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CE49830" w14:textId="77777777" w:rsidR="001732A6" w:rsidRDefault="001732A6" w:rsidP="0032394D">
      <w:pPr>
        <w:jc w:val="both"/>
      </w:pPr>
    </w:p>
    <w:p w14:paraId="19B16A24" w14:textId="77777777" w:rsidR="001732A6" w:rsidRDefault="001732A6" w:rsidP="0032394D">
      <w:pPr>
        <w:jc w:val="both"/>
      </w:pPr>
    </w:p>
    <w:p w14:paraId="613FC3D0" w14:textId="77777777" w:rsidR="001732A6" w:rsidRDefault="001732A6" w:rsidP="0032394D">
      <w:pPr>
        <w:jc w:val="both"/>
      </w:pPr>
    </w:p>
    <w:p w14:paraId="6F29BE37" w14:textId="77777777" w:rsidR="001732A6" w:rsidRDefault="001732A6" w:rsidP="0032394D">
      <w:pPr>
        <w:jc w:val="both"/>
      </w:pPr>
    </w:p>
    <w:p w14:paraId="71F208ED" w14:textId="77777777" w:rsidR="001732A6" w:rsidRDefault="001732A6" w:rsidP="0032394D">
      <w:pPr>
        <w:jc w:val="both"/>
      </w:pPr>
    </w:p>
    <w:p w14:paraId="4EB0B2C0" w14:textId="77777777" w:rsidR="001732A6" w:rsidRDefault="001732A6" w:rsidP="0032394D">
      <w:pPr>
        <w:jc w:val="both"/>
      </w:pPr>
    </w:p>
    <w:p w14:paraId="31F36CAA" w14:textId="77777777" w:rsidR="001732A6" w:rsidRDefault="001732A6" w:rsidP="0032394D">
      <w:pPr>
        <w:jc w:val="both"/>
      </w:pPr>
    </w:p>
    <w:p w14:paraId="2B0FB453" w14:textId="77777777" w:rsidR="001732A6" w:rsidRDefault="001732A6" w:rsidP="0032394D">
      <w:pPr>
        <w:jc w:val="both"/>
      </w:pPr>
    </w:p>
    <w:p w14:paraId="65C18E58" w14:textId="77777777" w:rsidR="001732A6" w:rsidRDefault="001732A6" w:rsidP="0032394D">
      <w:pPr>
        <w:jc w:val="both"/>
      </w:pPr>
    </w:p>
    <w:p w14:paraId="0E5B1326" w14:textId="77777777" w:rsidR="001732A6" w:rsidRDefault="001732A6" w:rsidP="0032394D">
      <w:pPr>
        <w:jc w:val="both"/>
      </w:pPr>
    </w:p>
    <w:p w14:paraId="5D9D5D2F" w14:textId="77777777" w:rsidR="001732A6" w:rsidRDefault="001732A6" w:rsidP="0032394D">
      <w:pPr>
        <w:jc w:val="both"/>
      </w:pPr>
    </w:p>
    <w:p w14:paraId="7B6982C6" w14:textId="18FDB923" w:rsidR="001732A6" w:rsidRDefault="000764FD" w:rsidP="000764FD">
      <w:pPr>
        <w:jc w:val="center"/>
      </w:pPr>
      <w:r>
        <w:t>Cover page</w:t>
      </w:r>
    </w:p>
    <w:p w14:paraId="16590A35" w14:textId="77777777" w:rsidR="001732A6" w:rsidRDefault="001732A6" w:rsidP="0032394D">
      <w:pPr>
        <w:jc w:val="both"/>
      </w:pPr>
    </w:p>
    <w:p w14:paraId="417ED7C5" w14:textId="77777777" w:rsidR="001732A6" w:rsidRDefault="001732A6" w:rsidP="0032394D">
      <w:pPr>
        <w:jc w:val="both"/>
      </w:pPr>
    </w:p>
    <w:p w14:paraId="3B071AD2" w14:textId="77777777" w:rsidR="001732A6" w:rsidRDefault="001732A6" w:rsidP="0032394D">
      <w:pPr>
        <w:jc w:val="both"/>
      </w:pPr>
    </w:p>
    <w:p w14:paraId="09680B52" w14:textId="77777777" w:rsidR="001732A6" w:rsidRDefault="001732A6" w:rsidP="0032394D">
      <w:pPr>
        <w:jc w:val="both"/>
      </w:pPr>
    </w:p>
    <w:p w14:paraId="125A396D" w14:textId="77777777" w:rsidR="001732A6" w:rsidRDefault="001732A6" w:rsidP="0032394D">
      <w:pPr>
        <w:jc w:val="both"/>
      </w:pPr>
    </w:p>
    <w:p w14:paraId="533C09C7" w14:textId="77777777" w:rsidR="001732A6" w:rsidRDefault="001732A6" w:rsidP="0032394D">
      <w:pPr>
        <w:jc w:val="both"/>
      </w:pPr>
    </w:p>
    <w:p w14:paraId="3183C6CD" w14:textId="77777777" w:rsidR="001732A6" w:rsidRDefault="001732A6" w:rsidP="0032394D">
      <w:pPr>
        <w:jc w:val="both"/>
      </w:pPr>
    </w:p>
    <w:p w14:paraId="55C74887" w14:textId="77777777" w:rsidR="001732A6" w:rsidRDefault="001732A6" w:rsidP="0032394D">
      <w:pPr>
        <w:jc w:val="both"/>
      </w:pPr>
    </w:p>
    <w:p w14:paraId="0FD346E6" w14:textId="77777777" w:rsidR="001732A6" w:rsidRDefault="001732A6" w:rsidP="0032394D">
      <w:pPr>
        <w:jc w:val="both"/>
      </w:pPr>
    </w:p>
    <w:p w14:paraId="1E700A94" w14:textId="77777777" w:rsidR="001732A6" w:rsidRDefault="001732A6" w:rsidP="0032394D">
      <w:pPr>
        <w:jc w:val="both"/>
      </w:pPr>
    </w:p>
    <w:p w14:paraId="3A89D047" w14:textId="77777777" w:rsidR="001732A6" w:rsidRDefault="001732A6" w:rsidP="0032394D">
      <w:pPr>
        <w:jc w:val="both"/>
      </w:pPr>
    </w:p>
    <w:p w14:paraId="53E8D28F" w14:textId="77777777" w:rsidR="001732A6" w:rsidRDefault="001732A6" w:rsidP="0032394D">
      <w:pPr>
        <w:jc w:val="both"/>
      </w:pPr>
    </w:p>
    <w:p w14:paraId="7F1F8E23" w14:textId="77777777" w:rsidR="001732A6" w:rsidRDefault="001732A6" w:rsidP="0032394D">
      <w:pPr>
        <w:jc w:val="both"/>
      </w:pPr>
    </w:p>
    <w:p w14:paraId="35BD74CE" w14:textId="77777777" w:rsidR="001732A6" w:rsidRDefault="001732A6" w:rsidP="0032394D">
      <w:pPr>
        <w:jc w:val="both"/>
      </w:pPr>
    </w:p>
    <w:p w14:paraId="139A2C13" w14:textId="77777777" w:rsidR="001732A6" w:rsidRDefault="001732A6" w:rsidP="0032394D">
      <w:pPr>
        <w:jc w:val="both"/>
      </w:pPr>
    </w:p>
    <w:p w14:paraId="4AA9F08C" w14:textId="77777777" w:rsidR="001732A6" w:rsidRDefault="001732A6" w:rsidP="0032394D">
      <w:pPr>
        <w:jc w:val="both"/>
      </w:pPr>
    </w:p>
    <w:p w14:paraId="20002A4A" w14:textId="77777777" w:rsidR="001732A6" w:rsidRDefault="001732A6" w:rsidP="0032394D">
      <w:pPr>
        <w:jc w:val="both"/>
      </w:pPr>
    </w:p>
    <w:p w14:paraId="13534F44" w14:textId="77777777" w:rsidR="001732A6" w:rsidRDefault="001732A6" w:rsidP="0032394D">
      <w:pPr>
        <w:jc w:val="both"/>
      </w:pPr>
    </w:p>
    <w:p w14:paraId="7668D7D9" w14:textId="77777777" w:rsidR="001732A6" w:rsidRDefault="001732A6" w:rsidP="0032394D">
      <w:pPr>
        <w:jc w:val="both"/>
      </w:pPr>
    </w:p>
    <w:p w14:paraId="00B27570" w14:textId="77777777" w:rsidR="001732A6" w:rsidRDefault="001732A6" w:rsidP="0032394D">
      <w:pPr>
        <w:jc w:val="both"/>
      </w:pPr>
    </w:p>
    <w:p w14:paraId="6F030B28" w14:textId="77777777" w:rsidR="001732A6" w:rsidRDefault="001732A6" w:rsidP="0032394D">
      <w:pPr>
        <w:jc w:val="both"/>
      </w:pPr>
    </w:p>
    <w:p w14:paraId="6090A3AE" w14:textId="77777777" w:rsidR="001732A6" w:rsidRDefault="001732A6" w:rsidP="0032394D">
      <w:pPr>
        <w:jc w:val="both"/>
      </w:pPr>
    </w:p>
    <w:p w14:paraId="78729F6E" w14:textId="77777777" w:rsidR="001732A6" w:rsidRDefault="001732A6" w:rsidP="0032394D">
      <w:pPr>
        <w:jc w:val="both"/>
      </w:pPr>
    </w:p>
    <w:p w14:paraId="290B8F24" w14:textId="77777777" w:rsidR="001732A6" w:rsidRDefault="001732A6" w:rsidP="0032394D">
      <w:pPr>
        <w:jc w:val="both"/>
      </w:pPr>
    </w:p>
    <w:p w14:paraId="158625C4" w14:textId="77777777" w:rsidR="001732A6" w:rsidRDefault="001732A6" w:rsidP="0032394D">
      <w:pPr>
        <w:jc w:val="both"/>
      </w:pPr>
    </w:p>
    <w:p w14:paraId="465A325E" w14:textId="77777777" w:rsidR="001732A6" w:rsidRDefault="001732A6" w:rsidP="0032394D">
      <w:pPr>
        <w:jc w:val="both"/>
      </w:pPr>
    </w:p>
    <w:p w14:paraId="18194F17" w14:textId="77777777" w:rsidR="001732A6" w:rsidRDefault="001732A6" w:rsidP="0032394D">
      <w:pPr>
        <w:jc w:val="both"/>
      </w:pPr>
    </w:p>
    <w:p w14:paraId="62AE8A0E" w14:textId="77777777" w:rsidR="001732A6" w:rsidRDefault="001732A6" w:rsidP="0032394D">
      <w:pPr>
        <w:jc w:val="both"/>
      </w:pPr>
    </w:p>
    <w:p w14:paraId="796480FE" w14:textId="77777777" w:rsidR="001732A6" w:rsidRDefault="001732A6" w:rsidP="0032394D">
      <w:pPr>
        <w:jc w:val="both"/>
      </w:pPr>
    </w:p>
    <w:p w14:paraId="127A553F" w14:textId="77777777" w:rsidR="001732A6" w:rsidRDefault="001732A6" w:rsidP="0032394D">
      <w:pPr>
        <w:jc w:val="both"/>
      </w:pPr>
    </w:p>
    <w:p w14:paraId="7B371C57" w14:textId="77777777" w:rsidR="001732A6" w:rsidRDefault="001732A6" w:rsidP="0032394D">
      <w:pPr>
        <w:jc w:val="both"/>
      </w:pPr>
    </w:p>
    <w:p w14:paraId="53E6A050" w14:textId="77777777" w:rsidR="001732A6" w:rsidRDefault="001732A6" w:rsidP="0032394D">
      <w:pPr>
        <w:jc w:val="both"/>
      </w:pPr>
    </w:p>
    <w:p w14:paraId="25B71E67" w14:textId="77777777" w:rsidR="001732A6" w:rsidRDefault="001732A6" w:rsidP="0032394D">
      <w:pPr>
        <w:jc w:val="both"/>
      </w:pPr>
    </w:p>
    <w:p w14:paraId="56DACBC0" w14:textId="77777777" w:rsidR="001732A6" w:rsidRDefault="001732A6" w:rsidP="0032394D">
      <w:pPr>
        <w:jc w:val="both"/>
      </w:pPr>
    </w:p>
    <w:p w14:paraId="58CBF2C3" w14:textId="77777777" w:rsidR="001732A6" w:rsidRDefault="001732A6" w:rsidP="0032394D">
      <w:pPr>
        <w:jc w:val="both"/>
      </w:pPr>
    </w:p>
    <w:bookmarkStart w:id="0" w:name="_Toc137402932" w:displacedByCustomXml="next"/>
    <w:sdt>
      <w:sdtPr>
        <w:rPr>
          <w:rFonts w:asciiTheme="minorHAnsi" w:eastAsiaTheme="minorHAnsi" w:hAnsiTheme="minorHAnsi" w:cstheme="minorBidi"/>
          <w:b w:val="0"/>
          <w:bCs w:val="0"/>
          <w:color w:val="auto"/>
          <w:sz w:val="24"/>
          <w:szCs w:val="24"/>
          <w:lang w:val="en-GB"/>
        </w:rPr>
        <w:id w:val="805516322"/>
        <w:docPartObj>
          <w:docPartGallery w:val="Table of Contents"/>
          <w:docPartUnique/>
        </w:docPartObj>
      </w:sdtPr>
      <w:sdtEndPr>
        <w:rPr>
          <w:rFonts w:ascii="Book Antiqua" w:eastAsia="Times New Roman" w:hAnsi="Book Antiqua" w:cs="Times New Roman"/>
          <w:kern w:val="0"/>
          <w14:ligatures w14:val="none"/>
        </w:rPr>
      </w:sdtEndPr>
      <w:sdtContent>
        <w:p w14:paraId="71D35C52" w14:textId="0ACE73D8" w:rsidR="00021C7C" w:rsidRPr="00021C7C" w:rsidRDefault="001732A6" w:rsidP="00021C7C">
          <w:pPr>
            <w:pStyle w:val="TOCHeading"/>
            <w:rPr>
              <w:sz w:val="36"/>
              <w:szCs w:val="36"/>
            </w:rPr>
          </w:pPr>
          <w:r w:rsidRPr="00DA617E">
            <w:rPr>
              <w:sz w:val="36"/>
              <w:szCs w:val="36"/>
            </w:rPr>
            <w:t>Table of Contents</w:t>
          </w:r>
          <w:bookmarkEnd w:id="0"/>
          <w:r>
            <w:rPr>
              <w:b w:val="0"/>
              <w:bCs w:val="0"/>
            </w:rPr>
            <w:fldChar w:fldCharType="begin"/>
          </w:r>
          <w:r>
            <w:instrText xml:space="preserve"> TOC \o "1-3" \h \z \u </w:instrText>
          </w:r>
          <w:r>
            <w:rPr>
              <w:b w:val="0"/>
              <w:bCs w:val="0"/>
            </w:rPr>
            <w:fldChar w:fldCharType="separate"/>
          </w:r>
        </w:p>
        <w:p w14:paraId="5489ADC0" w14:textId="462F0A21" w:rsidR="00021C7C" w:rsidRDefault="000D2845">
          <w:pPr>
            <w:pStyle w:val="TOC1"/>
            <w:tabs>
              <w:tab w:val="left" w:pos="480"/>
              <w:tab w:val="right" w:leader="dot" w:pos="9016"/>
            </w:tabs>
            <w:rPr>
              <w:rFonts w:asciiTheme="minorHAnsi" w:eastAsiaTheme="minorEastAsia" w:hAnsiTheme="minorHAnsi"/>
              <w:b w:val="0"/>
              <w:bCs w:val="0"/>
              <w:i w:val="0"/>
              <w:iCs w:val="0"/>
              <w:noProof/>
              <w:lang w:eastAsia="en-GB"/>
            </w:rPr>
          </w:pPr>
          <w:hyperlink w:anchor="_Toc137402933" w:history="1">
            <w:r w:rsidR="00021C7C" w:rsidRPr="0063266B">
              <w:rPr>
                <w:rStyle w:val="Hyperlink"/>
                <w:noProof/>
                <w:lang w:val="en-US"/>
              </w:rPr>
              <w:t>1.</w:t>
            </w:r>
            <w:r w:rsidR="00021C7C">
              <w:rPr>
                <w:rFonts w:asciiTheme="minorHAnsi" w:eastAsiaTheme="minorEastAsia" w:hAnsiTheme="minorHAnsi"/>
                <w:b w:val="0"/>
                <w:bCs w:val="0"/>
                <w:i w:val="0"/>
                <w:iCs w:val="0"/>
                <w:noProof/>
                <w:lang w:eastAsia="en-GB"/>
              </w:rPr>
              <w:tab/>
            </w:r>
            <w:r w:rsidR="00021C7C" w:rsidRPr="0063266B">
              <w:rPr>
                <w:rStyle w:val="Hyperlink"/>
                <w:noProof/>
              </w:rPr>
              <w:t>Executive Summary:</w:t>
            </w:r>
            <w:r w:rsidR="00021C7C">
              <w:rPr>
                <w:noProof/>
                <w:webHidden/>
              </w:rPr>
              <w:tab/>
            </w:r>
            <w:r w:rsidR="00021C7C">
              <w:rPr>
                <w:noProof/>
                <w:webHidden/>
              </w:rPr>
              <w:fldChar w:fldCharType="begin"/>
            </w:r>
            <w:r w:rsidR="00021C7C">
              <w:rPr>
                <w:noProof/>
                <w:webHidden/>
              </w:rPr>
              <w:instrText xml:space="preserve"> PAGEREF _Toc137402933 \h </w:instrText>
            </w:r>
            <w:r w:rsidR="00021C7C">
              <w:rPr>
                <w:noProof/>
                <w:webHidden/>
              </w:rPr>
            </w:r>
            <w:r w:rsidR="00021C7C">
              <w:rPr>
                <w:noProof/>
                <w:webHidden/>
              </w:rPr>
              <w:fldChar w:fldCharType="separate"/>
            </w:r>
            <w:r w:rsidR="00021C7C">
              <w:rPr>
                <w:noProof/>
                <w:webHidden/>
              </w:rPr>
              <w:t>1</w:t>
            </w:r>
            <w:r w:rsidR="00021C7C">
              <w:rPr>
                <w:noProof/>
                <w:webHidden/>
              </w:rPr>
              <w:fldChar w:fldCharType="end"/>
            </w:r>
          </w:hyperlink>
        </w:p>
        <w:p w14:paraId="40DB713F" w14:textId="3E5D9A48" w:rsidR="00021C7C" w:rsidRDefault="000D2845">
          <w:pPr>
            <w:pStyle w:val="TOC1"/>
            <w:tabs>
              <w:tab w:val="left" w:pos="480"/>
              <w:tab w:val="right" w:leader="dot" w:pos="9016"/>
            </w:tabs>
            <w:rPr>
              <w:rFonts w:asciiTheme="minorHAnsi" w:eastAsiaTheme="minorEastAsia" w:hAnsiTheme="minorHAnsi"/>
              <w:b w:val="0"/>
              <w:bCs w:val="0"/>
              <w:i w:val="0"/>
              <w:iCs w:val="0"/>
              <w:noProof/>
              <w:lang w:eastAsia="en-GB"/>
            </w:rPr>
          </w:pPr>
          <w:hyperlink w:anchor="_Toc137402934" w:history="1">
            <w:r w:rsidR="00021C7C" w:rsidRPr="0063266B">
              <w:rPr>
                <w:rStyle w:val="Hyperlink"/>
                <w:noProof/>
                <w:lang w:val="en-US"/>
              </w:rPr>
              <w:t>2.</w:t>
            </w:r>
            <w:r w:rsidR="00021C7C">
              <w:rPr>
                <w:rFonts w:asciiTheme="minorHAnsi" w:eastAsiaTheme="minorEastAsia" w:hAnsiTheme="minorHAnsi"/>
                <w:b w:val="0"/>
                <w:bCs w:val="0"/>
                <w:i w:val="0"/>
                <w:iCs w:val="0"/>
                <w:noProof/>
                <w:lang w:eastAsia="en-GB"/>
              </w:rPr>
              <w:tab/>
            </w:r>
            <w:r w:rsidR="00021C7C" w:rsidRPr="0063266B">
              <w:rPr>
                <w:rStyle w:val="Hyperlink"/>
                <w:noProof/>
              </w:rPr>
              <w:t>Introduction:</w:t>
            </w:r>
            <w:r w:rsidR="00021C7C">
              <w:rPr>
                <w:noProof/>
                <w:webHidden/>
              </w:rPr>
              <w:tab/>
            </w:r>
            <w:r w:rsidR="00021C7C">
              <w:rPr>
                <w:noProof/>
                <w:webHidden/>
              </w:rPr>
              <w:fldChar w:fldCharType="begin"/>
            </w:r>
            <w:r w:rsidR="00021C7C">
              <w:rPr>
                <w:noProof/>
                <w:webHidden/>
              </w:rPr>
              <w:instrText xml:space="preserve"> PAGEREF _Toc137402934 \h </w:instrText>
            </w:r>
            <w:r w:rsidR="00021C7C">
              <w:rPr>
                <w:noProof/>
                <w:webHidden/>
              </w:rPr>
            </w:r>
            <w:r w:rsidR="00021C7C">
              <w:rPr>
                <w:noProof/>
                <w:webHidden/>
              </w:rPr>
              <w:fldChar w:fldCharType="separate"/>
            </w:r>
            <w:r w:rsidR="00021C7C">
              <w:rPr>
                <w:noProof/>
                <w:webHidden/>
              </w:rPr>
              <w:t>1</w:t>
            </w:r>
            <w:r w:rsidR="00021C7C">
              <w:rPr>
                <w:noProof/>
                <w:webHidden/>
              </w:rPr>
              <w:fldChar w:fldCharType="end"/>
            </w:r>
          </w:hyperlink>
        </w:p>
        <w:p w14:paraId="3D945734" w14:textId="181CFDD0" w:rsidR="00021C7C" w:rsidRDefault="000D2845">
          <w:pPr>
            <w:pStyle w:val="TOC1"/>
            <w:tabs>
              <w:tab w:val="left" w:pos="480"/>
              <w:tab w:val="right" w:leader="dot" w:pos="9016"/>
            </w:tabs>
            <w:rPr>
              <w:rFonts w:asciiTheme="minorHAnsi" w:eastAsiaTheme="minorEastAsia" w:hAnsiTheme="minorHAnsi"/>
              <w:b w:val="0"/>
              <w:bCs w:val="0"/>
              <w:i w:val="0"/>
              <w:iCs w:val="0"/>
              <w:noProof/>
              <w:lang w:eastAsia="en-GB"/>
            </w:rPr>
          </w:pPr>
          <w:hyperlink w:anchor="_Toc137402935" w:history="1">
            <w:r w:rsidR="00021C7C" w:rsidRPr="0063266B">
              <w:rPr>
                <w:rStyle w:val="Hyperlink"/>
                <w:noProof/>
                <w:lang w:val="en-US"/>
              </w:rPr>
              <w:t>3.</w:t>
            </w:r>
            <w:r w:rsidR="00021C7C">
              <w:rPr>
                <w:rFonts w:asciiTheme="minorHAnsi" w:eastAsiaTheme="minorEastAsia" w:hAnsiTheme="minorHAnsi"/>
                <w:b w:val="0"/>
                <w:bCs w:val="0"/>
                <w:i w:val="0"/>
                <w:iCs w:val="0"/>
                <w:noProof/>
                <w:lang w:eastAsia="en-GB"/>
              </w:rPr>
              <w:tab/>
            </w:r>
            <w:r w:rsidR="00021C7C" w:rsidRPr="0063266B">
              <w:rPr>
                <w:rStyle w:val="Hyperlink"/>
                <w:noProof/>
              </w:rPr>
              <w:t>Project Management:</w:t>
            </w:r>
            <w:r w:rsidR="00021C7C">
              <w:rPr>
                <w:noProof/>
                <w:webHidden/>
              </w:rPr>
              <w:tab/>
            </w:r>
            <w:r w:rsidR="00021C7C">
              <w:rPr>
                <w:noProof/>
                <w:webHidden/>
              </w:rPr>
              <w:fldChar w:fldCharType="begin"/>
            </w:r>
            <w:r w:rsidR="00021C7C">
              <w:rPr>
                <w:noProof/>
                <w:webHidden/>
              </w:rPr>
              <w:instrText xml:space="preserve"> PAGEREF _Toc137402935 \h </w:instrText>
            </w:r>
            <w:r w:rsidR="00021C7C">
              <w:rPr>
                <w:noProof/>
                <w:webHidden/>
              </w:rPr>
            </w:r>
            <w:r w:rsidR="00021C7C">
              <w:rPr>
                <w:noProof/>
                <w:webHidden/>
              </w:rPr>
              <w:fldChar w:fldCharType="separate"/>
            </w:r>
            <w:r w:rsidR="00021C7C">
              <w:rPr>
                <w:noProof/>
                <w:webHidden/>
              </w:rPr>
              <w:t>3</w:t>
            </w:r>
            <w:r w:rsidR="00021C7C">
              <w:rPr>
                <w:noProof/>
                <w:webHidden/>
              </w:rPr>
              <w:fldChar w:fldCharType="end"/>
            </w:r>
          </w:hyperlink>
        </w:p>
        <w:p w14:paraId="7EE22D25" w14:textId="1586572A" w:rsidR="00021C7C" w:rsidRDefault="000D2845">
          <w:pPr>
            <w:pStyle w:val="TOC2"/>
            <w:tabs>
              <w:tab w:val="right" w:leader="dot" w:pos="9016"/>
            </w:tabs>
            <w:rPr>
              <w:rFonts w:asciiTheme="minorHAnsi" w:eastAsiaTheme="minorEastAsia" w:hAnsiTheme="minorHAnsi"/>
              <w:b w:val="0"/>
              <w:bCs w:val="0"/>
              <w:noProof/>
              <w:sz w:val="24"/>
              <w:szCs w:val="24"/>
              <w:lang w:eastAsia="en-GB"/>
            </w:rPr>
          </w:pPr>
          <w:hyperlink w:anchor="_Toc137402936" w:history="1">
            <w:r w:rsidR="00021C7C" w:rsidRPr="0063266B">
              <w:rPr>
                <w:rStyle w:val="Hyperlink"/>
                <w:noProof/>
              </w:rPr>
              <w:t>Gantt Chart:</w:t>
            </w:r>
            <w:r w:rsidR="00021C7C">
              <w:rPr>
                <w:noProof/>
                <w:webHidden/>
              </w:rPr>
              <w:tab/>
            </w:r>
            <w:r w:rsidR="00021C7C">
              <w:rPr>
                <w:noProof/>
                <w:webHidden/>
              </w:rPr>
              <w:fldChar w:fldCharType="begin"/>
            </w:r>
            <w:r w:rsidR="00021C7C">
              <w:rPr>
                <w:noProof/>
                <w:webHidden/>
              </w:rPr>
              <w:instrText xml:space="preserve"> PAGEREF _Toc137402936 \h </w:instrText>
            </w:r>
            <w:r w:rsidR="00021C7C">
              <w:rPr>
                <w:noProof/>
                <w:webHidden/>
              </w:rPr>
            </w:r>
            <w:r w:rsidR="00021C7C">
              <w:rPr>
                <w:noProof/>
                <w:webHidden/>
              </w:rPr>
              <w:fldChar w:fldCharType="separate"/>
            </w:r>
            <w:r w:rsidR="00021C7C">
              <w:rPr>
                <w:noProof/>
                <w:webHidden/>
              </w:rPr>
              <w:t>3</w:t>
            </w:r>
            <w:r w:rsidR="00021C7C">
              <w:rPr>
                <w:noProof/>
                <w:webHidden/>
              </w:rPr>
              <w:fldChar w:fldCharType="end"/>
            </w:r>
          </w:hyperlink>
        </w:p>
        <w:p w14:paraId="45EADAAE" w14:textId="175C72A4" w:rsidR="00021C7C" w:rsidRDefault="000D2845">
          <w:pPr>
            <w:pStyle w:val="TOC2"/>
            <w:tabs>
              <w:tab w:val="right" w:leader="dot" w:pos="9016"/>
            </w:tabs>
            <w:rPr>
              <w:rFonts w:asciiTheme="minorHAnsi" w:eastAsiaTheme="minorEastAsia" w:hAnsiTheme="minorHAnsi"/>
              <w:b w:val="0"/>
              <w:bCs w:val="0"/>
              <w:noProof/>
              <w:sz w:val="24"/>
              <w:szCs w:val="24"/>
              <w:lang w:eastAsia="en-GB"/>
            </w:rPr>
          </w:pPr>
          <w:hyperlink w:anchor="_Toc137402937" w:history="1">
            <w:r w:rsidR="00021C7C" w:rsidRPr="0063266B">
              <w:rPr>
                <w:rStyle w:val="Hyperlink"/>
                <w:noProof/>
              </w:rPr>
              <w:t>Team Roles:</w:t>
            </w:r>
            <w:r w:rsidR="00021C7C">
              <w:rPr>
                <w:noProof/>
                <w:webHidden/>
              </w:rPr>
              <w:tab/>
            </w:r>
            <w:r w:rsidR="00021C7C">
              <w:rPr>
                <w:noProof/>
                <w:webHidden/>
              </w:rPr>
              <w:fldChar w:fldCharType="begin"/>
            </w:r>
            <w:r w:rsidR="00021C7C">
              <w:rPr>
                <w:noProof/>
                <w:webHidden/>
              </w:rPr>
              <w:instrText xml:space="preserve"> PAGEREF _Toc137402937 \h </w:instrText>
            </w:r>
            <w:r w:rsidR="00021C7C">
              <w:rPr>
                <w:noProof/>
                <w:webHidden/>
              </w:rPr>
            </w:r>
            <w:r w:rsidR="00021C7C">
              <w:rPr>
                <w:noProof/>
                <w:webHidden/>
              </w:rPr>
              <w:fldChar w:fldCharType="separate"/>
            </w:r>
            <w:r w:rsidR="00021C7C">
              <w:rPr>
                <w:noProof/>
                <w:webHidden/>
              </w:rPr>
              <w:t>4</w:t>
            </w:r>
            <w:r w:rsidR="00021C7C">
              <w:rPr>
                <w:noProof/>
                <w:webHidden/>
              </w:rPr>
              <w:fldChar w:fldCharType="end"/>
            </w:r>
          </w:hyperlink>
        </w:p>
        <w:p w14:paraId="5DD410F6" w14:textId="03386B87" w:rsidR="00021C7C" w:rsidRDefault="000D2845">
          <w:pPr>
            <w:pStyle w:val="TOC1"/>
            <w:tabs>
              <w:tab w:val="left" w:pos="480"/>
              <w:tab w:val="right" w:leader="dot" w:pos="9016"/>
            </w:tabs>
            <w:rPr>
              <w:rFonts w:asciiTheme="minorHAnsi" w:eastAsiaTheme="minorEastAsia" w:hAnsiTheme="minorHAnsi"/>
              <w:b w:val="0"/>
              <w:bCs w:val="0"/>
              <w:i w:val="0"/>
              <w:iCs w:val="0"/>
              <w:noProof/>
              <w:lang w:eastAsia="en-GB"/>
            </w:rPr>
          </w:pPr>
          <w:hyperlink w:anchor="_Toc137402938" w:history="1">
            <w:r w:rsidR="00021C7C" w:rsidRPr="0063266B">
              <w:rPr>
                <w:rStyle w:val="Hyperlink"/>
                <w:noProof/>
                <w:lang w:val="en-US"/>
              </w:rPr>
              <w:t>4.</w:t>
            </w:r>
            <w:r w:rsidR="00021C7C">
              <w:rPr>
                <w:rFonts w:asciiTheme="minorHAnsi" w:eastAsiaTheme="minorEastAsia" w:hAnsiTheme="minorHAnsi"/>
                <w:b w:val="0"/>
                <w:bCs w:val="0"/>
                <w:i w:val="0"/>
                <w:iCs w:val="0"/>
                <w:noProof/>
                <w:lang w:eastAsia="en-GB"/>
              </w:rPr>
              <w:tab/>
            </w:r>
            <w:r w:rsidR="00021C7C" w:rsidRPr="0063266B">
              <w:rPr>
                <w:rStyle w:val="Hyperlink"/>
                <w:noProof/>
              </w:rPr>
              <w:t>Research:</w:t>
            </w:r>
            <w:r w:rsidR="00021C7C">
              <w:rPr>
                <w:noProof/>
                <w:webHidden/>
              </w:rPr>
              <w:tab/>
            </w:r>
            <w:r w:rsidR="00021C7C">
              <w:rPr>
                <w:noProof/>
                <w:webHidden/>
              </w:rPr>
              <w:fldChar w:fldCharType="begin"/>
            </w:r>
            <w:r w:rsidR="00021C7C">
              <w:rPr>
                <w:noProof/>
                <w:webHidden/>
              </w:rPr>
              <w:instrText xml:space="preserve"> PAGEREF _Toc137402938 \h </w:instrText>
            </w:r>
            <w:r w:rsidR="00021C7C">
              <w:rPr>
                <w:noProof/>
                <w:webHidden/>
              </w:rPr>
            </w:r>
            <w:r w:rsidR="00021C7C">
              <w:rPr>
                <w:noProof/>
                <w:webHidden/>
              </w:rPr>
              <w:fldChar w:fldCharType="separate"/>
            </w:r>
            <w:r w:rsidR="00021C7C">
              <w:rPr>
                <w:noProof/>
                <w:webHidden/>
              </w:rPr>
              <w:t>5</w:t>
            </w:r>
            <w:r w:rsidR="00021C7C">
              <w:rPr>
                <w:noProof/>
                <w:webHidden/>
              </w:rPr>
              <w:fldChar w:fldCharType="end"/>
            </w:r>
          </w:hyperlink>
        </w:p>
        <w:p w14:paraId="2B9B9FB6" w14:textId="24D2AC88" w:rsidR="00021C7C" w:rsidRDefault="000D2845">
          <w:pPr>
            <w:pStyle w:val="TOC2"/>
            <w:tabs>
              <w:tab w:val="right" w:leader="dot" w:pos="9016"/>
            </w:tabs>
            <w:rPr>
              <w:rFonts w:asciiTheme="minorHAnsi" w:eastAsiaTheme="minorEastAsia" w:hAnsiTheme="minorHAnsi"/>
              <w:b w:val="0"/>
              <w:bCs w:val="0"/>
              <w:noProof/>
              <w:sz w:val="24"/>
              <w:szCs w:val="24"/>
              <w:lang w:eastAsia="en-GB"/>
            </w:rPr>
          </w:pPr>
          <w:hyperlink w:anchor="_Toc137402939" w:history="1">
            <w:r w:rsidR="00021C7C" w:rsidRPr="0063266B">
              <w:rPr>
                <w:rStyle w:val="Hyperlink"/>
                <w:noProof/>
              </w:rPr>
              <w:t>Technical Research:</w:t>
            </w:r>
            <w:r w:rsidR="00021C7C">
              <w:rPr>
                <w:noProof/>
                <w:webHidden/>
              </w:rPr>
              <w:tab/>
            </w:r>
            <w:r w:rsidR="00021C7C">
              <w:rPr>
                <w:noProof/>
                <w:webHidden/>
              </w:rPr>
              <w:fldChar w:fldCharType="begin"/>
            </w:r>
            <w:r w:rsidR="00021C7C">
              <w:rPr>
                <w:noProof/>
                <w:webHidden/>
              </w:rPr>
              <w:instrText xml:space="preserve"> PAGEREF _Toc137402939 \h </w:instrText>
            </w:r>
            <w:r w:rsidR="00021C7C">
              <w:rPr>
                <w:noProof/>
                <w:webHidden/>
              </w:rPr>
            </w:r>
            <w:r w:rsidR="00021C7C">
              <w:rPr>
                <w:noProof/>
                <w:webHidden/>
              </w:rPr>
              <w:fldChar w:fldCharType="separate"/>
            </w:r>
            <w:r w:rsidR="00021C7C">
              <w:rPr>
                <w:noProof/>
                <w:webHidden/>
              </w:rPr>
              <w:t>5</w:t>
            </w:r>
            <w:r w:rsidR="00021C7C">
              <w:rPr>
                <w:noProof/>
                <w:webHidden/>
              </w:rPr>
              <w:fldChar w:fldCharType="end"/>
            </w:r>
          </w:hyperlink>
        </w:p>
        <w:p w14:paraId="0C4AC3A4" w14:textId="6E78B9B0" w:rsidR="00021C7C" w:rsidRDefault="000D2845">
          <w:pPr>
            <w:pStyle w:val="TOC3"/>
            <w:tabs>
              <w:tab w:val="right" w:leader="dot" w:pos="9016"/>
            </w:tabs>
            <w:rPr>
              <w:rFonts w:asciiTheme="minorHAnsi" w:eastAsiaTheme="minorEastAsia" w:hAnsiTheme="minorHAnsi"/>
              <w:noProof/>
              <w:sz w:val="24"/>
              <w:szCs w:val="24"/>
              <w:lang w:eastAsia="en-GB"/>
            </w:rPr>
          </w:pPr>
          <w:hyperlink w:anchor="_Toc137402940" w:history="1">
            <w:r w:rsidR="00021C7C" w:rsidRPr="0063266B">
              <w:rPr>
                <w:rStyle w:val="Hyperlink"/>
                <w:noProof/>
              </w:rPr>
              <w:t>Weed Removal Methods</w:t>
            </w:r>
            <w:r w:rsidR="00021C7C">
              <w:rPr>
                <w:noProof/>
                <w:webHidden/>
              </w:rPr>
              <w:tab/>
            </w:r>
            <w:r w:rsidR="00021C7C">
              <w:rPr>
                <w:noProof/>
                <w:webHidden/>
              </w:rPr>
              <w:fldChar w:fldCharType="begin"/>
            </w:r>
            <w:r w:rsidR="00021C7C">
              <w:rPr>
                <w:noProof/>
                <w:webHidden/>
              </w:rPr>
              <w:instrText xml:space="preserve"> PAGEREF _Toc137402940 \h </w:instrText>
            </w:r>
            <w:r w:rsidR="00021C7C">
              <w:rPr>
                <w:noProof/>
                <w:webHidden/>
              </w:rPr>
            </w:r>
            <w:r w:rsidR="00021C7C">
              <w:rPr>
                <w:noProof/>
                <w:webHidden/>
              </w:rPr>
              <w:fldChar w:fldCharType="separate"/>
            </w:r>
            <w:r w:rsidR="00021C7C">
              <w:rPr>
                <w:noProof/>
                <w:webHidden/>
              </w:rPr>
              <w:t>5</w:t>
            </w:r>
            <w:r w:rsidR="00021C7C">
              <w:rPr>
                <w:noProof/>
                <w:webHidden/>
              </w:rPr>
              <w:fldChar w:fldCharType="end"/>
            </w:r>
          </w:hyperlink>
        </w:p>
        <w:p w14:paraId="2B4018BC" w14:textId="38157BC3" w:rsidR="00021C7C" w:rsidRDefault="000D2845">
          <w:pPr>
            <w:pStyle w:val="TOC3"/>
            <w:tabs>
              <w:tab w:val="right" w:leader="dot" w:pos="9016"/>
            </w:tabs>
            <w:rPr>
              <w:rFonts w:asciiTheme="minorHAnsi" w:eastAsiaTheme="minorEastAsia" w:hAnsiTheme="minorHAnsi"/>
              <w:noProof/>
              <w:sz w:val="24"/>
              <w:szCs w:val="24"/>
              <w:lang w:eastAsia="en-GB"/>
            </w:rPr>
          </w:pPr>
          <w:hyperlink w:anchor="_Toc137402941" w:history="1">
            <w:r w:rsidR="00021C7C" w:rsidRPr="0063266B">
              <w:rPr>
                <w:rStyle w:val="Hyperlink"/>
                <w:noProof/>
              </w:rPr>
              <w:t>Chassis Considerations</w:t>
            </w:r>
            <w:r w:rsidR="00021C7C">
              <w:rPr>
                <w:noProof/>
                <w:webHidden/>
              </w:rPr>
              <w:tab/>
            </w:r>
            <w:r w:rsidR="00021C7C">
              <w:rPr>
                <w:noProof/>
                <w:webHidden/>
              </w:rPr>
              <w:fldChar w:fldCharType="begin"/>
            </w:r>
            <w:r w:rsidR="00021C7C">
              <w:rPr>
                <w:noProof/>
                <w:webHidden/>
              </w:rPr>
              <w:instrText xml:space="preserve"> PAGEREF _Toc137402941 \h </w:instrText>
            </w:r>
            <w:r w:rsidR="00021C7C">
              <w:rPr>
                <w:noProof/>
                <w:webHidden/>
              </w:rPr>
            </w:r>
            <w:r w:rsidR="00021C7C">
              <w:rPr>
                <w:noProof/>
                <w:webHidden/>
              </w:rPr>
              <w:fldChar w:fldCharType="separate"/>
            </w:r>
            <w:r w:rsidR="00021C7C">
              <w:rPr>
                <w:noProof/>
                <w:webHidden/>
              </w:rPr>
              <w:t>6</w:t>
            </w:r>
            <w:r w:rsidR="00021C7C">
              <w:rPr>
                <w:noProof/>
                <w:webHidden/>
              </w:rPr>
              <w:fldChar w:fldCharType="end"/>
            </w:r>
          </w:hyperlink>
        </w:p>
        <w:p w14:paraId="5501B9F0" w14:textId="65392032" w:rsidR="00021C7C" w:rsidRDefault="000D2845">
          <w:pPr>
            <w:pStyle w:val="TOC3"/>
            <w:tabs>
              <w:tab w:val="right" w:leader="dot" w:pos="9016"/>
            </w:tabs>
            <w:rPr>
              <w:rFonts w:asciiTheme="minorHAnsi" w:eastAsiaTheme="minorEastAsia" w:hAnsiTheme="minorHAnsi"/>
              <w:noProof/>
              <w:sz w:val="24"/>
              <w:szCs w:val="24"/>
              <w:lang w:eastAsia="en-GB"/>
            </w:rPr>
          </w:pPr>
          <w:hyperlink w:anchor="_Toc137402942" w:history="1">
            <w:r w:rsidR="00021C7C" w:rsidRPr="0063266B">
              <w:rPr>
                <w:rStyle w:val="Hyperlink"/>
                <w:noProof/>
              </w:rPr>
              <w:t>Power Considerations</w:t>
            </w:r>
            <w:r w:rsidR="00021C7C">
              <w:rPr>
                <w:noProof/>
                <w:webHidden/>
              </w:rPr>
              <w:tab/>
            </w:r>
            <w:r w:rsidR="00021C7C">
              <w:rPr>
                <w:noProof/>
                <w:webHidden/>
              </w:rPr>
              <w:fldChar w:fldCharType="begin"/>
            </w:r>
            <w:r w:rsidR="00021C7C">
              <w:rPr>
                <w:noProof/>
                <w:webHidden/>
              </w:rPr>
              <w:instrText xml:space="preserve"> PAGEREF _Toc137402942 \h </w:instrText>
            </w:r>
            <w:r w:rsidR="00021C7C">
              <w:rPr>
                <w:noProof/>
                <w:webHidden/>
              </w:rPr>
            </w:r>
            <w:r w:rsidR="00021C7C">
              <w:rPr>
                <w:noProof/>
                <w:webHidden/>
              </w:rPr>
              <w:fldChar w:fldCharType="separate"/>
            </w:r>
            <w:r w:rsidR="00021C7C">
              <w:rPr>
                <w:noProof/>
                <w:webHidden/>
              </w:rPr>
              <w:t>7</w:t>
            </w:r>
            <w:r w:rsidR="00021C7C">
              <w:rPr>
                <w:noProof/>
                <w:webHidden/>
              </w:rPr>
              <w:fldChar w:fldCharType="end"/>
            </w:r>
          </w:hyperlink>
        </w:p>
        <w:p w14:paraId="3E471DA1" w14:textId="1A7C403A" w:rsidR="00021C7C" w:rsidRDefault="000D2845">
          <w:pPr>
            <w:pStyle w:val="TOC3"/>
            <w:tabs>
              <w:tab w:val="right" w:leader="dot" w:pos="9016"/>
            </w:tabs>
            <w:rPr>
              <w:rFonts w:asciiTheme="minorHAnsi" w:eastAsiaTheme="minorEastAsia" w:hAnsiTheme="minorHAnsi"/>
              <w:noProof/>
              <w:sz w:val="24"/>
              <w:szCs w:val="24"/>
              <w:lang w:eastAsia="en-GB"/>
            </w:rPr>
          </w:pPr>
          <w:hyperlink w:anchor="_Toc137402943" w:history="1">
            <w:r w:rsidR="00021C7C" w:rsidRPr="0063266B">
              <w:rPr>
                <w:rStyle w:val="Hyperlink"/>
                <w:noProof/>
              </w:rPr>
              <w:t>Navigation</w:t>
            </w:r>
            <w:r w:rsidR="00021C7C">
              <w:rPr>
                <w:noProof/>
                <w:webHidden/>
              </w:rPr>
              <w:tab/>
            </w:r>
            <w:r w:rsidR="00021C7C">
              <w:rPr>
                <w:noProof/>
                <w:webHidden/>
              </w:rPr>
              <w:fldChar w:fldCharType="begin"/>
            </w:r>
            <w:r w:rsidR="00021C7C">
              <w:rPr>
                <w:noProof/>
                <w:webHidden/>
              </w:rPr>
              <w:instrText xml:space="preserve"> PAGEREF _Toc137402943 \h </w:instrText>
            </w:r>
            <w:r w:rsidR="00021C7C">
              <w:rPr>
                <w:noProof/>
                <w:webHidden/>
              </w:rPr>
            </w:r>
            <w:r w:rsidR="00021C7C">
              <w:rPr>
                <w:noProof/>
                <w:webHidden/>
              </w:rPr>
              <w:fldChar w:fldCharType="separate"/>
            </w:r>
            <w:r w:rsidR="00021C7C">
              <w:rPr>
                <w:noProof/>
                <w:webHidden/>
              </w:rPr>
              <w:t>8</w:t>
            </w:r>
            <w:r w:rsidR="00021C7C">
              <w:rPr>
                <w:noProof/>
                <w:webHidden/>
              </w:rPr>
              <w:fldChar w:fldCharType="end"/>
            </w:r>
          </w:hyperlink>
        </w:p>
        <w:p w14:paraId="4948837A" w14:textId="2A7C89C8" w:rsidR="00021C7C" w:rsidRDefault="000D2845">
          <w:pPr>
            <w:pStyle w:val="TOC3"/>
            <w:tabs>
              <w:tab w:val="right" w:leader="dot" w:pos="9016"/>
            </w:tabs>
            <w:rPr>
              <w:rFonts w:asciiTheme="minorHAnsi" w:eastAsiaTheme="minorEastAsia" w:hAnsiTheme="minorHAnsi"/>
              <w:noProof/>
              <w:sz w:val="24"/>
              <w:szCs w:val="24"/>
              <w:lang w:eastAsia="en-GB"/>
            </w:rPr>
          </w:pPr>
          <w:hyperlink w:anchor="_Toc137402944" w:history="1">
            <w:r w:rsidR="00021C7C" w:rsidRPr="0063266B">
              <w:rPr>
                <w:rStyle w:val="Hyperlink"/>
                <w:noProof/>
              </w:rPr>
              <w:t>Image Processing And AI/ML</w:t>
            </w:r>
            <w:r w:rsidR="00021C7C">
              <w:rPr>
                <w:noProof/>
                <w:webHidden/>
              </w:rPr>
              <w:tab/>
            </w:r>
            <w:r w:rsidR="00021C7C">
              <w:rPr>
                <w:noProof/>
                <w:webHidden/>
              </w:rPr>
              <w:fldChar w:fldCharType="begin"/>
            </w:r>
            <w:r w:rsidR="00021C7C">
              <w:rPr>
                <w:noProof/>
                <w:webHidden/>
              </w:rPr>
              <w:instrText xml:space="preserve"> PAGEREF _Toc137402944 \h </w:instrText>
            </w:r>
            <w:r w:rsidR="00021C7C">
              <w:rPr>
                <w:noProof/>
                <w:webHidden/>
              </w:rPr>
            </w:r>
            <w:r w:rsidR="00021C7C">
              <w:rPr>
                <w:noProof/>
                <w:webHidden/>
              </w:rPr>
              <w:fldChar w:fldCharType="separate"/>
            </w:r>
            <w:r w:rsidR="00021C7C">
              <w:rPr>
                <w:noProof/>
                <w:webHidden/>
              </w:rPr>
              <w:t>9</w:t>
            </w:r>
            <w:r w:rsidR="00021C7C">
              <w:rPr>
                <w:noProof/>
                <w:webHidden/>
              </w:rPr>
              <w:fldChar w:fldCharType="end"/>
            </w:r>
          </w:hyperlink>
        </w:p>
        <w:p w14:paraId="7DE8BEED" w14:textId="2AF883C6" w:rsidR="00021C7C" w:rsidRDefault="000D2845">
          <w:pPr>
            <w:pStyle w:val="TOC3"/>
            <w:tabs>
              <w:tab w:val="right" w:leader="dot" w:pos="9016"/>
            </w:tabs>
            <w:rPr>
              <w:rFonts w:asciiTheme="minorHAnsi" w:eastAsiaTheme="minorEastAsia" w:hAnsiTheme="minorHAnsi"/>
              <w:noProof/>
              <w:sz w:val="24"/>
              <w:szCs w:val="24"/>
              <w:lang w:eastAsia="en-GB"/>
            </w:rPr>
          </w:pPr>
          <w:hyperlink w:anchor="_Toc137402945" w:history="1">
            <w:r w:rsidR="00021C7C" w:rsidRPr="0063266B">
              <w:rPr>
                <w:rStyle w:val="Hyperlink"/>
                <w:noProof/>
              </w:rPr>
              <w:t>Industry Examples</w:t>
            </w:r>
            <w:r w:rsidR="00021C7C">
              <w:rPr>
                <w:noProof/>
                <w:webHidden/>
              </w:rPr>
              <w:tab/>
            </w:r>
            <w:r w:rsidR="00021C7C">
              <w:rPr>
                <w:noProof/>
                <w:webHidden/>
              </w:rPr>
              <w:fldChar w:fldCharType="begin"/>
            </w:r>
            <w:r w:rsidR="00021C7C">
              <w:rPr>
                <w:noProof/>
                <w:webHidden/>
              </w:rPr>
              <w:instrText xml:space="preserve"> PAGEREF _Toc137402945 \h </w:instrText>
            </w:r>
            <w:r w:rsidR="00021C7C">
              <w:rPr>
                <w:noProof/>
                <w:webHidden/>
              </w:rPr>
            </w:r>
            <w:r w:rsidR="00021C7C">
              <w:rPr>
                <w:noProof/>
                <w:webHidden/>
              </w:rPr>
              <w:fldChar w:fldCharType="separate"/>
            </w:r>
            <w:r w:rsidR="00021C7C">
              <w:rPr>
                <w:noProof/>
                <w:webHidden/>
              </w:rPr>
              <w:t>11</w:t>
            </w:r>
            <w:r w:rsidR="00021C7C">
              <w:rPr>
                <w:noProof/>
                <w:webHidden/>
              </w:rPr>
              <w:fldChar w:fldCharType="end"/>
            </w:r>
          </w:hyperlink>
        </w:p>
        <w:p w14:paraId="64F1819B" w14:textId="08D38571" w:rsidR="00021C7C" w:rsidRDefault="000D2845">
          <w:pPr>
            <w:pStyle w:val="TOC2"/>
            <w:tabs>
              <w:tab w:val="right" w:leader="dot" w:pos="9016"/>
            </w:tabs>
            <w:rPr>
              <w:rFonts w:asciiTheme="minorHAnsi" w:eastAsiaTheme="minorEastAsia" w:hAnsiTheme="minorHAnsi"/>
              <w:b w:val="0"/>
              <w:bCs w:val="0"/>
              <w:noProof/>
              <w:sz w:val="24"/>
              <w:szCs w:val="24"/>
              <w:lang w:eastAsia="en-GB"/>
            </w:rPr>
          </w:pPr>
          <w:hyperlink w:anchor="_Toc137402946" w:history="1">
            <w:r w:rsidR="00021C7C" w:rsidRPr="0063266B">
              <w:rPr>
                <w:rStyle w:val="Hyperlink"/>
                <w:noProof/>
              </w:rPr>
              <w:t>Market Research:</w:t>
            </w:r>
            <w:r w:rsidR="00021C7C">
              <w:rPr>
                <w:noProof/>
                <w:webHidden/>
              </w:rPr>
              <w:tab/>
            </w:r>
            <w:r w:rsidR="00021C7C">
              <w:rPr>
                <w:noProof/>
                <w:webHidden/>
              </w:rPr>
              <w:fldChar w:fldCharType="begin"/>
            </w:r>
            <w:r w:rsidR="00021C7C">
              <w:rPr>
                <w:noProof/>
                <w:webHidden/>
              </w:rPr>
              <w:instrText xml:space="preserve"> PAGEREF _Toc137402946 \h </w:instrText>
            </w:r>
            <w:r w:rsidR="00021C7C">
              <w:rPr>
                <w:noProof/>
                <w:webHidden/>
              </w:rPr>
            </w:r>
            <w:r w:rsidR="00021C7C">
              <w:rPr>
                <w:noProof/>
                <w:webHidden/>
              </w:rPr>
              <w:fldChar w:fldCharType="separate"/>
            </w:r>
            <w:r w:rsidR="00021C7C">
              <w:rPr>
                <w:noProof/>
                <w:webHidden/>
              </w:rPr>
              <w:t>11</w:t>
            </w:r>
            <w:r w:rsidR="00021C7C">
              <w:rPr>
                <w:noProof/>
                <w:webHidden/>
              </w:rPr>
              <w:fldChar w:fldCharType="end"/>
            </w:r>
          </w:hyperlink>
        </w:p>
        <w:p w14:paraId="20060CB9" w14:textId="0966CC48" w:rsidR="00021C7C" w:rsidRDefault="000D2845">
          <w:pPr>
            <w:pStyle w:val="TOC3"/>
            <w:tabs>
              <w:tab w:val="right" w:leader="dot" w:pos="9016"/>
            </w:tabs>
            <w:rPr>
              <w:rFonts w:asciiTheme="minorHAnsi" w:eastAsiaTheme="minorEastAsia" w:hAnsiTheme="minorHAnsi"/>
              <w:noProof/>
              <w:sz w:val="24"/>
              <w:szCs w:val="24"/>
              <w:lang w:eastAsia="en-GB"/>
            </w:rPr>
          </w:pPr>
          <w:hyperlink w:anchor="_Toc137402947" w:history="1">
            <w:r w:rsidR="00021C7C" w:rsidRPr="0063266B">
              <w:rPr>
                <w:rStyle w:val="Hyperlink"/>
                <w:noProof/>
              </w:rPr>
              <w:t>Brazil</w:t>
            </w:r>
            <w:r w:rsidR="00021C7C">
              <w:rPr>
                <w:noProof/>
                <w:webHidden/>
              </w:rPr>
              <w:tab/>
            </w:r>
            <w:r w:rsidR="00021C7C">
              <w:rPr>
                <w:noProof/>
                <w:webHidden/>
              </w:rPr>
              <w:fldChar w:fldCharType="begin"/>
            </w:r>
            <w:r w:rsidR="00021C7C">
              <w:rPr>
                <w:noProof/>
                <w:webHidden/>
              </w:rPr>
              <w:instrText xml:space="preserve"> PAGEREF _Toc137402947 \h </w:instrText>
            </w:r>
            <w:r w:rsidR="00021C7C">
              <w:rPr>
                <w:noProof/>
                <w:webHidden/>
              </w:rPr>
            </w:r>
            <w:r w:rsidR="00021C7C">
              <w:rPr>
                <w:noProof/>
                <w:webHidden/>
              </w:rPr>
              <w:fldChar w:fldCharType="separate"/>
            </w:r>
            <w:r w:rsidR="00021C7C">
              <w:rPr>
                <w:noProof/>
                <w:webHidden/>
              </w:rPr>
              <w:t>11</w:t>
            </w:r>
            <w:r w:rsidR="00021C7C">
              <w:rPr>
                <w:noProof/>
                <w:webHidden/>
              </w:rPr>
              <w:fldChar w:fldCharType="end"/>
            </w:r>
          </w:hyperlink>
        </w:p>
        <w:p w14:paraId="2322E0E3" w14:textId="2C67870F" w:rsidR="00021C7C" w:rsidRDefault="000D2845">
          <w:pPr>
            <w:pStyle w:val="TOC3"/>
            <w:tabs>
              <w:tab w:val="right" w:leader="dot" w:pos="9016"/>
            </w:tabs>
            <w:rPr>
              <w:rFonts w:asciiTheme="minorHAnsi" w:eastAsiaTheme="minorEastAsia" w:hAnsiTheme="minorHAnsi"/>
              <w:noProof/>
              <w:sz w:val="24"/>
              <w:szCs w:val="24"/>
              <w:lang w:eastAsia="en-GB"/>
            </w:rPr>
          </w:pPr>
          <w:hyperlink w:anchor="_Toc137402948" w:history="1">
            <w:r w:rsidR="00021C7C" w:rsidRPr="0063266B">
              <w:rPr>
                <w:rStyle w:val="Hyperlink"/>
                <w:noProof/>
              </w:rPr>
              <w:t>Weeds</w:t>
            </w:r>
            <w:r w:rsidR="00021C7C">
              <w:rPr>
                <w:noProof/>
                <w:webHidden/>
              </w:rPr>
              <w:tab/>
            </w:r>
            <w:r w:rsidR="00021C7C">
              <w:rPr>
                <w:noProof/>
                <w:webHidden/>
              </w:rPr>
              <w:fldChar w:fldCharType="begin"/>
            </w:r>
            <w:r w:rsidR="00021C7C">
              <w:rPr>
                <w:noProof/>
                <w:webHidden/>
              </w:rPr>
              <w:instrText xml:space="preserve"> PAGEREF _Toc137402948 \h </w:instrText>
            </w:r>
            <w:r w:rsidR="00021C7C">
              <w:rPr>
                <w:noProof/>
                <w:webHidden/>
              </w:rPr>
            </w:r>
            <w:r w:rsidR="00021C7C">
              <w:rPr>
                <w:noProof/>
                <w:webHidden/>
              </w:rPr>
              <w:fldChar w:fldCharType="separate"/>
            </w:r>
            <w:r w:rsidR="00021C7C">
              <w:rPr>
                <w:noProof/>
                <w:webHidden/>
              </w:rPr>
              <w:t>13</w:t>
            </w:r>
            <w:r w:rsidR="00021C7C">
              <w:rPr>
                <w:noProof/>
                <w:webHidden/>
              </w:rPr>
              <w:fldChar w:fldCharType="end"/>
            </w:r>
          </w:hyperlink>
        </w:p>
        <w:p w14:paraId="0C1A297A" w14:textId="333C87D6" w:rsidR="00021C7C" w:rsidRDefault="000D2845">
          <w:pPr>
            <w:pStyle w:val="TOC3"/>
            <w:tabs>
              <w:tab w:val="right" w:leader="dot" w:pos="9016"/>
            </w:tabs>
            <w:rPr>
              <w:rFonts w:asciiTheme="minorHAnsi" w:eastAsiaTheme="minorEastAsia" w:hAnsiTheme="minorHAnsi"/>
              <w:noProof/>
              <w:sz w:val="24"/>
              <w:szCs w:val="24"/>
              <w:lang w:eastAsia="en-GB"/>
            </w:rPr>
          </w:pPr>
          <w:hyperlink w:anchor="_Toc137402949" w:history="1">
            <w:r w:rsidR="00021C7C" w:rsidRPr="0063266B">
              <w:rPr>
                <w:rStyle w:val="Hyperlink"/>
                <w:noProof/>
              </w:rPr>
              <w:t>Weed Management</w:t>
            </w:r>
            <w:r w:rsidR="00021C7C">
              <w:rPr>
                <w:noProof/>
                <w:webHidden/>
              </w:rPr>
              <w:tab/>
            </w:r>
            <w:r w:rsidR="00021C7C">
              <w:rPr>
                <w:noProof/>
                <w:webHidden/>
              </w:rPr>
              <w:fldChar w:fldCharType="begin"/>
            </w:r>
            <w:r w:rsidR="00021C7C">
              <w:rPr>
                <w:noProof/>
                <w:webHidden/>
              </w:rPr>
              <w:instrText xml:space="preserve"> PAGEREF _Toc137402949 \h </w:instrText>
            </w:r>
            <w:r w:rsidR="00021C7C">
              <w:rPr>
                <w:noProof/>
                <w:webHidden/>
              </w:rPr>
            </w:r>
            <w:r w:rsidR="00021C7C">
              <w:rPr>
                <w:noProof/>
                <w:webHidden/>
              </w:rPr>
              <w:fldChar w:fldCharType="separate"/>
            </w:r>
            <w:r w:rsidR="00021C7C">
              <w:rPr>
                <w:noProof/>
                <w:webHidden/>
              </w:rPr>
              <w:t>14</w:t>
            </w:r>
            <w:r w:rsidR="00021C7C">
              <w:rPr>
                <w:noProof/>
                <w:webHidden/>
              </w:rPr>
              <w:fldChar w:fldCharType="end"/>
            </w:r>
          </w:hyperlink>
        </w:p>
        <w:p w14:paraId="62B5EBF5" w14:textId="356A7230" w:rsidR="00021C7C" w:rsidRDefault="000D2845">
          <w:pPr>
            <w:pStyle w:val="TOC3"/>
            <w:tabs>
              <w:tab w:val="right" w:leader="dot" w:pos="9016"/>
            </w:tabs>
            <w:rPr>
              <w:rFonts w:asciiTheme="minorHAnsi" w:eastAsiaTheme="minorEastAsia" w:hAnsiTheme="minorHAnsi"/>
              <w:noProof/>
              <w:sz w:val="24"/>
              <w:szCs w:val="24"/>
              <w:lang w:eastAsia="en-GB"/>
            </w:rPr>
          </w:pPr>
          <w:hyperlink w:anchor="_Toc137402950" w:history="1">
            <w:r w:rsidR="00021C7C" w:rsidRPr="0063266B">
              <w:rPr>
                <w:rStyle w:val="Hyperlink"/>
                <w:noProof/>
              </w:rPr>
              <w:t>Existing Products</w:t>
            </w:r>
            <w:r w:rsidR="00021C7C">
              <w:rPr>
                <w:noProof/>
                <w:webHidden/>
              </w:rPr>
              <w:tab/>
            </w:r>
            <w:r w:rsidR="00021C7C">
              <w:rPr>
                <w:noProof/>
                <w:webHidden/>
              </w:rPr>
              <w:fldChar w:fldCharType="begin"/>
            </w:r>
            <w:r w:rsidR="00021C7C">
              <w:rPr>
                <w:noProof/>
                <w:webHidden/>
              </w:rPr>
              <w:instrText xml:space="preserve"> PAGEREF _Toc137402950 \h </w:instrText>
            </w:r>
            <w:r w:rsidR="00021C7C">
              <w:rPr>
                <w:noProof/>
                <w:webHidden/>
              </w:rPr>
            </w:r>
            <w:r w:rsidR="00021C7C">
              <w:rPr>
                <w:noProof/>
                <w:webHidden/>
              </w:rPr>
              <w:fldChar w:fldCharType="separate"/>
            </w:r>
            <w:r w:rsidR="00021C7C">
              <w:rPr>
                <w:noProof/>
                <w:webHidden/>
              </w:rPr>
              <w:t>15</w:t>
            </w:r>
            <w:r w:rsidR="00021C7C">
              <w:rPr>
                <w:noProof/>
                <w:webHidden/>
              </w:rPr>
              <w:fldChar w:fldCharType="end"/>
            </w:r>
          </w:hyperlink>
        </w:p>
        <w:p w14:paraId="782A1082" w14:textId="560F2637" w:rsidR="00021C7C" w:rsidRDefault="000D2845">
          <w:pPr>
            <w:pStyle w:val="TOC3"/>
            <w:tabs>
              <w:tab w:val="right" w:leader="dot" w:pos="9016"/>
            </w:tabs>
            <w:rPr>
              <w:rFonts w:asciiTheme="minorHAnsi" w:eastAsiaTheme="minorEastAsia" w:hAnsiTheme="minorHAnsi"/>
              <w:noProof/>
              <w:sz w:val="24"/>
              <w:szCs w:val="24"/>
              <w:lang w:eastAsia="en-GB"/>
            </w:rPr>
          </w:pPr>
          <w:hyperlink w:anchor="_Toc137402951" w:history="1">
            <w:r w:rsidR="00021C7C" w:rsidRPr="0063266B">
              <w:rPr>
                <w:rStyle w:val="Hyperlink"/>
                <w:noProof/>
              </w:rPr>
              <w:t>First Hand Market Research</w:t>
            </w:r>
            <w:r w:rsidR="00021C7C">
              <w:rPr>
                <w:noProof/>
                <w:webHidden/>
              </w:rPr>
              <w:tab/>
            </w:r>
            <w:r w:rsidR="00021C7C">
              <w:rPr>
                <w:noProof/>
                <w:webHidden/>
              </w:rPr>
              <w:fldChar w:fldCharType="begin"/>
            </w:r>
            <w:r w:rsidR="00021C7C">
              <w:rPr>
                <w:noProof/>
                <w:webHidden/>
              </w:rPr>
              <w:instrText xml:space="preserve"> PAGEREF _Toc137402951 \h </w:instrText>
            </w:r>
            <w:r w:rsidR="00021C7C">
              <w:rPr>
                <w:noProof/>
                <w:webHidden/>
              </w:rPr>
            </w:r>
            <w:r w:rsidR="00021C7C">
              <w:rPr>
                <w:noProof/>
                <w:webHidden/>
              </w:rPr>
              <w:fldChar w:fldCharType="separate"/>
            </w:r>
            <w:r w:rsidR="00021C7C">
              <w:rPr>
                <w:noProof/>
                <w:webHidden/>
              </w:rPr>
              <w:t>16</w:t>
            </w:r>
            <w:r w:rsidR="00021C7C">
              <w:rPr>
                <w:noProof/>
                <w:webHidden/>
              </w:rPr>
              <w:fldChar w:fldCharType="end"/>
            </w:r>
          </w:hyperlink>
        </w:p>
        <w:p w14:paraId="00C84AC2" w14:textId="6D89D591" w:rsidR="00021C7C" w:rsidRDefault="000D2845">
          <w:pPr>
            <w:pStyle w:val="TOC2"/>
            <w:tabs>
              <w:tab w:val="right" w:leader="dot" w:pos="9016"/>
            </w:tabs>
            <w:rPr>
              <w:rFonts w:asciiTheme="minorHAnsi" w:eastAsiaTheme="minorEastAsia" w:hAnsiTheme="minorHAnsi"/>
              <w:b w:val="0"/>
              <w:bCs w:val="0"/>
              <w:noProof/>
              <w:sz w:val="24"/>
              <w:szCs w:val="24"/>
              <w:lang w:eastAsia="en-GB"/>
            </w:rPr>
          </w:pPr>
          <w:hyperlink w:anchor="_Toc137402952" w:history="1">
            <w:r w:rsidR="00021C7C" w:rsidRPr="0063266B">
              <w:rPr>
                <w:rStyle w:val="Hyperlink"/>
                <w:noProof/>
              </w:rPr>
              <w:t>Cultural, Societal, Diversity &amp; Inclusion Factors:</w:t>
            </w:r>
            <w:r w:rsidR="00021C7C">
              <w:rPr>
                <w:noProof/>
                <w:webHidden/>
              </w:rPr>
              <w:tab/>
            </w:r>
            <w:r w:rsidR="00021C7C">
              <w:rPr>
                <w:noProof/>
                <w:webHidden/>
              </w:rPr>
              <w:fldChar w:fldCharType="begin"/>
            </w:r>
            <w:r w:rsidR="00021C7C">
              <w:rPr>
                <w:noProof/>
                <w:webHidden/>
              </w:rPr>
              <w:instrText xml:space="preserve"> PAGEREF _Toc137402952 \h </w:instrText>
            </w:r>
            <w:r w:rsidR="00021C7C">
              <w:rPr>
                <w:noProof/>
                <w:webHidden/>
              </w:rPr>
            </w:r>
            <w:r w:rsidR="00021C7C">
              <w:rPr>
                <w:noProof/>
                <w:webHidden/>
              </w:rPr>
              <w:fldChar w:fldCharType="separate"/>
            </w:r>
            <w:r w:rsidR="00021C7C">
              <w:rPr>
                <w:noProof/>
                <w:webHidden/>
              </w:rPr>
              <w:t>16</w:t>
            </w:r>
            <w:r w:rsidR="00021C7C">
              <w:rPr>
                <w:noProof/>
                <w:webHidden/>
              </w:rPr>
              <w:fldChar w:fldCharType="end"/>
            </w:r>
          </w:hyperlink>
        </w:p>
        <w:p w14:paraId="1EE8ADF3" w14:textId="72E47088" w:rsidR="00021C7C" w:rsidRDefault="000D2845">
          <w:pPr>
            <w:pStyle w:val="TOC3"/>
            <w:tabs>
              <w:tab w:val="right" w:leader="dot" w:pos="9016"/>
            </w:tabs>
            <w:rPr>
              <w:rFonts w:asciiTheme="minorHAnsi" w:eastAsiaTheme="minorEastAsia" w:hAnsiTheme="minorHAnsi"/>
              <w:noProof/>
              <w:sz w:val="24"/>
              <w:szCs w:val="24"/>
              <w:lang w:eastAsia="en-GB"/>
            </w:rPr>
          </w:pPr>
          <w:hyperlink w:anchor="_Toc137402953" w:history="1">
            <w:r w:rsidR="00021C7C" w:rsidRPr="0063266B">
              <w:rPr>
                <w:rStyle w:val="Hyperlink"/>
                <w:noProof/>
              </w:rPr>
              <w:t>Cultural Factors</w:t>
            </w:r>
            <w:r w:rsidR="00021C7C">
              <w:rPr>
                <w:noProof/>
                <w:webHidden/>
              </w:rPr>
              <w:tab/>
            </w:r>
            <w:r w:rsidR="00021C7C">
              <w:rPr>
                <w:noProof/>
                <w:webHidden/>
              </w:rPr>
              <w:fldChar w:fldCharType="begin"/>
            </w:r>
            <w:r w:rsidR="00021C7C">
              <w:rPr>
                <w:noProof/>
                <w:webHidden/>
              </w:rPr>
              <w:instrText xml:space="preserve"> PAGEREF _Toc137402953 \h </w:instrText>
            </w:r>
            <w:r w:rsidR="00021C7C">
              <w:rPr>
                <w:noProof/>
                <w:webHidden/>
              </w:rPr>
            </w:r>
            <w:r w:rsidR="00021C7C">
              <w:rPr>
                <w:noProof/>
                <w:webHidden/>
              </w:rPr>
              <w:fldChar w:fldCharType="separate"/>
            </w:r>
            <w:r w:rsidR="00021C7C">
              <w:rPr>
                <w:noProof/>
                <w:webHidden/>
              </w:rPr>
              <w:t>16</w:t>
            </w:r>
            <w:r w:rsidR="00021C7C">
              <w:rPr>
                <w:noProof/>
                <w:webHidden/>
              </w:rPr>
              <w:fldChar w:fldCharType="end"/>
            </w:r>
          </w:hyperlink>
        </w:p>
        <w:p w14:paraId="5F6602F7" w14:textId="6E6ADE42" w:rsidR="00021C7C" w:rsidRDefault="000D2845">
          <w:pPr>
            <w:pStyle w:val="TOC3"/>
            <w:tabs>
              <w:tab w:val="right" w:leader="dot" w:pos="9016"/>
            </w:tabs>
            <w:rPr>
              <w:rFonts w:asciiTheme="minorHAnsi" w:eastAsiaTheme="minorEastAsia" w:hAnsiTheme="minorHAnsi"/>
              <w:noProof/>
              <w:sz w:val="24"/>
              <w:szCs w:val="24"/>
              <w:lang w:eastAsia="en-GB"/>
            </w:rPr>
          </w:pPr>
          <w:hyperlink w:anchor="_Toc137402954" w:history="1">
            <w:r w:rsidR="00021C7C" w:rsidRPr="0063266B">
              <w:rPr>
                <w:rStyle w:val="Hyperlink"/>
                <w:noProof/>
              </w:rPr>
              <w:t>Societal Factors</w:t>
            </w:r>
            <w:r w:rsidR="00021C7C">
              <w:rPr>
                <w:noProof/>
                <w:webHidden/>
              </w:rPr>
              <w:tab/>
            </w:r>
            <w:r w:rsidR="00021C7C">
              <w:rPr>
                <w:noProof/>
                <w:webHidden/>
              </w:rPr>
              <w:fldChar w:fldCharType="begin"/>
            </w:r>
            <w:r w:rsidR="00021C7C">
              <w:rPr>
                <w:noProof/>
                <w:webHidden/>
              </w:rPr>
              <w:instrText xml:space="preserve"> PAGEREF _Toc137402954 \h </w:instrText>
            </w:r>
            <w:r w:rsidR="00021C7C">
              <w:rPr>
                <w:noProof/>
                <w:webHidden/>
              </w:rPr>
            </w:r>
            <w:r w:rsidR="00021C7C">
              <w:rPr>
                <w:noProof/>
                <w:webHidden/>
              </w:rPr>
              <w:fldChar w:fldCharType="separate"/>
            </w:r>
            <w:r w:rsidR="00021C7C">
              <w:rPr>
                <w:noProof/>
                <w:webHidden/>
              </w:rPr>
              <w:t>17</w:t>
            </w:r>
            <w:r w:rsidR="00021C7C">
              <w:rPr>
                <w:noProof/>
                <w:webHidden/>
              </w:rPr>
              <w:fldChar w:fldCharType="end"/>
            </w:r>
          </w:hyperlink>
        </w:p>
        <w:p w14:paraId="678CB234" w14:textId="141D3DFC" w:rsidR="00021C7C" w:rsidRDefault="000D2845">
          <w:pPr>
            <w:pStyle w:val="TOC3"/>
            <w:tabs>
              <w:tab w:val="right" w:leader="dot" w:pos="9016"/>
            </w:tabs>
            <w:rPr>
              <w:rFonts w:asciiTheme="minorHAnsi" w:eastAsiaTheme="minorEastAsia" w:hAnsiTheme="minorHAnsi"/>
              <w:noProof/>
              <w:sz w:val="24"/>
              <w:szCs w:val="24"/>
              <w:lang w:eastAsia="en-GB"/>
            </w:rPr>
          </w:pPr>
          <w:hyperlink w:anchor="_Toc137402955" w:history="1">
            <w:r w:rsidR="00021C7C" w:rsidRPr="0063266B">
              <w:rPr>
                <w:rStyle w:val="Hyperlink"/>
                <w:noProof/>
              </w:rPr>
              <w:t>Diversity and Inclusion Factors</w:t>
            </w:r>
            <w:r w:rsidR="00021C7C">
              <w:rPr>
                <w:noProof/>
                <w:webHidden/>
              </w:rPr>
              <w:tab/>
            </w:r>
            <w:r w:rsidR="00021C7C">
              <w:rPr>
                <w:noProof/>
                <w:webHidden/>
              </w:rPr>
              <w:fldChar w:fldCharType="begin"/>
            </w:r>
            <w:r w:rsidR="00021C7C">
              <w:rPr>
                <w:noProof/>
                <w:webHidden/>
              </w:rPr>
              <w:instrText xml:space="preserve"> PAGEREF _Toc137402955 \h </w:instrText>
            </w:r>
            <w:r w:rsidR="00021C7C">
              <w:rPr>
                <w:noProof/>
                <w:webHidden/>
              </w:rPr>
            </w:r>
            <w:r w:rsidR="00021C7C">
              <w:rPr>
                <w:noProof/>
                <w:webHidden/>
              </w:rPr>
              <w:fldChar w:fldCharType="separate"/>
            </w:r>
            <w:r w:rsidR="00021C7C">
              <w:rPr>
                <w:noProof/>
                <w:webHidden/>
              </w:rPr>
              <w:t>17</w:t>
            </w:r>
            <w:r w:rsidR="00021C7C">
              <w:rPr>
                <w:noProof/>
                <w:webHidden/>
              </w:rPr>
              <w:fldChar w:fldCharType="end"/>
            </w:r>
          </w:hyperlink>
        </w:p>
        <w:p w14:paraId="1B9D6FC7" w14:textId="0FE42431" w:rsidR="00021C7C" w:rsidRDefault="000D2845">
          <w:pPr>
            <w:pStyle w:val="TOC2"/>
            <w:tabs>
              <w:tab w:val="right" w:leader="dot" w:pos="9016"/>
            </w:tabs>
            <w:rPr>
              <w:rFonts w:asciiTheme="minorHAnsi" w:eastAsiaTheme="minorEastAsia" w:hAnsiTheme="minorHAnsi"/>
              <w:b w:val="0"/>
              <w:bCs w:val="0"/>
              <w:noProof/>
              <w:sz w:val="24"/>
              <w:szCs w:val="24"/>
              <w:lang w:eastAsia="en-GB"/>
            </w:rPr>
          </w:pPr>
          <w:hyperlink w:anchor="_Toc137402956" w:history="1">
            <w:r w:rsidR="00021C7C" w:rsidRPr="0063266B">
              <w:rPr>
                <w:rStyle w:val="Hyperlink"/>
                <w:noProof/>
              </w:rPr>
              <w:t>Environmental Sustainability of Product Sector:</w:t>
            </w:r>
            <w:r w:rsidR="00021C7C">
              <w:rPr>
                <w:noProof/>
                <w:webHidden/>
              </w:rPr>
              <w:tab/>
            </w:r>
            <w:r w:rsidR="00021C7C">
              <w:rPr>
                <w:noProof/>
                <w:webHidden/>
              </w:rPr>
              <w:fldChar w:fldCharType="begin"/>
            </w:r>
            <w:r w:rsidR="00021C7C">
              <w:rPr>
                <w:noProof/>
                <w:webHidden/>
              </w:rPr>
              <w:instrText xml:space="preserve"> PAGEREF _Toc137402956 \h </w:instrText>
            </w:r>
            <w:r w:rsidR="00021C7C">
              <w:rPr>
                <w:noProof/>
                <w:webHidden/>
              </w:rPr>
            </w:r>
            <w:r w:rsidR="00021C7C">
              <w:rPr>
                <w:noProof/>
                <w:webHidden/>
              </w:rPr>
              <w:fldChar w:fldCharType="separate"/>
            </w:r>
            <w:r w:rsidR="00021C7C">
              <w:rPr>
                <w:noProof/>
                <w:webHidden/>
              </w:rPr>
              <w:t>17</w:t>
            </w:r>
            <w:r w:rsidR="00021C7C">
              <w:rPr>
                <w:noProof/>
                <w:webHidden/>
              </w:rPr>
              <w:fldChar w:fldCharType="end"/>
            </w:r>
          </w:hyperlink>
        </w:p>
        <w:p w14:paraId="01D5D494" w14:textId="75777089" w:rsidR="00021C7C" w:rsidRDefault="000D2845">
          <w:pPr>
            <w:pStyle w:val="TOC1"/>
            <w:tabs>
              <w:tab w:val="left" w:pos="480"/>
              <w:tab w:val="right" w:leader="dot" w:pos="9016"/>
            </w:tabs>
            <w:rPr>
              <w:rFonts w:asciiTheme="minorHAnsi" w:eastAsiaTheme="minorEastAsia" w:hAnsiTheme="minorHAnsi"/>
              <w:b w:val="0"/>
              <w:bCs w:val="0"/>
              <w:i w:val="0"/>
              <w:iCs w:val="0"/>
              <w:noProof/>
              <w:lang w:eastAsia="en-GB"/>
            </w:rPr>
          </w:pPr>
          <w:hyperlink w:anchor="_Toc137402957" w:history="1">
            <w:r w:rsidR="00021C7C" w:rsidRPr="0063266B">
              <w:rPr>
                <w:rStyle w:val="Hyperlink"/>
                <w:noProof/>
                <w:lang w:val="en-US"/>
              </w:rPr>
              <w:t>5.</w:t>
            </w:r>
            <w:r w:rsidR="00021C7C">
              <w:rPr>
                <w:rFonts w:asciiTheme="minorHAnsi" w:eastAsiaTheme="minorEastAsia" w:hAnsiTheme="minorHAnsi"/>
                <w:b w:val="0"/>
                <w:bCs w:val="0"/>
                <w:i w:val="0"/>
                <w:iCs w:val="0"/>
                <w:noProof/>
                <w:lang w:eastAsia="en-GB"/>
              </w:rPr>
              <w:tab/>
            </w:r>
            <w:r w:rsidR="00021C7C" w:rsidRPr="0063266B">
              <w:rPr>
                <w:rStyle w:val="Hyperlink"/>
                <w:noProof/>
              </w:rPr>
              <w:t>Design:</w:t>
            </w:r>
            <w:r w:rsidR="00021C7C">
              <w:rPr>
                <w:noProof/>
                <w:webHidden/>
              </w:rPr>
              <w:tab/>
            </w:r>
            <w:r w:rsidR="00021C7C">
              <w:rPr>
                <w:noProof/>
                <w:webHidden/>
              </w:rPr>
              <w:fldChar w:fldCharType="begin"/>
            </w:r>
            <w:r w:rsidR="00021C7C">
              <w:rPr>
                <w:noProof/>
                <w:webHidden/>
              </w:rPr>
              <w:instrText xml:space="preserve"> PAGEREF _Toc137402957 \h </w:instrText>
            </w:r>
            <w:r w:rsidR="00021C7C">
              <w:rPr>
                <w:noProof/>
                <w:webHidden/>
              </w:rPr>
            </w:r>
            <w:r w:rsidR="00021C7C">
              <w:rPr>
                <w:noProof/>
                <w:webHidden/>
              </w:rPr>
              <w:fldChar w:fldCharType="separate"/>
            </w:r>
            <w:r w:rsidR="00021C7C">
              <w:rPr>
                <w:noProof/>
                <w:webHidden/>
              </w:rPr>
              <w:t>18</w:t>
            </w:r>
            <w:r w:rsidR="00021C7C">
              <w:rPr>
                <w:noProof/>
                <w:webHidden/>
              </w:rPr>
              <w:fldChar w:fldCharType="end"/>
            </w:r>
          </w:hyperlink>
        </w:p>
        <w:p w14:paraId="0348D67C" w14:textId="237470CF" w:rsidR="00021C7C" w:rsidRDefault="000D2845">
          <w:pPr>
            <w:pStyle w:val="TOC2"/>
            <w:tabs>
              <w:tab w:val="right" w:leader="dot" w:pos="9016"/>
            </w:tabs>
            <w:rPr>
              <w:rFonts w:asciiTheme="minorHAnsi" w:eastAsiaTheme="minorEastAsia" w:hAnsiTheme="minorHAnsi"/>
              <w:b w:val="0"/>
              <w:bCs w:val="0"/>
              <w:noProof/>
              <w:sz w:val="24"/>
              <w:szCs w:val="24"/>
              <w:lang w:eastAsia="en-GB"/>
            </w:rPr>
          </w:pPr>
          <w:hyperlink w:anchor="_Toc137402958" w:history="1">
            <w:r w:rsidR="00021C7C" w:rsidRPr="0063266B">
              <w:rPr>
                <w:rStyle w:val="Hyperlink"/>
                <w:noProof/>
              </w:rPr>
              <w:t>Description of design process and evaluation criteria identified:</w:t>
            </w:r>
            <w:r w:rsidR="00021C7C">
              <w:rPr>
                <w:noProof/>
                <w:webHidden/>
              </w:rPr>
              <w:tab/>
            </w:r>
            <w:r w:rsidR="00021C7C">
              <w:rPr>
                <w:noProof/>
                <w:webHidden/>
              </w:rPr>
              <w:fldChar w:fldCharType="begin"/>
            </w:r>
            <w:r w:rsidR="00021C7C">
              <w:rPr>
                <w:noProof/>
                <w:webHidden/>
              </w:rPr>
              <w:instrText xml:space="preserve"> PAGEREF _Toc137402958 \h </w:instrText>
            </w:r>
            <w:r w:rsidR="00021C7C">
              <w:rPr>
                <w:noProof/>
                <w:webHidden/>
              </w:rPr>
            </w:r>
            <w:r w:rsidR="00021C7C">
              <w:rPr>
                <w:noProof/>
                <w:webHidden/>
              </w:rPr>
              <w:fldChar w:fldCharType="separate"/>
            </w:r>
            <w:r w:rsidR="00021C7C">
              <w:rPr>
                <w:noProof/>
                <w:webHidden/>
              </w:rPr>
              <w:t>18</w:t>
            </w:r>
            <w:r w:rsidR="00021C7C">
              <w:rPr>
                <w:noProof/>
                <w:webHidden/>
              </w:rPr>
              <w:fldChar w:fldCharType="end"/>
            </w:r>
          </w:hyperlink>
        </w:p>
        <w:p w14:paraId="1C5906AD" w14:textId="0D2253EB" w:rsidR="00021C7C" w:rsidRDefault="000D2845">
          <w:pPr>
            <w:pStyle w:val="TOC2"/>
            <w:tabs>
              <w:tab w:val="right" w:leader="dot" w:pos="9016"/>
            </w:tabs>
            <w:rPr>
              <w:rFonts w:asciiTheme="minorHAnsi" w:eastAsiaTheme="minorEastAsia" w:hAnsiTheme="minorHAnsi"/>
              <w:b w:val="0"/>
              <w:bCs w:val="0"/>
              <w:noProof/>
              <w:sz w:val="24"/>
              <w:szCs w:val="24"/>
              <w:lang w:eastAsia="en-GB"/>
            </w:rPr>
          </w:pPr>
          <w:hyperlink w:anchor="_Toc137402959" w:history="1">
            <w:r w:rsidR="00021C7C" w:rsidRPr="0063266B">
              <w:rPr>
                <w:rStyle w:val="Hyperlink"/>
                <w:noProof/>
              </w:rPr>
              <w:t>Design informed by market analysis:</w:t>
            </w:r>
            <w:r w:rsidR="00021C7C">
              <w:rPr>
                <w:noProof/>
                <w:webHidden/>
              </w:rPr>
              <w:tab/>
            </w:r>
            <w:r w:rsidR="00021C7C">
              <w:rPr>
                <w:noProof/>
                <w:webHidden/>
              </w:rPr>
              <w:fldChar w:fldCharType="begin"/>
            </w:r>
            <w:r w:rsidR="00021C7C">
              <w:rPr>
                <w:noProof/>
                <w:webHidden/>
              </w:rPr>
              <w:instrText xml:space="preserve"> PAGEREF _Toc137402959 \h </w:instrText>
            </w:r>
            <w:r w:rsidR="00021C7C">
              <w:rPr>
                <w:noProof/>
                <w:webHidden/>
              </w:rPr>
            </w:r>
            <w:r w:rsidR="00021C7C">
              <w:rPr>
                <w:noProof/>
                <w:webHidden/>
              </w:rPr>
              <w:fldChar w:fldCharType="separate"/>
            </w:r>
            <w:r w:rsidR="00021C7C">
              <w:rPr>
                <w:noProof/>
                <w:webHidden/>
              </w:rPr>
              <w:t>22</w:t>
            </w:r>
            <w:r w:rsidR="00021C7C">
              <w:rPr>
                <w:noProof/>
                <w:webHidden/>
              </w:rPr>
              <w:fldChar w:fldCharType="end"/>
            </w:r>
          </w:hyperlink>
        </w:p>
        <w:p w14:paraId="1E61EB18" w14:textId="04B7373C" w:rsidR="00021C7C" w:rsidRDefault="000D2845">
          <w:pPr>
            <w:pStyle w:val="TOC2"/>
            <w:tabs>
              <w:tab w:val="right" w:leader="dot" w:pos="9016"/>
            </w:tabs>
            <w:rPr>
              <w:rFonts w:asciiTheme="minorHAnsi" w:eastAsiaTheme="minorEastAsia" w:hAnsiTheme="minorHAnsi"/>
              <w:b w:val="0"/>
              <w:bCs w:val="0"/>
              <w:noProof/>
              <w:sz w:val="24"/>
              <w:szCs w:val="24"/>
              <w:lang w:eastAsia="en-GB"/>
            </w:rPr>
          </w:pPr>
          <w:hyperlink w:anchor="_Toc137402960" w:history="1">
            <w:r w:rsidR="00021C7C" w:rsidRPr="0063266B">
              <w:rPr>
                <w:rStyle w:val="Hyperlink"/>
                <w:noProof/>
              </w:rPr>
              <w:t>Detailed CAD and Electronics Design:</w:t>
            </w:r>
            <w:r w:rsidR="00021C7C">
              <w:rPr>
                <w:noProof/>
                <w:webHidden/>
              </w:rPr>
              <w:tab/>
            </w:r>
            <w:r w:rsidR="00021C7C">
              <w:rPr>
                <w:noProof/>
                <w:webHidden/>
              </w:rPr>
              <w:fldChar w:fldCharType="begin"/>
            </w:r>
            <w:r w:rsidR="00021C7C">
              <w:rPr>
                <w:noProof/>
                <w:webHidden/>
              </w:rPr>
              <w:instrText xml:space="preserve"> PAGEREF _Toc137402960 \h </w:instrText>
            </w:r>
            <w:r w:rsidR="00021C7C">
              <w:rPr>
                <w:noProof/>
                <w:webHidden/>
              </w:rPr>
            </w:r>
            <w:r w:rsidR="00021C7C">
              <w:rPr>
                <w:noProof/>
                <w:webHidden/>
              </w:rPr>
              <w:fldChar w:fldCharType="separate"/>
            </w:r>
            <w:r w:rsidR="00021C7C">
              <w:rPr>
                <w:noProof/>
                <w:webHidden/>
              </w:rPr>
              <w:t>25</w:t>
            </w:r>
            <w:r w:rsidR="00021C7C">
              <w:rPr>
                <w:noProof/>
                <w:webHidden/>
              </w:rPr>
              <w:fldChar w:fldCharType="end"/>
            </w:r>
          </w:hyperlink>
        </w:p>
        <w:p w14:paraId="2D84B829" w14:textId="0B8A0AA3" w:rsidR="00021C7C" w:rsidRDefault="000D2845">
          <w:pPr>
            <w:pStyle w:val="TOC1"/>
            <w:tabs>
              <w:tab w:val="left" w:pos="480"/>
              <w:tab w:val="right" w:leader="dot" w:pos="9016"/>
            </w:tabs>
            <w:rPr>
              <w:rFonts w:asciiTheme="minorHAnsi" w:eastAsiaTheme="minorEastAsia" w:hAnsiTheme="minorHAnsi"/>
              <w:b w:val="0"/>
              <w:bCs w:val="0"/>
              <w:i w:val="0"/>
              <w:iCs w:val="0"/>
              <w:noProof/>
              <w:lang w:eastAsia="en-GB"/>
            </w:rPr>
          </w:pPr>
          <w:hyperlink w:anchor="_Toc137402961" w:history="1">
            <w:r w:rsidR="00021C7C" w:rsidRPr="0063266B">
              <w:rPr>
                <w:rStyle w:val="Hyperlink"/>
                <w:noProof/>
                <w:lang w:val="en-US"/>
              </w:rPr>
              <w:t>6.</w:t>
            </w:r>
            <w:r w:rsidR="00021C7C">
              <w:rPr>
                <w:rFonts w:asciiTheme="minorHAnsi" w:eastAsiaTheme="minorEastAsia" w:hAnsiTheme="minorHAnsi"/>
                <w:b w:val="0"/>
                <w:bCs w:val="0"/>
                <w:i w:val="0"/>
                <w:iCs w:val="0"/>
                <w:noProof/>
                <w:lang w:eastAsia="en-GB"/>
              </w:rPr>
              <w:tab/>
            </w:r>
            <w:r w:rsidR="00021C7C" w:rsidRPr="0063266B">
              <w:rPr>
                <w:rStyle w:val="Hyperlink"/>
                <w:noProof/>
              </w:rPr>
              <w:t>Modelling &amp; Analysis:</w:t>
            </w:r>
            <w:r w:rsidR="00021C7C">
              <w:rPr>
                <w:noProof/>
                <w:webHidden/>
              </w:rPr>
              <w:tab/>
            </w:r>
            <w:r w:rsidR="00021C7C">
              <w:rPr>
                <w:noProof/>
                <w:webHidden/>
              </w:rPr>
              <w:fldChar w:fldCharType="begin"/>
            </w:r>
            <w:r w:rsidR="00021C7C">
              <w:rPr>
                <w:noProof/>
                <w:webHidden/>
              </w:rPr>
              <w:instrText xml:space="preserve"> PAGEREF _Toc137402961 \h </w:instrText>
            </w:r>
            <w:r w:rsidR="00021C7C">
              <w:rPr>
                <w:noProof/>
                <w:webHidden/>
              </w:rPr>
            </w:r>
            <w:r w:rsidR="00021C7C">
              <w:rPr>
                <w:noProof/>
                <w:webHidden/>
              </w:rPr>
              <w:fldChar w:fldCharType="separate"/>
            </w:r>
            <w:r w:rsidR="00021C7C">
              <w:rPr>
                <w:noProof/>
                <w:webHidden/>
              </w:rPr>
              <w:t>25</w:t>
            </w:r>
            <w:r w:rsidR="00021C7C">
              <w:rPr>
                <w:noProof/>
                <w:webHidden/>
              </w:rPr>
              <w:fldChar w:fldCharType="end"/>
            </w:r>
          </w:hyperlink>
        </w:p>
        <w:p w14:paraId="5799B876" w14:textId="242DB9C8" w:rsidR="00021C7C" w:rsidRDefault="000D2845">
          <w:pPr>
            <w:pStyle w:val="TOC2"/>
            <w:tabs>
              <w:tab w:val="right" w:leader="dot" w:pos="9016"/>
            </w:tabs>
            <w:rPr>
              <w:rFonts w:asciiTheme="minorHAnsi" w:eastAsiaTheme="minorEastAsia" w:hAnsiTheme="minorHAnsi"/>
              <w:b w:val="0"/>
              <w:bCs w:val="0"/>
              <w:noProof/>
              <w:sz w:val="24"/>
              <w:szCs w:val="24"/>
              <w:lang w:eastAsia="en-GB"/>
            </w:rPr>
          </w:pPr>
          <w:hyperlink w:anchor="_Toc137402962" w:history="1">
            <w:r w:rsidR="00021C7C" w:rsidRPr="0063266B">
              <w:rPr>
                <w:rStyle w:val="Hyperlink"/>
                <w:noProof/>
              </w:rPr>
              <w:t>FEA</w:t>
            </w:r>
            <w:r w:rsidR="00021C7C" w:rsidRPr="0063266B">
              <w:rPr>
                <w:rStyle w:val="Hyperlink"/>
                <w:rFonts w:ascii="Times New Roman" w:hAnsi="Times New Roman" w:cs="Times New Roman"/>
                <w:noProof/>
              </w:rPr>
              <w:t>:</w:t>
            </w:r>
            <w:r w:rsidR="00021C7C">
              <w:rPr>
                <w:noProof/>
                <w:webHidden/>
              </w:rPr>
              <w:tab/>
            </w:r>
            <w:r w:rsidR="00021C7C">
              <w:rPr>
                <w:noProof/>
                <w:webHidden/>
              </w:rPr>
              <w:fldChar w:fldCharType="begin"/>
            </w:r>
            <w:r w:rsidR="00021C7C">
              <w:rPr>
                <w:noProof/>
                <w:webHidden/>
              </w:rPr>
              <w:instrText xml:space="preserve"> PAGEREF _Toc137402962 \h </w:instrText>
            </w:r>
            <w:r w:rsidR="00021C7C">
              <w:rPr>
                <w:noProof/>
                <w:webHidden/>
              </w:rPr>
            </w:r>
            <w:r w:rsidR="00021C7C">
              <w:rPr>
                <w:noProof/>
                <w:webHidden/>
              </w:rPr>
              <w:fldChar w:fldCharType="separate"/>
            </w:r>
            <w:r w:rsidR="00021C7C">
              <w:rPr>
                <w:noProof/>
                <w:webHidden/>
              </w:rPr>
              <w:t>25</w:t>
            </w:r>
            <w:r w:rsidR="00021C7C">
              <w:rPr>
                <w:noProof/>
                <w:webHidden/>
              </w:rPr>
              <w:fldChar w:fldCharType="end"/>
            </w:r>
          </w:hyperlink>
        </w:p>
        <w:p w14:paraId="3F467037" w14:textId="1EB40C3A" w:rsidR="00021C7C" w:rsidRDefault="000D2845">
          <w:pPr>
            <w:pStyle w:val="TOC3"/>
            <w:tabs>
              <w:tab w:val="right" w:leader="dot" w:pos="9016"/>
            </w:tabs>
            <w:rPr>
              <w:rFonts w:asciiTheme="minorHAnsi" w:eastAsiaTheme="minorEastAsia" w:hAnsiTheme="minorHAnsi"/>
              <w:noProof/>
              <w:sz w:val="24"/>
              <w:szCs w:val="24"/>
              <w:lang w:eastAsia="en-GB"/>
            </w:rPr>
          </w:pPr>
          <w:hyperlink w:anchor="_Toc137402963" w:history="1">
            <w:r w:rsidR="00021C7C" w:rsidRPr="0063266B">
              <w:rPr>
                <w:rStyle w:val="Hyperlink"/>
                <w:noProof/>
              </w:rPr>
              <w:t>Explanation of test cases and loads</w:t>
            </w:r>
            <w:r w:rsidR="00021C7C">
              <w:rPr>
                <w:noProof/>
                <w:webHidden/>
              </w:rPr>
              <w:tab/>
            </w:r>
            <w:r w:rsidR="00021C7C">
              <w:rPr>
                <w:noProof/>
                <w:webHidden/>
              </w:rPr>
              <w:fldChar w:fldCharType="begin"/>
            </w:r>
            <w:r w:rsidR="00021C7C">
              <w:rPr>
                <w:noProof/>
                <w:webHidden/>
              </w:rPr>
              <w:instrText xml:space="preserve"> PAGEREF _Toc137402963 \h </w:instrText>
            </w:r>
            <w:r w:rsidR="00021C7C">
              <w:rPr>
                <w:noProof/>
                <w:webHidden/>
              </w:rPr>
            </w:r>
            <w:r w:rsidR="00021C7C">
              <w:rPr>
                <w:noProof/>
                <w:webHidden/>
              </w:rPr>
              <w:fldChar w:fldCharType="separate"/>
            </w:r>
            <w:r w:rsidR="00021C7C">
              <w:rPr>
                <w:noProof/>
                <w:webHidden/>
              </w:rPr>
              <w:t>25</w:t>
            </w:r>
            <w:r w:rsidR="00021C7C">
              <w:rPr>
                <w:noProof/>
                <w:webHidden/>
              </w:rPr>
              <w:fldChar w:fldCharType="end"/>
            </w:r>
          </w:hyperlink>
        </w:p>
        <w:p w14:paraId="0C4BD6A9" w14:textId="228FC9F6" w:rsidR="00021C7C" w:rsidRDefault="000D2845">
          <w:pPr>
            <w:pStyle w:val="TOC3"/>
            <w:tabs>
              <w:tab w:val="right" w:leader="dot" w:pos="9016"/>
            </w:tabs>
            <w:rPr>
              <w:rFonts w:asciiTheme="minorHAnsi" w:eastAsiaTheme="minorEastAsia" w:hAnsiTheme="minorHAnsi"/>
              <w:noProof/>
              <w:sz w:val="24"/>
              <w:szCs w:val="24"/>
              <w:lang w:eastAsia="en-GB"/>
            </w:rPr>
          </w:pPr>
          <w:hyperlink w:anchor="_Toc137402964" w:history="1">
            <w:r w:rsidR="00021C7C" w:rsidRPr="0063266B">
              <w:rPr>
                <w:rStyle w:val="Hyperlink"/>
                <w:noProof/>
              </w:rPr>
              <w:t>FEA Analysis</w:t>
            </w:r>
            <w:r w:rsidR="00021C7C">
              <w:rPr>
                <w:noProof/>
                <w:webHidden/>
              </w:rPr>
              <w:tab/>
            </w:r>
            <w:r w:rsidR="00021C7C">
              <w:rPr>
                <w:noProof/>
                <w:webHidden/>
              </w:rPr>
              <w:fldChar w:fldCharType="begin"/>
            </w:r>
            <w:r w:rsidR="00021C7C">
              <w:rPr>
                <w:noProof/>
                <w:webHidden/>
              </w:rPr>
              <w:instrText xml:space="preserve"> PAGEREF _Toc137402964 \h </w:instrText>
            </w:r>
            <w:r w:rsidR="00021C7C">
              <w:rPr>
                <w:noProof/>
                <w:webHidden/>
              </w:rPr>
            </w:r>
            <w:r w:rsidR="00021C7C">
              <w:rPr>
                <w:noProof/>
                <w:webHidden/>
              </w:rPr>
              <w:fldChar w:fldCharType="separate"/>
            </w:r>
            <w:r w:rsidR="00021C7C">
              <w:rPr>
                <w:noProof/>
                <w:webHidden/>
              </w:rPr>
              <w:t>26</w:t>
            </w:r>
            <w:r w:rsidR="00021C7C">
              <w:rPr>
                <w:noProof/>
                <w:webHidden/>
              </w:rPr>
              <w:fldChar w:fldCharType="end"/>
            </w:r>
          </w:hyperlink>
        </w:p>
        <w:p w14:paraId="5476BB5A" w14:textId="1C024636" w:rsidR="00021C7C" w:rsidRDefault="000D2845">
          <w:pPr>
            <w:pStyle w:val="TOC3"/>
            <w:tabs>
              <w:tab w:val="right" w:leader="dot" w:pos="9016"/>
            </w:tabs>
            <w:rPr>
              <w:rFonts w:asciiTheme="minorHAnsi" w:eastAsiaTheme="minorEastAsia" w:hAnsiTheme="minorHAnsi"/>
              <w:noProof/>
              <w:sz w:val="24"/>
              <w:szCs w:val="24"/>
              <w:lang w:eastAsia="en-GB"/>
            </w:rPr>
          </w:pPr>
          <w:hyperlink w:anchor="_Toc137402965" w:history="1">
            <w:r w:rsidR="00021C7C" w:rsidRPr="0063266B">
              <w:rPr>
                <w:rStyle w:val="Hyperlink"/>
                <w:noProof/>
              </w:rPr>
              <w:t>Concluding Remarks</w:t>
            </w:r>
            <w:r w:rsidR="00021C7C">
              <w:rPr>
                <w:noProof/>
                <w:webHidden/>
              </w:rPr>
              <w:tab/>
            </w:r>
            <w:r w:rsidR="00021C7C">
              <w:rPr>
                <w:noProof/>
                <w:webHidden/>
              </w:rPr>
              <w:fldChar w:fldCharType="begin"/>
            </w:r>
            <w:r w:rsidR="00021C7C">
              <w:rPr>
                <w:noProof/>
                <w:webHidden/>
              </w:rPr>
              <w:instrText xml:space="preserve"> PAGEREF _Toc137402965 \h </w:instrText>
            </w:r>
            <w:r w:rsidR="00021C7C">
              <w:rPr>
                <w:noProof/>
                <w:webHidden/>
              </w:rPr>
            </w:r>
            <w:r w:rsidR="00021C7C">
              <w:rPr>
                <w:noProof/>
                <w:webHidden/>
              </w:rPr>
              <w:fldChar w:fldCharType="separate"/>
            </w:r>
            <w:r w:rsidR="00021C7C">
              <w:rPr>
                <w:noProof/>
                <w:webHidden/>
              </w:rPr>
              <w:t>29</w:t>
            </w:r>
            <w:r w:rsidR="00021C7C">
              <w:rPr>
                <w:noProof/>
                <w:webHidden/>
              </w:rPr>
              <w:fldChar w:fldCharType="end"/>
            </w:r>
          </w:hyperlink>
        </w:p>
        <w:p w14:paraId="69FE611B" w14:textId="1C25B78E" w:rsidR="00021C7C" w:rsidRDefault="000D2845">
          <w:pPr>
            <w:pStyle w:val="TOC1"/>
            <w:tabs>
              <w:tab w:val="left" w:pos="480"/>
              <w:tab w:val="right" w:leader="dot" w:pos="9016"/>
            </w:tabs>
            <w:rPr>
              <w:rFonts w:asciiTheme="minorHAnsi" w:eastAsiaTheme="minorEastAsia" w:hAnsiTheme="minorHAnsi"/>
              <w:b w:val="0"/>
              <w:bCs w:val="0"/>
              <w:i w:val="0"/>
              <w:iCs w:val="0"/>
              <w:noProof/>
              <w:lang w:eastAsia="en-GB"/>
            </w:rPr>
          </w:pPr>
          <w:hyperlink w:anchor="_Toc137402966" w:history="1">
            <w:r w:rsidR="00021C7C" w:rsidRPr="0063266B">
              <w:rPr>
                <w:rStyle w:val="Hyperlink"/>
                <w:noProof/>
                <w:lang w:val="en-US"/>
              </w:rPr>
              <w:t>7.</w:t>
            </w:r>
            <w:r w:rsidR="00021C7C">
              <w:rPr>
                <w:rFonts w:asciiTheme="minorHAnsi" w:eastAsiaTheme="minorEastAsia" w:hAnsiTheme="minorHAnsi"/>
                <w:b w:val="0"/>
                <w:bCs w:val="0"/>
                <w:i w:val="0"/>
                <w:iCs w:val="0"/>
                <w:noProof/>
                <w:lang w:eastAsia="en-GB"/>
              </w:rPr>
              <w:tab/>
            </w:r>
            <w:r w:rsidR="00021C7C" w:rsidRPr="0063266B">
              <w:rPr>
                <w:rStyle w:val="Hyperlink"/>
                <w:noProof/>
              </w:rPr>
              <w:t>Prototyping:</w:t>
            </w:r>
            <w:r w:rsidR="00021C7C">
              <w:rPr>
                <w:noProof/>
                <w:webHidden/>
              </w:rPr>
              <w:tab/>
            </w:r>
            <w:r w:rsidR="00021C7C">
              <w:rPr>
                <w:noProof/>
                <w:webHidden/>
              </w:rPr>
              <w:fldChar w:fldCharType="begin"/>
            </w:r>
            <w:r w:rsidR="00021C7C">
              <w:rPr>
                <w:noProof/>
                <w:webHidden/>
              </w:rPr>
              <w:instrText xml:space="preserve"> PAGEREF _Toc137402966 \h </w:instrText>
            </w:r>
            <w:r w:rsidR="00021C7C">
              <w:rPr>
                <w:noProof/>
                <w:webHidden/>
              </w:rPr>
            </w:r>
            <w:r w:rsidR="00021C7C">
              <w:rPr>
                <w:noProof/>
                <w:webHidden/>
              </w:rPr>
              <w:fldChar w:fldCharType="separate"/>
            </w:r>
            <w:r w:rsidR="00021C7C">
              <w:rPr>
                <w:noProof/>
                <w:webHidden/>
              </w:rPr>
              <w:t>30</w:t>
            </w:r>
            <w:r w:rsidR="00021C7C">
              <w:rPr>
                <w:noProof/>
                <w:webHidden/>
              </w:rPr>
              <w:fldChar w:fldCharType="end"/>
            </w:r>
          </w:hyperlink>
        </w:p>
        <w:p w14:paraId="5EE03AD9" w14:textId="5C2D736B" w:rsidR="00021C7C" w:rsidRDefault="000D2845">
          <w:pPr>
            <w:pStyle w:val="TOC2"/>
            <w:tabs>
              <w:tab w:val="right" w:leader="dot" w:pos="9016"/>
            </w:tabs>
            <w:rPr>
              <w:rFonts w:asciiTheme="minorHAnsi" w:eastAsiaTheme="minorEastAsia" w:hAnsiTheme="minorHAnsi"/>
              <w:b w:val="0"/>
              <w:bCs w:val="0"/>
              <w:noProof/>
              <w:sz w:val="24"/>
              <w:szCs w:val="24"/>
              <w:lang w:eastAsia="en-GB"/>
            </w:rPr>
          </w:pPr>
          <w:hyperlink w:anchor="_Toc137402967" w:history="1">
            <w:r w:rsidR="00021C7C" w:rsidRPr="0063266B">
              <w:rPr>
                <w:rStyle w:val="Hyperlink"/>
                <w:rFonts w:ascii="Calibri Light" w:eastAsia="Calibri Light" w:hAnsi="Calibri Light" w:cs="Calibri Light"/>
                <w:noProof/>
              </w:rPr>
              <w:t>Prototype Processing Plan:</w:t>
            </w:r>
            <w:r w:rsidR="00021C7C">
              <w:rPr>
                <w:noProof/>
                <w:webHidden/>
              </w:rPr>
              <w:tab/>
            </w:r>
            <w:r w:rsidR="00021C7C">
              <w:rPr>
                <w:noProof/>
                <w:webHidden/>
              </w:rPr>
              <w:fldChar w:fldCharType="begin"/>
            </w:r>
            <w:r w:rsidR="00021C7C">
              <w:rPr>
                <w:noProof/>
                <w:webHidden/>
              </w:rPr>
              <w:instrText xml:space="preserve"> PAGEREF _Toc137402967 \h </w:instrText>
            </w:r>
            <w:r w:rsidR="00021C7C">
              <w:rPr>
                <w:noProof/>
                <w:webHidden/>
              </w:rPr>
            </w:r>
            <w:r w:rsidR="00021C7C">
              <w:rPr>
                <w:noProof/>
                <w:webHidden/>
              </w:rPr>
              <w:fldChar w:fldCharType="separate"/>
            </w:r>
            <w:r w:rsidR="00021C7C">
              <w:rPr>
                <w:noProof/>
                <w:webHidden/>
              </w:rPr>
              <w:t>31</w:t>
            </w:r>
            <w:r w:rsidR="00021C7C">
              <w:rPr>
                <w:noProof/>
                <w:webHidden/>
              </w:rPr>
              <w:fldChar w:fldCharType="end"/>
            </w:r>
          </w:hyperlink>
        </w:p>
        <w:p w14:paraId="5B3E8234" w14:textId="205B75CA" w:rsidR="00021C7C" w:rsidRDefault="000D2845">
          <w:pPr>
            <w:pStyle w:val="TOC2"/>
            <w:tabs>
              <w:tab w:val="right" w:leader="dot" w:pos="9016"/>
            </w:tabs>
            <w:rPr>
              <w:rFonts w:asciiTheme="minorHAnsi" w:eastAsiaTheme="minorEastAsia" w:hAnsiTheme="minorHAnsi"/>
              <w:b w:val="0"/>
              <w:bCs w:val="0"/>
              <w:noProof/>
              <w:sz w:val="24"/>
              <w:szCs w:val="24"/>
              <w:lang w:eastAsia="en-GB"/>
            </w:rPr>
          </w:pPr>
          <w:hyperlink w:anchor="_Toc137402968" w:history="1">
            <w:r w:rsidR="00021C7C" w:rsidRPr="0063266B">
              <w:rPr>
                <w:rStyle w:val="Hyperlink"/>
                <w:noProof/>
              </w:rPr>
              <w:t>List of Part and Budget:</w:t>
            </w:r>
            <w:r w:rsidR="00021C7C">
              <w:rPr>
                <w:noProof/>
                <w:webHidden/>
              </w:rPr>
              <w:tab/>
            </w:r>
            <w:r w:rsidR="00021C7C">
              <w:rPr>
                <w:noProof/>
                <w:webHidden/>
              </w:rPr>
              <w:fldChar w:fldCharType="begin"/>
            </w:r>
            <w:r w:rsidR="00021C7C">
              <w:rPr>
                <w:noProof/>
                <w:webHidden/>
              </w:rPr>
              <w:instrText xml:space="preserve"> PAGEREF _Toc137402968 \h </w:instrText>
            </w:r>
            <w:r w:rsidR="00021C7C">
              <w:rPr>
                <w:noProof/>
                <w:webHidden/>
              </w:rPr>
            </w:r>
            <w:r w:rsidR="00021C7C">
              <w:rPr>
                <w:noProof/>
                <w:webHidden/>
              </w:rPr>
              <w:fldChar w:fldCharType="separate"/>
            </w:r>
            <w:r w:rsidR="00021C7C">
              <w:rPr>
                <w:noProof/>
                <w:webHidden/>
              </w:rPr>
              <w:t>32</w:t>
            </w:r>
            <w:r w:rsidR="00021C7C">
              <w:rPr>
                <w:noProof/>
                <w:webHidden/>
              </w:rPr>
              <w:fldChar w:fldCharType="end"/>
            </w:r>
          </w:hyperlink>
        </w:p>
        <w:p w14:paraId="0815E9E6" w14:textId="5C192FD6" w:rsidR="00021C7C" w:rsidRDefault="000D2845">
          <w:pPr>
            <w:pStyle w:val="TOC2"/>
            <w:tabs>
              <w:tab w:val="right" w:leader="dot" w:pos="9016"/>
            </w:tabs>
            <w:rPr>
              <w:rFonts w:asciiTheme="minorHAnsi" w:eastAsiaTheme="minorEastAsia" w:hAnsiTheme="minorHAnsi"/>
              <w:b w:val="0"/>
              <w:bCs w:val="0"/>
              <w:noProof/>
              <w:sz w:val="24"/>
              <w:szCs w:val="24"/>
              <w:lang w:eastAsia="en-GB"/>
            </w:rPr>
          </w:pPr>
          <w:hyperlink w:anchor="_Toc137402969" w:history="1">
            <w:r w:rsidR="00021C7C" w:rsidRPr="0063266B">
              <w:rPr>
                <w:rStyle w:val="Hyperlink"/>
                <w:noProof/>
              </w:rPr>
              <w:t>Evaluation of the prototype:</w:t>
            </w:r>
            <w:r w:rsidR="00021C7C">
              <w:rPr>
                <w:noProof/>
                <w:webHidden/>
              </w:rPr>
              <w:tab/>
            </w:r>
            <w:r w:rsidR="00021C7C">
              <w:rPr>
                <w:noProof/>
                <w:webHidden/>
              </w:rPr>
              <w:fldChar w:fldCharType="begin"/>
            </w:r>
            <w:r w:rsidR="00021C7C">
              <w:rPr>
                <w:noProof/>
                <w:webHidden/>
              </w:rPr>
              <w:instrText xml:space="preserve"> PAGEREF _Toc137402969 \h </w:instrText>
            </w:r>
            <w:r w:rsidR="00021C7C">
              <w:rPr>
                <w:noProof/>
                <w:webHidden/>
              </w:rPr>
            </w:r>
            <w:r w:rsidR="00021C7C">
              <w:rPr>
                <w:noProof/>
                <w:webHidden/>
              </w:rPr>
              <w:fldChar w:fldCharType="separate"/>
            </w:r>
            <w:r w:rsidR="00021C7C">
              <w:rPr>
                <w:noProof/>
                <w:webHidden/>
              </w:rPr>
              <w:t>33</w:t>
            </w:r>
            <w:r w:rsidR="00021C7C">
              <w:rPr>
                <w:noProof/>
                <w:webHidden/>
              </w:rPr>
              <w:fldChar w:fldCharType="end"/>
            </w:r>
          </w:hyperlink>
        </w:p>
        <w:p w14:paraId="4BBACA56" w14:textId="447371ED" w:rsidR="00021C7C" w:rsidRDefault="000D2845">
          <w:pPr>
            <w:pStyle w:val="TOC1"/>
            <w:tabs>
              <w:tab w:val="left" w:pos="480"/>
              <w:tab w:val="right" w:leader="dot" w:pos="9016"/>
            </w:tabs>
            <w:rPr>
              <w:rFonts w:asciiTheme="minorHAnsi" w:eastAsiaTheme="minorEastAsia" w:hAnsiTheme="minorHAnsi"/>
              <w:b w:val="0"/>
              <w:bCs w:val="0"/>
              <w:i w:val="0"/>
              <w:iCs w:val="0"/>
              <w:noProof/>
              <w:lang w:eastAsia="en-GB"/>
            </w:rPr>
          </w:pPr>
          <w:hyperlink w:anchor="_Toc137402970" w:history="1">
            <w:r w:rsidR="00021C7C" w:rsidRPr="0063266B">
              <w:rPr>
                <w:rStyle w:val="Hyperlink"/>
                <w:noProof/>
                <w:lang w:val="en-US"/>
              </w:rPr>
              <w:t>8.</w:t>
            </w:r>
            <w:r w:rsidR="00021C7C">
              <w:rPr>
                <w:rFonts w:asciiTheme="minorHAnsi" w:eastAsiaTheme="minorEastAsia" w:hAnsiTheme="minorHAnsi"/>
                <w:b w:val="0"/>
                <w:bCs w:val="0"/>
                <w:i w:val="0"/>
                <w:iCs w:val="0"/>
                <w:noProof/>
                <w:lang w:eastAsia="en-GB"/>
              </w:rPr>
              <w:tab/>
            </w:r>
            <w:r w:rsidR="00021C7C" w:rsidRPr="0063266B">
              <w:rPr>
                <w:rStyle w:val="Hyperlink"/>
                <w:noProof/>
              </w:rPr>
              <w:t>Manufacturing:</w:t>
            </w:r>
            <w:r w:rsidR="00021C7C">
              <w:rPr>
                <w:noProof/>
                <w:webHidden/>
              </w:rPr>
              <w:tab/>
            </w:r>
            <w:r w:rsidR="00021C7C">
              <w:rPr>
                <w:noProof/>
                <w:webHidden/>
              </w:rPr>
              <w:fldChar w:fldCharType="begin"/>
            </w:r>
            <w:r w:rsidR="00021C7C">
              <w:rPr>
                <w:noProof/>
                <w:webHidden/>
              </w:rPr>
              <w:instrText xml:space="preserve"> PAGEREF _Toc137402970 \h </w:instrText>
            </w:r>
            <w:r w:rsidR="00021C7C">
              <w:rPr>
                <w:noProof/>
                <w:webHidden/>
              </w:rPr>
            </w:r>
            <w:r w:rsidR="00021C7C">
              <w:rPr>
                <w:noProof/>
                <w:webHidden/>
              </w:rPr>
              <w:fldChar w:fldCharType="separate"/>
            </w:r>
            <w:r w:rsidR="00021C7C">
              <w:rPr>
                <w:noProof/>
                <w:webHidden/>
              </w:rPr>
              <w:t>34</w:t>
            </w:r>
            <w:r w:rsidR="00021C7C">
              <w:rPr>
                <w:noProof/>
                <w:webHidden/>
              </w:rPr>
              <w:fldChar w:fldCharType="end"/>
            </w:r>
          </w:hyperlink>
        </w:p>
        <w:p w14:paraId="57F11E68" w14:textId="130C7B7F" w:rsidR="00021C7C" w:rsidRDefault="000D2845">
          <w:pPr>
            <w:pStyle w:val="TOC2"/>
            <w:tabs>
              <w:tab w:val="right" w:leader="dot" w:pos="9016"/>
            </w:tabs>
            <w:rPr>
              <w:rFonts w:asciiTheme="minorHAnsi" w:eastAsiaTheme="minorEastAsia" w:hAnsiTheme="minorHAnsi"/>
              <w:b w:val="0"/>
              <w:bCs w:val="0"/>
              <w:noProof/>
              <w:sz w:val="24"/>
              <w:szCs w:val="24"/>
              <w:lang w:eastAsia="en-GB"/>
            </w:rPr>
          </w:pPr>
          <w:hyperlink w:anchor="_Toc137402971" w:history="1">
            <w:r w:rsidR="00021C7C" w:rsidRPr="0063266B">
              <w:rPr>
                <w:rStyle w:val="Hyperlink"/>
                <w:noProof/>
              </w:rPr>
              <w:t>Manufacturing Requirements:</w:t>
            </w:r>
            <w:r w:rsidR="00021C7C">
              <w:rPr>
                <w:noProof/>
                <w:webHidden/>
              </w:rPr>
              <w:tab/>
            </w:r>
            <w:r w:rsidR="00021C7C">
              <w:rPr>
                <w:noProof/>
                <w:webHidden/>
              </w:rPr>
              <w:fldChar w:fldCharType="begin"/>
            </w:r>
            <w:r w:rsidR="00021C7C">
              <w:rPr>
                <w:noProof/>
                <w:webHidden/>
              </w:rPr>
              <w:instrText xml:space="preserve"> PAGEREF _Toc137402971 \h </w:instrText>
            </w:r>
            <w:r w:rsidR="00021C7C">
              <w:rPr>
                <w:noProof/>
                <w:webHidden/>
              </w:rPr>
            </w:r>
            <w:r w:rsidR="00021C7C">
              <w:rPr>
                <w:noProof/>
                <w:webHidden/>
              </w:rPr>
              <w:fldChar w:fldCharType="separate"/>
            </w:r>
            <w:r w:rsidR="00021C7C">
              <w:rPr>
                <w:noProof/>
                <w:webHidden/>
              </w:rPr>
              <w:t>34</w:t>
            </w:r>
            <w:r w:rsidR="00021C7C">
              <w:rPr>
                <w:noProof/>
                <w:webHidden/>
              </w:rPr>
              <w:fldChar w:fldCharType="end"/>
            </w:r>
          </w:hyperlink>
        </w:p>
        <w:p w14:paraId="58285B77" w14:textId="1A7CF0EF" w:rsidR="00021C7C" w:rsidRDefault="000D2845">
          <w:pPr>
            <w:pStyle w:val="TOC3"/>
            <w:tabs>
              <w:tab w:val="right" w:leader="dot" w:pos="9016"/>
            </w:tabs>
            <w:rPr>
              <w:rFonts w:asciiTheme="minorHAnsi" w:eastAsiaTheme="minorEastAsia" w:hAnsiTheme="minorHAnsi"/>
              <w:noProof/>
              <w:sz w:val="24"/>
              <w:szCs w:val="24"/>
              <w:lang w:eastAsia="en-GB"/>
            </w:rPr>
          </w:pPr>
          <w:hyperlink w:anchor="_Toc137402972" w:history="1">
            <w:r w:rsidR="00021C7C" w:rsidRPr="0063266B">
              <w:rPr>
                <w:rStyle w:val="Hyperlink"/>
                <w:noProof/>
              </w:rPr>
              <w:t>Parts List</w:t>
            </w:r>
            <w:r w:rsidR="00021C7C">
              <w:rPr>
                <w:noProof/>
                <w:webHidden/>
              </w:rPr>
              <w:tab/>
            </w:r>
            <w:r w:rsidR="00021C7C">
              <w:rPr>
                <w:noProof/>
                <w:webHidden/>
              </w:rPr>
              <w:fldChar w:fldCharType="begin"/>
            </w:r>
            <w:r w:rsidR="00021C7C">
              <w:rPr>
                <w:noProof/>
                <w:webHidden/>
              </w:rPr>
              <w:instrText xml:space="preserve"> PAGEREF _Toc137402972 \h </w:instrText>
            </w:r>
            <w:r w:rsidR="00021C7C">
              <w:rPr>
                <w:noProof/>
                <w:webHidden/>
              </w:rPr>
            </w:r>
            <w:r w:rsidR="00021C7C">
              <w:rPr>
                <w:noProof/>
                <w:webHidden/>
              </w:rPr>
              <w:fldChar w:fldCharType="separate"/>
            </w:r>
            <w:r w:rsidR="00021C7C">
              <w:rPr>
                <w:noProof/>
                <w:webHidden/>
              </w:rPr>
              <w:t>34</w:t>
            </w:r>
            <w:r w:rsidR="00021C7C">
              <w:rPr>
                <w:noProof/>
                <w:webHidden/>
              </w:rPr>
              <w:fldChar w:fldCharType="end"/>
            </w:r>
          </w:hyperlink>
        </w:p>
        <w:p w14:paraId="1F49BC59" w14:textId="544FEE30" w:rsidR="00021C7C" w:rsidRDefault="000D2845">
          <w:pPr>
            <w:pStyle w:val="TOC3"/>
            <w:tabs>
              <w:tab w:val="right" w:leader="dot" w:pos="9016"/>
            </w:tabs>
            <w:rPr>
              <w:rFonts w:asciiTheme="minorHAnsi" w:eastAsiaTheme="minorEastAsia" w:hAnsiTheme="minorHAnsi"/>
              <w:noProof/>
              <w:sz w:val="24"/>
              <w:szCs w:val="24"/>
              <w:lang w:eastAsia="en-GB"/>
            </w:rPr>
          </w:pPr>
          <w:hyperlink w:anchor="_Toc137402973" w:history="1">
            <w:r w:rsidR="00021C7C" w:rsidRPr="0063266B">
              <w:rPr>
                <w:rStyle w:val="Hyperlink"/>
                <w:noProof/>
              </w:rPr>
              <w:t>Supply chain</w:t>
            </w:r>
            <w:r w:rsidR="00021C7C">
              <w:rPr>
                <w:noProof/>
                <w:webHidden/>
              </w:rPr>
              <w:tab/>
            </w:r>
            <w:r w:rsidR="00021C7C">
              <w:rPr>
                <w:noProof/>
                <w:webHidden/>
              </w:rPr>
              <w:fldChar w:fldCharType="begin"/>
            </w:r>
            <w:r w:rsidR="00021C7C">
              <w:rPr>
                <w:noProof/>
                <w:webHidden/>
              </w:rPr>
              <w:instrText xml:space="preserve"> PAGEREF _Toc137402973 \h </w:instrText>
            </w:r>
            <w:r w:rsidR="00021C7C">
              <w:rPr>
                <w:noProof/>
                <w:webHidden/>
              </w:rPr>
            </w:r>
            <w:r w:rsidR="00021C7C">
              <w:rPr>
                <w:noProof/>
                <w:webHidden/>
              </w:rPr>
              <w:fldChar w:fldCharType="separate"/>
            </w:r>
            <w:r w:rsidR="00021C7C">
              <w:rPr>
                <w:noProof/>
                <w:webHidden/>
              </w:rPr>
              <w:t>35</w:t>
            </w:r>
            <w:r w:rsidR="00021C7C">
              <w:rPr>
                <w:noProof/>
                <w:webHidden/>
              </w:rPr>
              <w:fldChar w:fldCharType="end"/>
            </w:r>
          </w:hyperlink>
        </w:p>
        <w:p w14:paraId="6ACB6D2F" w14:textId="1E2DFAE2" w:rsidR="00021C7C" w:rsidRDefault="000D2845">
          <w:pPr>
            <w:pStyle w:val="TOC3"/>
            <w:tabs>
              <w:tab w:val="right" w:leader="dot" w:pos="9016"/>
            </w:tabs>
            <w:rPr>
              <w:rFonts w:asciiTheme="minorHAnsi" w:eastAsiaTheme="minorEastAsia" w:hAnsiTheme="minorHAnsi"/>
              <w:noProof/>
              <w:sz w:val="24"/>
              <w:szCs w:val="24"/>
              <w:lang w:eastAsia="en-GB"/>
            </w:rPr>
          </w:pPr>
          <w:hyperlink w:anchor="_Toc137402974" w:history="1">
            <w:r w:rsidR="00021C7C" w:rsidRPr="0063266B">
              <w:rPr>
                <w:rStyle w:val="Hyperlink"/>
                <w:noProof/>
              </w:rPr>
              <w:t>Suppliers</w:t>
            </w:r>
            <w:r w:rsidR="00021C7C">
              <w:rPr>
                <w:noProof/>
                <w:webHidden/>
              </w:rPr>
              <w:tab/>
            </w:r>
            <w:r w:rsidR="00021C7C">
              <w:rPr>
                <w:noProof/>
                <w:webHidden/>
              </w:rPr>
              <w:fldChar w:fldCharType="begin"/>
            </w:r>
            <w:r w:rsidR="00021C7C">
              <w:rPr>
                <w:noProof/>
                <w:webHidden/>
              </w:rPr>
              <w:instrText xml:space="preserve"> PAGEREF _Toc137402974 \h </w:instrText>
            </w:r>
            <w:r w:rsidR="00021C7C">
              <w:rPr>
                <w:noProof/>
                <w:webHidden/>
              </w:rPr>
            </w:r>
            <w:r w:rsidR="00021C7C">
              <w:rPr>
                <w:noProof/>
                <w:webHidden/>
              </w:rPr>
              <w:fldChar w:fldCharType="separate"/>
            </w:r>
            <w:r w:rsidR="00021C7C">
              <w:rPr>
                <w:noProof/>
                <w:webHidden/>
              </w:rPr>
              <w:t>35</w:t>
            </w:r>
            <w:r w:rsidR="00021C7C">
              <w:rPr>
                <w:noProof/>
                <w:webHidden/>
              </w:rPr>
              <w:fldChar w:fldCharType="end"/>
            </w:r>
          </w:hyperlink>
        </w:p>
        <w:p w14:paraId="19288F86" w14:textId="1849DE4A" w:rsidR="00021C7C" w:rsidRDefault="000D2845">
          <w:pPr>
            <w:pStyle w:val="TOC2"/>
            <w:tabs>
              <w:tab w:val="right" w:leader="dot" w:pos="9016"/>
            </w:tabs>
            <w:rPr>
              <w:rFonts w:asciiTheme="minorHAnsi" w:eastAsiaTheme="minorEastAsia" w:hAnsiTheme="minorHAnsi"/>
              <w:b w:val="0"/>
              <w:bCs w:val="0"/>
              <w:noProof/>
              <w:sz w:val="24"/>
              <w:szCs w:val="24"/>
              <w:lang w:eastAsia="en-GB"/>
            </w:rPr>
          </w:pPr>
          <w:hyperlink w:anchor="_Toc137402975" w:history="1">
            <w:r w:rsidR="00021C7C" w:rsidRPr="0063266B">
              <w:rPr>
                <w:rStyle w:val="Hyperlink"/>
                <w:noProof/>
              </w:rPr>
              <w:t>Analysis of Manufacturing Global Options:</w:t>
            </w:r>
            <w:r w:rsidR="00021C7C">
              <w:rPr>
                <w:noProof/>
                <w:webHidden/>
              </w:rPr>
              <w:tab/>
            </w:r>
            <w:r w:rsidR="00021C7C">
              <w:rPr>
                <w:noProof/>
                <w:webHidden/>
              </w:rPr>
              <w:fldChar w:fldCharType="begin"/>
            </w:r>
            <w:r w:rsidR="00021C7C">
              <w:rPr>
                <w:noProof/>
                <w:webHidden/>
              </w:rPr>
              <w:instrText xml:space="preserve"> PAGEREF _Toc137402975 \h </w:instrText>
            </w:r>
            <w:r w:rsidR="00021C7C">
              <w:rPr>
                <w:noProof/>
                <w:webHidden/>
              </w:rPr>
            </w:r>
            <w:r w:rsidR="00021C7C">
              <w:rPr>
                <w:noProof/>
                <w:webHidden/>
              </w:rPr>
              <w:fldChar w:fldCharType="separate"/>
            </w:r>
            <w:r w:rsidR="00021C7C">
              <w:rPr>
                <w:noProof/>
                <w:webHidden/>
              </w:rPr>
              <w:t>36</w:t>
            </w:r>
            <w:r w:rsidR="00021C7C">
              <w:rPr>
                <w:noProof/>
                <w:webHidden/>
              </w:rPr>
              <w:fldChar w:fldCharType="end"/>
            </w:r>
          </w:hyperlink>
        </w:p>
        <w:p w14:paraId="4416CD70" w14:textId="20E42317" w:rsidR="00021C7C" w:rsidRDefault="000D2845">
          <w:pPr>
            <w:pStyle w:val="TOC2"/>
            <w:tabs>
              <w:tab w:val="right" w:leader="dot" w:pos="9016"/>
            </w:tabs>
            <w:rPr>
              <w:rFonts w:asciiTheme="minorHAnsi" w:eastAsiaTheme="minorEastAsia" w:hAnsiTheme="minorHAnsi"/>
              <w:b w:val="0"/>
              <w:bCs w:val="0"/>
              <w:noProof/>
              <w:sz w:val="24"/>
              <w:szCs w:val="24"/>
              <w:lang w:eastAsia="en-GB"/>
            </w:rPr>
          </w:pPr>
          <w:hyperlink w:anchor="_Toc137402976" w:history="1">
            <w:r w:rsidR="00021C7C" w:rsidRPr="0063266B">
              <w:rPr>
                <w:rStyle w:val="Hyperlink"/>
                <w:noProof/>
              </w:rPr>
              <w:t>Manufacturing Process:</w:t>
            </w:r>
            <w:r w:rsidR="00021C7C">
              <w:rPr>
                <w:noProof/>
                <w:webHidden/>
              </w:rPr>
              <w:tab/>
            </w:r>
            <w:r w:rsidR="00021C7C">
              <w:rPr>
                <w:noProof/>
                <w:webHidden/>
              </w:rPr>
              <w:fldChar w:fldCharType="begin"/>
            </w:r>
            <w:r w:rsidR="00021C7C">
              <w:rPr>
                <w:noProof/>
                <w:webHidden/>
              </w:rPr>
              <w:instrText xml:space="preserve"> PAGEREF _Toc137402976 \h </w:instrText>
            </w:r>
            <w:r w:rsidR="00021C7C">
              <w:rPr>
                <w:noProof/>
                <w:webHidden/>
              </w:rPr>
            </w:r>
            <w:r w:rsidR="00021C7C">
              <w:rPr>
                <w:noProof/>
                <w:webHidden/>
              </w:rPr>
              <w:fldChar w:fldCharType="separate"/>
            </w:r>
            <w:r w:rsidR="00021C7C">
              <w:rPr>
                <w:noProof/>
                <w:webHidden/>
              </w:rPr>
              <w:t>40</w:t>
            </w:r>
            <w:r w:rsidR="00021C7C">
              <w:rPr>
                <w:noProof/>
                <w:webHidden/>
              </w:rPr>
              <w:fldChar w:fldCharType="end"/>
            </w:r>
          </w:hyperlink>
        </w:p>
        <w:p w14:paraId="39D41FA6" w14:textId="5A2EBDFC" w:rsidR="00021C7C" w:rsidRDefault="000D2845">
          <w:pPr>
            <w:pStyle w:val="TOC1"/>
            <w:tabs>
              <w:tab w:val="left" w:pos="480"/>
              <w:tab w:val="right" w:leader="dot" w:pos="9016"/>
            </w:tabs>
            <w:rPr>
              <w:rFonts w:asciiTheme="minorHAnsi" w:eastAsiaTheme="minorEastAsia" w:hAnsiTheme="minorHAnsi"/>
              <w:b w:val="0"/>
              <w:bCs w:val="0"/>
              <w:i w:val="0"/>
              <w:iCs w:val="0"/>
              <w:noProof/>
              <w:lang w:eastAsia="en-GB"/>
            </w:rPr>
          </w:pPr>
          <w:hyperlink w:anchor="_Toc137402977" w:history="1">
            <w:r w:rsidR="00021C7C" w:rsidRPr="0063266B">
              <w:rPr>
                <w:rStyle w:val="Hyperlink"/>
                <w:noProof/>
                <w:lang w:val="en-US"/>
              </w:rPr>
              <w:t>9.</w:t>
            </w:r>
            <w:r w:rsidR="00021C7C">
              <w:rPr>
                <w:rFonts w:asciiTheme="minorHAnsi" w:eastAsiaTheme="minorEastAsia" w:hAnsiTheme="minorHAnsi"/>
                <w:b w:val="0"/>
                <w:bCs w:val="0"/>
                <w:i w:val="0"/>
                <w:iCs w:val="0"/>
                <w:noProof/>
                <w:lang w:eastAsia="en-GB"/>
              </w:rPr>
              <w:tab/>
            </w:r>
            <w:r w:rsidR="00021C7C" w:rsidRPr="0063266B">
              <w:rPr>
                <w:rStyle w:val="Hyperlink"/>
                <w:noProof/>
              </w:rPr>
              <w:t>Business Plan:</w:t>
            </w:r>
            <w:r w:rsidR="00021C7C">
              <w:rPr>
                <w:noProof/>
                <w:webHidden/>
              </w:rPr>
              <w:tab/>
            </w:r>
            <w:r w:rsidR="00021C7C">
              <w:rPr>
                <w:noProof/>
                <w:webHidden/>
              </w:rPr>
              <w:fldChar w:fldCharType="begin"/>
            </w:r>
            <w:r w:rsidR="00021C7C">
              <w:rPr>
                <w:noProof/>
                <w:webHidden/>
              </w:rPr>
              <w:instrText xml:space="preserve"> PAGEREF _Toc137402977 \h </w:instrText>
            </w:r>
            <w:r w:rsidR="00021C7C">
              <w:rPr>
                <w:noProof/>
                <w:webHidden/>
              </w:rPr>
            </w:r>
            <w:r w:rsidR="00021C7C">
              <w:rPr>
                <w:noProof/>
                <w:webHidden/>
              </w:rPr>
              <w:fldChar w:fldCharType="separate"/>
            </w:r>
            <w:r w:rsidR="00021C7C">
              <w:rPr>
                <w:noProof/>
                <w:webHidden/>
              </w:rPr>
              <w:t>44</w:t>
            </w:r>
            <w:r w:rsidR="00021C7C">
              <w:rPr>
                <w:noProof/>
                <w:webHidden/>
              </w:rPr>
              <w:fldChar w:fldCharType="end"/>
            </w:r>
          </w:hyperlink>
        </w:p>
        <w:p w14:paraId="19CEF49B" w14:textId="7446025E" w:rsidR="00021C7C" w:rsidRDefault="000D2845">
          <w:pPr>
            <w:pStyle w:val="TOC2"/>
            <w:tabs>
              <w:tab w:val="right" w:leader="dot" w:pos="9016"/>
            </w:tabs>
            <w:rPr>
              <w:rFonts w:asciiTheme="minorHAnsi" w:eastAsiaTheme="minorEastAsia" w:hAnsiTheme="minorHAnsi"/>
              <w:b w:val="0"/>
              <w:bCs w:val="0"/>
              <w:noProof/>
              <w:sz w:val="24"/>
              <w:szCs w:val="24"/>
              <w:lang w:eastAsia="en-GB"/>
            </w:rPr>
          </w:pPr>
          <w:hyperlink w:anchor="_Toc137402978" w:history="1">
            <w:r w:rsidR="00021C7C" w:rsidRPr="0063266B">
              <w:rPr>
                <w:rStyle w:val="Hyperlink"/>
                <w:noProof/>
              </w:rPr>
              <w:t>Business Model Canvas:</w:t>
            </w:r>
            <w:r w:rsidR="00021C7C">
              <w:rPr>
                <w:noProof/>
                <w:webHidden/>
              </w:rPr>
              <w:tab/>
            </w:r>
            <w:r w:rsidR="00021C7C">
              <w:rPr>
                <w:noProof/>
                <w:webHidden/>
              </w:rPr>
              <w:fldChar w:fldCharType="begin"/>
            </w:r>
            <w:r w:rsidR="00021C7C">
              <w:rPr>
                <w:noProof/>
                <w:webHidden/>
              </w:rPr>
              <w:instrText xml:space="preserve"> PAGEREF _Toc137402978 \h </w:instrText>
            </w:r>
            <w:r w:rsidR="00021C7C">
              <w:rPr>
                <w:noProof/>
                <w:webHidden/>
              </w:rPr>
            </w:r>
            <w:r w:rsidR="00021C7C">
              <w:rPr>
                <w:noProof/>
                <w:webHidden/>
              </w:rPr>
              <w:fldChar w:fldCharType="separate"/>
            </w:r>
            <w:r w:rsidR="00021C7C">
              <w:rPr>
                <w:noProof/>
                <w:webHidden/>
              </w:rPr>
              <w:t>44</w:t>
            </w:r>
            <w:r w:rsidR="00021C7C">
              <w:rPr>
                <w:noProof/>
                <w:webHidden/>
              </w:rPr>
              <w:fldChar w:fldCharType="end"/>
            </w:r>
          </w:hyperlink>
        </w:p>
        <w:p w14:paraId="338A94DC" w14:textId="516DDE2F" w:rsidR="00021C7C" w:rsidRDefault="000D2845">
          <w:pPr>
            <w:pStyle w:val="TOC3"/>
            <w:tabs>
              <w:tab w:val="right" w:leader="dot" w:pos="9016"/>
            </w:tabs>
            <w:rPr>
              <w:rFonts w:asciiTheme="minorHAnsi" w:eastAsiaTheme="minorEastAsia" w:hAnsiTheme="minorHAnsi"/>
              <w:noProof/>
              <w:sz w:val="24"/>
              <w:szCs w:val="24"/>
              <w:lang w:eastAsia="en-GB"/>
            </w:rPr>
          </w:pPr>
          <w:hyperlink w:anchor="_Toc137402979" w:history="1">
            <w:r w:rsidR="00021C7C" w:rsidRPr="0063266B">
              <w:rPr>
                <w:rStyle w:val="Hyperlink"/>
                <w:noProof/>
              </w:rPr>
              <w:t>Customer Segment</w:t>
            </w:r>
            <w:r w:rsidR="00021C7C">
              <w:rPr>
                <w:noProof/>
                <w:webHidden/>
              </w:rPr>
              <w:tab/>
            </w:r>
            <w:r w:rsidR="00021C7C">
              <w:rPr>
                <w:noProof/>
                <w:webHidden/>
              </w:rPr>
              <w:fldChar w:fldCharType="begin"/>
            </w:r>
            <w:r w:rsidR="00021C7C">
              <w:rPr>
                <w:noProof/>
                <w:webHidden/>
              </w:rPr>
              <w:instrText xml:space="preserve"> PAGEREF _Toc137402979 \h </w:instrText>
            </w:r>
            <w:r w:rsidR="00021C7C">
              <w:rPr>
                <w:noProof/>
                <w:webHidden/>
              </w:rPr>
            </w:r>
            <w:r w:rsidR="00021C7C">
              <w:rPr>
                <w:noProof/>
                <w:webHidden/>
              </w:rPr>
              <w:fldChar w:fldCharType="separate"/>
            </w:r>
            <w:r w:rsidR="00021C7C">
              <w:rPr>
                <w:noProof/>
                <w:webHidden/>
              </w:rPr>
              <w:t>44</w:t>
            </w:r>
            <w:r w:rsidR="00021C7C">
              <w:rPr>
                <w:noProof/>
                <w:webHidden/>
              </w:rPr>
              <w:fldChar w:fldCharType="end"/>
            </w:r>
          </w:hyperlink>
        </w:p>
        <w:p w14:paraId="667D7863" w14:textId="76371F9E" w:rsidR="00021C7C" w:rsidRDefault="000D2845">
          <w:pPr>
            <w:pStyle w:val="TOC3"/>
            <w:tabs>
              <w:tab w:val="right" w:leader="dot" w:pos="9016"/>
            </w:tabs>
            <w:rPr>
              <w:rFonts w:asciiTheme="minorHAnsi" w:eastAsiaTheme="minorEastAsia" w:hAnsiTheme="minorHAnsi"/>
              <w:noProof/>
              <w:sz w:val="24"/>
              <w:szCs w:val="24"/>
              <w:lang w:eastAsia="en-GB"/>
            </w:rPr>
          </w:pPr>
          <w:hyperlink w:anchor="_Toc137402980" w:history="1">
            <w:r w:rsidR="00021C7C" w:rsidRPr="0063266B">
              <w:rPr>
                <w:rStyle w:val="Hyperlink"/>
                <w:noProof/>
              </w:rPr>
              <w:t>Value Propositions</w:t>
            </w:r>
            <w:r w:rsidR="00021C7C">
              <w:rPr>
                <w:noProof/>
                <w:webHidden/>
              </w:rPr>
              <w:tab/>
            </w:r>
            <w:r w:rsidR="00021C7C">
              <w:rPr>
                <w:noProof/>
                <w:webHidden/>
              </w:rPr>
              <w:fldChar w:fldCharType="begin"/>
            </w:r>
            <w:r w:rsidR="00021C7C">
              <w:rPr>
                <w:noProof/>
                <w:webHidden/>
              </w:rPr>
              <w:instrText xml:space="preserve"> PAGEREF _Toc137402980 \h </w:instrText>
            </w:r>
            <w:r w:rsidR="00021C7C">
              <w:rPr>
                <w:noProof/>
                <w:webHidden/>
              </w:rPr>
            </w:r>
            <w:r w:rsidR="00021C7C">
              <w:rPr>
                <w:noProof/>
                <w:webHidden/>
              </w:rPr>
              <w:fldChar w:fldCharType="separate"/>
            </w:r>
            <w:r w:rsidR="00021C7C">
              <w:rPr>
                <w:noProof/>
                <w:webHidden/>
              </w:rPr>
              <w:t>45</w:t>
            </w:r>
            <w:r w:rsidR="00021C7C">
              <w:rPr>
                <w:noProof/>
                <w:webHidden/>
              </w:rPr>
              <w:fldChar w:fldCharType="end"/>
            </w:r>
          </w:hyperlink>
        </w:p>
        <w:p w14:paraId="76805E34" w14:textId="2A543C83" w:rsidR="00021C7C" w:rsidRDefault="000D2845">
          <w:pPr>
            <w:pStyle w:val="TOC3"/>
            <w:tabs>
              <w:tab w:val="right" w:leader="dot" w:pos="9016"/>
            </w:tabs>
            <w:rPr>
              <w:rFonts w:asciiTheme="minorHAnsi" w:eastAsiaTheme="minorEastAsia" w:hAnsiTheme="minorHAnsi"/>
              <w:noProof/>
              <w:sz w:val="24"/>
              <w:szCs w:val="24"/>
              <w:lang w:eastAsia="en-GB"/>
            </w:rPr>
          </w:pPr>
          <w:hyperlink w:anchor="_Toc137402981" w:history="1">
            <w:r w:rsidR="00021C7C" w:rsidRPr="0063266B">
              <w:rPr>
                <w:rStyle w:val="Hyperlink"/>
                <w:noProof/>
              </w:rPr>
              <w:t>Channels</w:t>
            </w:r>
            <w:r w:rsidR="00021C7C">
              <w:rPr>
                <w:noProof/>
                <w:webHidden/>
              </w:rPr>
              <w:tab/>
            </w:r>
            <w:r w:rsidR="00021C7C">
              <w:rPr>
                <w:noProof/>
                <w:webHidden/>
              </w:rPr>
              <w:fldChar w:fldCharType="begin"/>
            </w:r>
            <w:r w:rsidR="00021C7C">
              <w:rPr>
                <w:noProof/>
                <w:webHidden/>
              </w:rPr>
              <w:instrText xml:space="preserve"> PAGEREF _Toc137402981 \h </w:instrText>
            </w:r>
            <w:r w:rsidR="00021C7C">
              <w:rPr>
                <w:noProof/>
                <w:webHidden/>
              </w:rPr>
            </w:r>
            <w:r w:rsidR="00021C7C">
              <w:rPr>
                <w:noProof/>
                <w:webHidden/>
              </w:rPr>
              <w:fldChar w:fldCharType="separate"/>
            </w:r>
            <w:r w:rsidR="00021C7C">
              <w:rPr>
                <w:noProof/>
                <w:webHidden/>
              </w:rPr>
              <w:t>45</w:t>
            </w:r>
            <w:r w:rsidR="00021C7C">
              <w:rPr>
                <w:noProof/>
                <w:webHidden/>
              </w:rPr>
              <w:fldChar w:fldCharType="end"/>
            </w:r>
          </w:hyperlink>
        </w:p>
        <w:p w14:paraId="35AAF4D7" w14:textId="4493AC21" w:rsidR="00021C7C" w:rsidRDefault="000D2845">
          <w:pPr>
            <w:pStyle w:val="TOC2"/>
            <w:tabs>
              <w:tab w:val="right" w:leader="dot" w:pos="9016"/>
            </w:tabs>
            <w:rPr>
              <w:rFonts w:asciiTheme="minorHAnsi" w:eastAsiaTheme="minorEastAsia" w:hAnsiTheme="minorHAnsi"/>
              <w:b w:val="0"/>
              <w:bCs w:val="0"/>
              <w:noProof/>
              <w:sz w:val="24"/>
              <w:szCs w:val="24"/>
              <w:lang w:eastAsia="en-GB"/>
            </w:rPr>
          </w:pPr>
          <w:hyperlink w:anchor="_Toc137402982" w:history="1">
            <w:r w:rsidR="00021C7C" w:rsidRPr="0063266B">
              <w:rPr>
                <w:rStyle w:val="Hyperlink"/>
                <w:noProof/>
              </w:rPr>
              <w:t>SWOT Analysis:</w:t>
            </w:r>
            <w:r w:rsidR="00021C7C">
              <w:rPr>
                <w:noProof/>
                <w:webHidden/>
              </w:rPr>
              <w:tab/>
            </w:r>
            <w:r w:rsidR="00021C7C">
              <w:rPr>
                <w:noProof/>
                <w:webHidden/>
              </w:rPr>
              <w:fldChar w:fldCharType="begin"/>
            </w:r>
            <w:r w:rsidR="00021C7C">
              <w:rPr>
                <w:noProof/>
                <w:webHidden/>
              </w:rPr>
              <w:instrText xml:space="preserve"> PAGEREF _Toc137402982 \h </w:instrText>
            </w:r>
            <w:r w:rsidR="00021C7C">
              <w:rPr>
                <w:noProof/>
                <w:webHidden/>
              </w:rPr>
            </w:r>
            <w:r w:rsidR="00021C7C">
              <w:rPr>
                <w:noProof/>
                <w:webHidden/>
              </w:rPr>
              <w:fldChar w:fldCharType="separate"/>
            </w:r>
            <w:r w:rsidR="00021C7C">
              <w:rPr>
                <w:noProof/>
                <w:webHidden/>
              </w:rPr>
              <w:t>46</w:t>
            </w:r>
            <w:r w:rsidR="00021C7C">
              <w:rPr>
                <w:noProof/>
                <w:webHidden/>
              </w:rPr>
              <w:fldChar w:fldCharType="end"/>
            </w:r>
          </w:hyperlink>
        </w:p>
        <w:p w14:paraId="7A7FB0FF" w14:textId="7620CEDB" w:rsidR="00021C7C" w:rsidRDefault="000D2845">
          <w:pPr>
            <w:pStyle w:val="TOC3"/>
            <w:tabs>
              <w:tab w:val="right" w:leader="dot" w:pos="9016"/>
            </w:tabs>
            <w:rPr>
              <w:rFonts w:asciiTheme="minorHAnsi" w:eastAsiaTheme="minorEastAsia" w:hAnsiTheme="minorHAnsi"/>
              <w:noProof/>
              <w:sz w:val="24"/>
              <w:szCs w:val="24"/>
              <w:lang w:eastAsia="en-GB"/>
            </w:rPr>
          </w:pPr>
          <w:hyperlink w:anchor="_Toc137402983" w:history="1">
            <w:r w:rsidR="00021C7C" w:rsidRPr="0063266B">
              <w:rPr>
                <w:rStyle w:val="Hyperlink"/>
                <w:noProof/>
              </w:rPr>
              <w:t>Strengths</w:t>
            </w:r>
            <w:r w:rsidR="00021C7C">
              <w:rPr>
                <w:noProof/>
                <w:webHidden/>
              </w:rPr>
              <w:tab/>
            </w:r>
            <w:r w:rsidR="00021C7C">
              <w:rPr>
                <w:noProof/>
                <w:webHidden/>
              </w:rPr>
              <w:fldChar w:fldCharType="begin"/>
            </w:r>
            <w:r w:rsidR="00021C7C">
              <w:rPr>
                <w:noProof/>
                <w:webHidden/>
              </w:rPr>
              <w:instrText xml:space="preserve"> PAGEREF _Toc137402983 \h </w:instrText>
            </w:r>
            <w:r w:rsidR="00021C7C">
              <w:rPr>
                <w:noProof/>
                <w:webHidden/>
              </w:rPr>
            </w:r>
            <w:r w:rsidR="00021C7C">
              <w:rPr>
                <w:noProof/>
                <w:webHidden/>
              </w:rPr>
              <w:fldChar w:fldCharType="separate"/>
            </w:r>
            <w:r w:rsidR="00021C7C">
              <w:rPr>
                <w:noProof/>
                <w:webHidden/>
              </w:rPr>
              <w:t>46</w:t>
            </w:r>
            <w:r w:rsidR="00021C7C">
              <w:rPr>
                <w:noProof/>
                <w:webHidden/>
              </w:rPr>
              <w:fldChar w:fldCharType="end"/>
            </w:r>
          </w:hyperlink>
        </w:p>
        <w:p w14:paraId="0FB61F20" w14:textId="03AFF836" w:rsidR="00021C7C" w:rsidRDefault="000D2845">
          <w:pPr>
            <w:pStyle w:val="TOC3"/>
            <w:tabs>
              <w:tab w:val="right" w:leader="dot" w:pos="9016"/>
            </w:tabs>
            <w:rPr>
              <w:rFonts w:asciiTheme="minorHAnsi" w:eastAsiaTheme="minorEastAsia" w:hAnsiTheme="minorHAnsi"/>
              <w:noProof/>
              <w:sz w:val="24"/>
              <w:szCs w:val="24"/>
              <w:lang w:eastAsia="en-GB"/>
            </w:rPr>
          </w:pPr>
          <w:hyperlink w:anchor="_Toc137402984" w:history="1">
            <w:r w:rsidR="00021C7C" w:rsidRPr="0063266B">
              <w:rPr>
                <w:rStyle w:val="Hyperlink"/>
                <w:noProof/>
              </w:rPr>
              <w:t>Weaknesses</w:t>
            </w:r>
            <w:r w:rsidR="00021C7C" w:rsidRPr="0063266B">
              <w:rPr>
                <w:rStyle w:val="Hyperlink"/>
                <w:rFonts w:ascii="Times New Roman" w:hAnsi="Times New Roman" w:cs="Times New Roman"/>
                <w:noProof/>
              </w:rPr>
              <w:t>  </w:t>
            </w:r>
            <w:r w:rsidR="00021C7C">
              <w:rPr>
                <w:noProof/>
                <w:webHidden/>
              </w:rPr>
              <w:tab/>
            </w:r>
            <w:r w:rsidR="00021C7C">
              <w:rPr>
                <w:noProof/>
                <w:webHidden/>
              </w:rPr>
              <w:fldChar w:fldCharType="begin"/>
            </w:r>
            <w:r w:rsidR="00021C7C">
              <w:rPr>
                <w:noProof/>
                <w:webHidden/>
              </w:rPr>
              <w:instrText xml:space="preserve"> PAGEREF _Toc137402984 \h </w:instrText>
            </w:r>
            <w:r w:rsidR="00021C7C">
              <w:rPr>
                <w:noProof/>
                <w:webHidden/>
              </w:rPr>
            </w:r>
            <w:r w:rsidR="00021C7C">
              <w:rPr>
                <w:noProof/>
                <w:webHidden/>
              </w:rPr>
              <w:fldChar w:fldCharType="separate"/>
            </w:r>
            <w:r w:rsidR="00021C7C">
              <w:rPr>
                <w:noProof/>
                <w:webHidden/>
              </w:rPr>
              <w:t>46</w:t>
            </w:r>
            <w:r w:rsidR="00021C7C">
              <w:rPr>
                <w:noProof/>
                <w:webHidden/>
              </w:rPr>
              <w:fldChar w:fldCharType="end"/>
            </w:r>
          </w:hyperlink>
        </w:p>
        <w:p w14:paraId="58D4C519" w14:textId="7D7FB7E9" w:rsidR="00021C7C" w:rsidRDefault="000D2845">
          <w:pPr>
            <w:pStyle w:val="TOC3"/>
            <w:tabs>
              <w:tab w:val="right" w:leader="dot" w:pos="9016"/>
            </w:tabs>
            <w:rPr>
              <w:rFonts w:asciiTheme="minorHAnsi" w:eastAsiaTheme="minorEastAsia" w:hAnsiTheme="minorHAnsi"/>
              <w:noProof/>
              <w:sz w:val="24"/>
              <w:szCs w:val="24"/>
              <w:lang w:eastAsia="en-GB"/>
            </w:rPr>
          </w:pPr>
          <w:hyperlink w:anchor="_Toc137402985" w:history="1">
            <w:r w:rsidR="00021C7C" w:rsidRPr="0063266B">
              <w:rPr>
                <w:rStyle w:val="Hyperlink"/>
                <w:noProof/>
              </w:rPr>
              <w:t>Opportunities</w:t>
            </w:r>
            <w:r w:rsidR="00021C7C">
              <w:rPr>
                <w:noProof/>
                <w:webHidden/>
              </w:rPr>
              <w:tab/>
            </w:r>
            <w:r w:rsidR="00021C7C">
              <w:rPr>
                <w:noProof/>
                <w:webHidden/>
              </w:rPr>
              <w:fldChar w:fldCharType="begin"/>
            </w:r>
            <w:r w:rsidR="00021C7C">
              <w:rPr>
                <w:noProof/>
                <w:webHidden/>
              </w:rPr>
              <w:instrText xml:space="preserve"> PAGEREF _Toc137402985 \h </w:instrText>
            </w:r>
            <w:r w:rsidR="00021C7C">
              <w:rPr>
                <w:noProof/>
                <w:webHidden/>
              </w:rPr>
            </w:r>
            <w:r w:rsidR="00021C7C">
              <w:rPr>
                <w:noProof/>
                <w:webHidden/>
              </w:rPr>
              <w:fldChar w:fldCharType="separate"/>
            </w:r>
            <w:r w:rsidR="00021C7C">
              <w:rPr>
                <w:noProof/>
                <w:webHidden/>
              </w:rPr>
              <w:t>46</w:t>
            </w:r>
            <w:r w:rsidR="00021C7C">
              <w:rPr>
                <w:noProof/>
                <w:webHidden/>
              </w:rPr>
              <w:fldChar w:fldCharType="end"/>
            </w:r>
          </w:hyperlink>
        </w:p>
        <w:p w14:paraId="759A2BF1" w14:textId="2975C622" w:rsidR="00021C7C" w:rsidRDefault="000D2845">
          <w:pPr>
            <w:pStyle w:val="TOC3"/>
            <w:tabs>
              <w:tab w:val="right" w:leader="dot" w:pos="9016"/>
            </w:tabs>
            <w:rPr>
              <w:rFonts w:asciiTheme="minorHAnsi" w:eastAsiaTheme="minorEastAsia" w:hAnsiTheme="minorHAnsi"/>
              <w:noProof/>
              <w:sz w:val="24"/>
              <w:szCs w:val="24"/>
              <w:lang w:eastAsia="en-GB"/>
            </w:rPr>
          </w:pPr>
          <w:hyperlink w:anchor="_Toc137402986" w:history="1">
            <w:r w:rsidR="00021C7C" w:rsidRPr="0063266B">
              <w:rPr>
                <w:rStyle w:val="Hyperlink"/>
                <w:noProof/>
              </w:rPr>
              <w:t>Threats</w:t>
            </w:r>
            <w:r w:rsidR="00021C7C" w:rsidRPr="0063266B">
              <w:rPr>
                <w:rStyle w:val="Hyperlink"/>
                <w:rFonts w:ascii="Times New Roman" w:hAnsi="Times New Roman" w:cs="Times New Roman"/>
                <w:noProof/>
              </w:rPr>
              <w:t>  </w:t>
            </w:r>
            <w:r w:rsidR="00021C7C">
              <w:rPr>
                <w:noProof/>
                <w:webHidden/>
              </w:rPr>
              <w:tab/>
            </w:r>
            <w:r w:rsidR="00021C7C">
              <w:rPr>
                <w:noProof/>
                <w:webHidden/>
              </w:rPr>
              <w:fldChar w:fldCharType="begin"/>
            </w:r>
            <w:r w:rsidR="00021C7C">
              <w:rPr>
                <w:noProof/>
                <w:webHidden/>
              </w:rPr>
              <w:instrText xml:space="preserve"> PAGEREF _Toc137402986 \h </w:instrText>
            </w:r>
            <w:r w:rsidR="00021C7C">
              <w:rPr>
                <w:noProof/>
                <w:webHidden/>
              </w:rPr>
            </w:r>
            <w:r w:rsidR="00021C7C">
              <w:rPr>
                <w:noProof/>
                <w:webHidden/>
              </w:rPr>
              <w:fldChar w:fldCharType="separate"/>
            </w:r>
            <w:r w:rsidR="00021C7C">
              <w:rPr>
                <w:noProof/>
                <w:webHidden/>
              </w:rPr>
              <w:t>47</w:t>
            </w:r>
            <w:r w:rsidR="00021C7C">
              <w:rPr>
                <w:noProof/>
                <w:webHidden/>
              </w:rPr>
              <w:fldChar w:fldCharType="end"/>
            </w:r>
          </w:hyperlink>
        </w:p>
        <w:p w14:paraId="3694B0EA" w14:textId="2FF60F87" w:rsidR="00021C7C" w:rsidRDefault="000D2845">
          <w:pPr>
            <w:pStyle w:val="TOC2"/>
            <w:tabs>
              <w:tab w:val="right" w:leader="dot" w:pos="9016"/>
            </w:tabs>
            <w:rPr>
              <w:rFonts w:asciiTheme="minorHAnsi" w:eastAsiaTheme="minorEastAsia" w:hAnsiTheme="minorHAnsi"/>
              <w:b w:val="0"/>
              <w:bCs w:val="0"/>
              <w:noProof/>
              <w:sz w:val="24"/>
              <w:szCs w:val="24"/>
              <w:lang w:eastAsia="en-GB"/>
            </w:rPr>
          </w:pPr>
          <w:hyperlink w:anchor="_Toc137402987" w:history="1">
            <w:r w:rsidR="00021C7C" w:rsidRPr="0063266B">
              <w:rPr>
                <w:rStyle w:val="Hyperlink"/>
                <w:noProof/>
              </w:rPr>
              <w:t>Exploration of potential markets:</w:t>
            </w:r>
            <w:r w:rsidR="00021C7C">
              <w:rPr>
                <w:noProof/>
                <w:webHidden/>
              </w:rPr>
              <w:tab/>
            </w:r>
            <w:r w:rsidR="00021C7C">
              <w:rPr>
                <w:noProof/>
                <w:webHidden/>
              </w:rPr>
              <w:fldChar w:fldCharType="begin"/>
            </w:r>
            <w:r w:rsidR="00021C7C">
              <w:rPr>
                <w:noProof/>
                <w:webHidden/>
              </w:rPr>
              <w:instrText xml:space="preserve"> PAGEREF _Toc137402987 \h </w:instrText>
            </w:r>
            <w:r w:rsidR="00021C7C">
              <w:rPr>
                <w:noProof/>
                <w:webHidden/>
              </w:rPr>
            </w:r>
            <w:r w:rsidR="00021C7C">
              <w:rPr>
                <w:noProof/>
                <w:webHidden/>
              </w:rPr>
              <w:fldChar w:fldCharType="separate"/>
            </w:r>
            <w:r w:rsidR="00021C7C">
              <w:rPr>
                <w:noProof/>
                <w:webHidden/>
              </w:rPr>
              <w:t>47</w:t>
            </w:r>
            <w:r w:rsidR="00021C7C">
              <w:rPr>
                <w:noProof/>
                <w:webHidden/>
              </w:rPr>
              <w:fldChar w:fldCharType="end"/>
            </w:r>
          </w:hyperlink>
        </w:p>
        <w:p w14:paraId="0153DE4C" w14:textId="4FD41634" w:rsidR="00021C7C" w:rsidRDefault="000D2845">
          <w:pPr>
            <w:pStyle w:val="TOC2"/>
            <w:tabs>
              <w:tab w:val="right" w:leader="dot" w:pos="9016"/>
            </w:tabs>
            <w:rPr>
              <w:rFonts w:asciiTheme="minorHAnsi" w:eastAsiaTheme="minorEastAsia" w:hAnsiTheme="minorHAnsi"/>
              <w:b w:val="0"/>
              <w:bCs w:val="0"/>
              <w:noProof/>
              <w:sz w:val="24"/>
              <w:szCs w:val="24"/>
              <w:lang w:eastAsia="en-GB"/>
            </w:rPr>
          </w:pPr>
          <w:hyperlink w:anchor="_Toc137402988" w:history="1">
            <w:r w:rsidR="00021C7C" w:rsidRPr="0063266B">
              <w:rPr>
                <w:rStyle w:val="Hyperlink"/>
                <w:noProof/>
              </w:rPr>
              <w:t>Finance Projections:</w:t>
            </w:r>
            <w:r w:rsidR="00021C7C">
              <w:rPr>
                <w:noProof/>
                <w:webHidden/>
              </w:rPr>
              <w:tab/>
            </w:r>
            <w:r w:rsidR="00021C7C">
              <w:rPr>
                <w:noProof/>
                <w:webHidden/>
              </w:rPr>
              <w:fldChar w:fldCharType="begin"/>
            </w:r>
            <w:r w:rsidR="00021C7C">
              <w:rPr>
                <w:noProof/>
                <w:webHidden/>
              </w:rPr>
              <w:instrText xml:space="preserve"> PAGEREF _Toc137402988 \h </w:instrText>
            </w:r>
            <w:r w:rsidR="00021C7C">
              <w:rPr>
                <w:noProof/>
                <w:webHidden/>
              </w:rPr>
            </w:r>
            <w:r w:rsidR="00021C7C">
              <w:rPr>
                <w:noProof/>
                <w:webHidden/>
              </w:rPr>
              <w:fldChar w:fldCharType="separate"/>
            </w:r>
            <w:r w:rsidR="00021C7C">
              <w:rPr>
                <w:noProof/>
                <w:webHidden/>
              </w:rPr>
              <w:t>48</w:t>
            </w:r>
            <w:r w:rsidR="00021C7C">
              <w:rPr>
                <w:noProof/>
                <w:webHidden/>
              </w:rPr>
              <w:fldChar w:fldCharType="end"/>
            </w:r>
          </w:hyperlink>
        </w:p>
        <w:p w14:paraId="0983C28F" w14:textId="3BD9CE1A" w:rsidR="00021C7C" w:rsidRDefault="000D2845">
          <w:pPr>
            <w:pStyle w:val="TOC2"/>
            <w:tabs>
              <w:tab w:val="right" w:leader="dot" w:pos="9016"/>
            </w:tabs>
            <w:rPr>
              <w:rFonts w:asciiTheme="minorHAnsi" w:eastAsiaTheme="minorEastAsia" w:hAnsiTheme="minorHAnsi"/>
              <w:b w:val="0"/>
              <w:bCs w:val="0"/>
              <w:noProof/>
              <w:sz w:val="24"/>
              <w:szCs w:val="24"/>
              <w:lang w:eastAsia="en-GB"/>
            </w:rPr>
          </w:pPr>
          <w:hyperlink w:anchor="_Toc137402989" w:history="1">
            <w:r w:rsidR="00021C7C" w:rsidRPr="0063266B">
              <w:rPr>
                <w:rStyle w:val="Hyperlink"/>
                <w:noProof/>
              </w:rPr>
              <w:t>Critical Analysis of Risks:</w:t>
            </w:r>
            <w:r w:rsidR="00021C7C">
              <w:rPr>
                <w:noProof/>
                <w:webHidden/>
              </w:rPr>
              <w:tab/>
            </w:r>
            <w:r w:rsidR="00021C7C">
              <w:rPr>
                <w:noProof/>
                <w:webHidden/>
              </w:rPr>
              <w:fldChar w:fldCharType="begin"/>
            </w:r>
            <w:r w:rsidR="00021C7C">
              <w:rPr>
                <w:noProof/>
                <w:webHidden/>
              </w:rPr>
              <w:instrText xml:space="preserve"> PAGEREF _Toc137402989 \h </w:instrText>
            </w:r>
            <w:r w:rsidR="00021C7C">
              <w:rPr>
                <w:noProof/>
                <w:webHidden/>
              </w:rPr>
            </w:r>
            <w:r w:rsidR="00021C7C">
              <w:rPr>
                <w:noProof/>
                <w:webHidden/>
              </w:rPr>
              <w:fldChar w:fldCharType="separate"/>
            </w:r>
            <w:r w:rsidR="00021C7C">
              <w:rPr>
                <w:noProof/>
                <w:webHidden/>
              </w:rPr>
              <w:t>50</w:t>
            </w:r>
            <w:r w:rsidR="00021C7C">
              <w:rPr>
                <w:noProof/>
                <w:webHidden/>
              </w:rPr>
              <w:fldChar w:fldCharType="end"/>
            </w:r>
          </w:hyperlink>
        </w:p>
        <w:p w14:paraId="1ECB9D3A" w14:textId="43C7762C" w:rsidR="00021C7C" w:rsidRDefault="000D2845">
          <w:pPr>
            <w:pStyle w:val="TOC1"/>
            <w:tabs>
              <w:tab w:val="left" w:pos="720"/>
              <w:tab w:val="right" w:leader="dot" w:pos="9016"/>
            </w:tabs>
            <w:rPr>
              <w:rFonts w:asciiTheme="minorHAnsi" w:eastAsiaTheme="minorEastAsia" w:hAnsiTheme="minorHAnsi"/>
              <w:b w:val="0"/>
              <w:bCs w:val="0"/>
              <w:i w:val="0"/>
              <w:iCs w:val="0"/>
              <w:noProof/>
              <w:lang w:eastAsia="en-GB"/>
            </w:rPr>
          </w:pPr>
          <w:hyperlink w:anchor="_Toc137402990" w:history="1">
            <w:r w:rsidR="00021C7C" w:rsidRPr="0063266B">
              <w:rPr>
                <w:rStyle w:val="Hyperlink"/>
                <w:noProof/>
                <w:lang w:val="en-US"/>
              </w:rPr>
              <w:t>10.</w:t>
            </w:r>
            <w:r w:rsidR="00021C7C">
              <w:rPr>
                <w:rFonts w:asciiTheme="minorHAnsi" w:eastAsiaTheme="minorEastAsia" w:hAnsiTheme="minorHAnsi"/>
                <w:b w:val="0"/>
                <w:bCs w:val="0"/>
                <w:i w:val="0"/>
                <w:iCs w:val="0"/>
                <w:noProof/>
                <w:lang w:eastAsia="en-GB"/>
              </w:rPr>
              <w:tab/>
            </w:r>
            <w:r w:rsidR="00021C7C" w:rsidRPr="0063266B">
              <w:rPr>
                <w:rStyle w:val="Hyperlink"/>
                <w:noProof/>
              </w:rPr>
              <w:t>Next Steps:</w:t>
            </w:r>
            <w:r w:rsidR="00021C7C">
              <w:rPr>
                <w:noProof/>
                <w:webHidden/>
              </w:rPr>
              <w:tab/>
            </w:r>
            <w:r w:rsidR="00021C7C">
              <w:rPr>
                <w:noProof/>
                <w:webHidden/>
              </w:rPr>
              <w:fldChar w:fldCharType="begin"/>
            </w:r>
            <w:r w:rsidR="00021C7C">
              <w:rPr>
                <w:noProof/>
                <w:webHidden/>
              </w:rPr>
              <w:instrText xml:space="preserve"> PAGEREF _Toc137402990 \h </w:instrText>
            </w:r>
            <w:r w:rsidR="00021C7C">
              <w:rPr>
                <w:noProof/>
                <w:webHidden/>
              </w:rPr>
            </w:r>
            <w:r w:rsidR="00021C7C">
              <w:rPr>
                <w:noProof/>
                <w:webHidden/>
              </w:rPr>
              <w:fldChar w:fldCharType="separate"/>
            </w:r>
            <w:r w:rsidR="00021C7C">
              <w:rPr>
                <w:noProof/>
                <w:webHidden/>
              </w:rPr>
              <w:t>53</w:t>
            </w:r>
            <w:r w:rsidR="00021C7C">
              <w:rPr>
                <w:noProof/>
                <w:webHidden/>
              </w:rPr>
              <w:fldChar w:fldCharType="end"/>
            </w:r>
          </w:hyperlink>
        </w:p>
        <w:p w14:paraId="045B7EAC" w14:textId="7570B16A" w:rsidR="00021C7C" w:rsidRDefault="000D2845">
          <w:pPr>
            <w:pStyle w:val="TOC1"/>
            <w:tabs>
              <w:tab w:val="left" w:pos="720"/>
              <w:tab w:val="right" w:leader="dot" w:pos="9016"/>
            </w:tabs>
            <w:rPr>
              <w:rFonts w:asciiTheme="minorHAnsi" w:eastAsiaTheme="minorEastAsia" w:hAnsiTheme="minorHAnsi"/>
              <w:b w:val="0"/>
              <w:bCs w:val="0"/>
              <w:i w:val="0"/>
              <w:iCs w:val="0"/>
              <w:noProof/>
              <w:lang w:eastAsia="en-GB"/>
            </w:rPr>
          </w:pPr>
          <w:hyperlink w:anchor="_Toc137402991" w:history="1">
            <w:r w:rsidR="00021C7C" w:rsidRPr="0063266B">
              <w:rPr>
                <w:rStyle w:val="Hyperlink"/>
                <w:noProof/>
                <w:lang w:val="en-US"/>
              </w:rPr>
              <w:t>11.</w:t>
            </w:r>
            <w:r w:rsidR="00021C7C">
              <w:rPr>
                <w:rFonts w:asciiTheme="minorHAnsi" w:eastAsiaTheme="minorEastAsia" w:hAnsiTheme="minorHAnsi"/>
                <w:b w:val="0"/>
                <w:bCs w:val="0"/>
                <w:i w:val="0"/>
                <w:iCs w:val="0"/>
                <w:noProof/>
                <w:lang w:eastAsia="en-GB"/>
              </w:rPr>
              <w:tab/>
            </w:r>
            <w:r w:rsidR="00021C7C" w:rsidRPr="0063266B">
              <w:rPr>
                <w:rStyle w:val="Hyperlink"/>
                <w:noProof/>
              </w:rPr>
              <w:t>References:</w:t>
            </w:r>
            <w:r w:rsidR="00021C7C">
              <w:rPr>
                <w:noProof/>
                <w:webHidden/>
              </w:rPr>
              <w:tab/>
            </w:r>
            <w:r w:rsidR="00021C7C">
              <w:rPr>
                <w:noProof/>
                <w:webHidden/>
              </w:rPr>
              <w:fldChar w:fldCharType="begin"/>
            </w:r>
            <w:r w:rsidR="00021C7C">
              <w:rPr>
                <w:noProof/>
                <w:webHidden/>
              </w:rPr>
              <w:instrText xml:space="preserve"> PAGEREF _Toc137402991 \h </w:instrText>
            </w:r>
            <w:r w:rsidR="00021C7C">
              <w:rPr>
                <w:noProof/>
                <w:webHidden/>
              </w:rPr>
            </w:r>
            <w:r w:rsidR="00021C7C">
              <w:rPr>
                <w:noProof/>
                <w:webHidden/>
              </w:rPr>
              <w:fldChar w:fldCharType="separate"/>
            </w:r>
            <w:r w:rsidR="00021C7C">
              <w:rPr>
                <w:noProof/>
                <w:webHidden/>
              </w:rPr>
              <w:t>54</w:t>
            </w:r>
            <w:r w:rsidR="00021C7C">
              <w:rPr>
                <w:noProof/>
                <w:webHidden/>
              </w:rPr>
              <w:fldChar w:fldCharType="end"/>
            </w:r>
          </w:hyperlink>
        </w:p>
        <w:p w14:paraId="451737FB" w14:textId="5F85B82B" w:rsidR="00021C7C" w:rsidRDefault="000D2845">
          <w:pPr>
            <w:pStyle w:val="TOC1"/>
            <w:tabs>
              <w:tab w:val="left" w:pos="720"/>
              <w:tab w:val="right" w:leader="dot" w:pos="9016"/>
            </w:tabs>
            <w:rPr>
              <w:rFonts w:asciiTheme="minorHAnsi" w:eastAsiaTheme="minorEastAsia" w:hAnsiTheme="minorHAnsi"/>
              <w:b w:val="0"/>
              <w:bCs w:val="0"/>
              <w:i w:val="0"/>
              <w:iCs w:val="0"/>
              <w:noProof/>
              <w:lang w:eastAsia="en-GB"/>
            </w:rPr>
          </w:pPr>
          <w:hyperlink w:anchor="_Toc137402992" w:history="1">
            <w:r w:rsidR="00021C7C" w:rsidRPr="0063266B">
              <w:rPr>
                <w:rStyle w:val="Hyperlink"/>
                <w:noProof/>
                <w:lang w:val="en-US"/>
              </w:rPr>
              <w:t>12.</w:t>
            </w:r>
            <w:r w:rsidR="00021C7C">
              <w:rPr>
                <w:rFonts w:asciiTheme="minorHAnsi" w:eastAsiaTheme="minorEastAsia" w:hAnsiTheme="minorHAnsi"/>
                <w:b w:val="0"/>
                <w:bCs w:val="0"/>
                <w:i w:val="0"/>
                <w:iCs w:val="0"/>
                <w:noProof/>
                <w:lang w:eastAsia="en-GB"/>
              </w:rPr>
              <w:tab/>
            </w:r>
            <w:r w:rsidR="00021C7C" w:rsidRPr="0063266B">
              <w:rPr>
                <w:rStyle w:val="Hyperlink"/>
                <w:noProof/>
              </w:rPr>
              <w:t>Appendices:</w:t>
            </w:r>
            <w:r w:rsidR="00021C7C">
              <w:rPr>
                <w:noProof/>
                <w:webHidden/>
              </w:rPr>
              <w:tab/>
            </w:r>
            <w:r w:rsidR="00021C7C">
              <w:rPr>
                <w:noProof/>
                <w:webHidden/>
              </w:rPr>
              <w:fldChar w:fldCharType="begin"/>
            </w:r>
            <w:r w:rsidR="00021C7C">
              <w:rPr>
                <w:noProof/>
                <w:webHidden/>
              </w:rPr>
              <w:instrText xml:space="preserve"> PAGEREF _Toc137402992 \h </w:instrText>
            </w:r>
            <w:r w:rsidR="00021C7C">
              <w:rPr>
                <w:noProof/>
                <w:webHidden/>
              </w:rPr>
            </w:r>
            <w:r w:rsidR="00021C7C">
              <w:rPr>
                <w:noProof/>
                <w:webHidden/>
              </w:rPr>
              <w:fldChar w:fldCharType="separate"/>
            </w:r>
            <w:r w:rsidR="00021C7C">
              <w:rPr>
                <w:noProof/>
                <w:webHidden/>
              </w:rPr>
              <w:t>54</w:t>
            </w:r>
            <w:r w:rsidR="00021C7C">
              <w:rPr>
                <w:noProof/>
                <w:webHidden/>
              </w:rPr>
              <w:fldChar w:fldCharType="end"/>
            </w:r>
          </w:hyperlink>
        </w:p>
        <w:p w14:paraId="26CB6FD0" w14:textId="558421F1" w:rsidR="00021C7C" w:rsidRDefault="000D2845">
          <w:pPr>
            <w:pStyle w:val="TOC2"/>
            <w:tabs>
              <w:tab w:val="right" w:leader="dot" w:pos="9016"/>
            </w:tabs>
            <w:rPr>
              <w:rFonts w:asciiTheme="minorHAnsi" w:eastAsiaTheme="minorEastAsia" w:hAnsiTheme="minorHAnsi"/>
              <w:b w:val="0"/>
              <w:bCs w:val="0"/>
              <w:noProof/>
              <w:sz w:val="24"/>
              <w:szCs w:val="24"/>
              <w:lang w:eastAsia="en-GB"/>
            </w:rPr>
          </w:pPr>
          <w:hyperlink w:anchor="_Toc137402993" w:history="1">
            <w:r w:rsidR="00021C7C" w:rsidRPr="0063266B">
              <w:rPr>
                <w:rStyle w:val="Hyperlink"/>
                <w:noProof/>
              </w:rPr>
              <w:t>Appendix 1:</w:t>
            </w:r>
            <w:r w:rsidR="00021C7C">
              <w:rPr>
                <w:noProof/>
                <w:webHidden/>
              </w:rPr>
              <w:tab/>
            </w:r>
            <w:r w:rsidR="00021C7C">
              <w:rPr>
                <w:noProof/>
                <w:webHidden/>
              </w:rPr>
              <w:fldChar w:fldCharType="begin"/>
            </w:r>
            <w:r w:rsidR="00021C7C">
              <w:rPr>
                <w:noProof/>
                <w:webHidden/>
              </w:rPr>
              <w:instrText xml:space="preserve"> PAGEREF _Toc137402993 \h </w:instrText>
            </w:r>
            <w:r w:rsidR="00021C7C">
              <w:rPr>
                <w:noProof/>
                <w:webHidden/>
              </w:rPr>
            </w:r>
            <w:r w:rsidR="00021C7C">
              <w:rPr>
                <w:noProof/>
                <w:webHidden/>
              </w:rPr>
              <w:fldChar w:fldCharType="separate"/>
            </w:r>
            <w:r w:rsidR="00021C7C">
              <w:rPr>
                <w:noProof/>
                <w:webHidden/>
              </w:rPr>
              <w:t>54</w:t>
            </w:r>
            <w:r w:rsidR="00021C7C">
              <w:rPr>
                <w:noProof/>
                <w:webHidden/>
              </w:rPr>
              <w:fldChar w:fldCharType="end"/>
            </w:r>
          </w:hyperlink>
        </w:p>
        <w:p w14:paraId="658D55A1" w14:textId="3E350B77" w:rsidR="00021C7C" w:rsidRDefault="000D2845">
          <w:pPr>
            <w:pStyle w:val="TOC2"/>
            <w:tabs>
              <w:tab w:val="right" w:leader="dot" w:pos="9016"/>
            </w:tabs>
            <w:rPr>
              <w:rFonts w:asciiTheme="minorHAnsi" w:eastAsiaTheme="minorEastAsia" w:hAnsiTheme="minorHAnsi"/>
              <w:b w:val="0"/>
              <w:bCs w:val="0"/>
              <w:noProof/>
              <w:sz w:val="24"/>
              <w:szCs w:val="24"/>
              <w:lang w:eastAsia="en-GB"/>
            </w:rPr>
          </w:pPr>
          <w:hyperlink w:anchor="_Toc137402994" w:history="1">
            <w:r w:rsidR="00021C7C" w:rsidRPr="0063266B">
              <w:rPr>
                <w:rStyle w:val="Hyperlink"/>
                <w:noProof/>
              </w:rPr>
              <w:t>Appendix 2:</w:t>
            </w:r>
            <w:r w:rsidR="00021C7C">
              <w:rPr>
                <w:noProof/>
                <w:webHidden/>
              </w:rPr>
              <w:tab/>
            </w:r>
            <w:r w:rsidR="00021C7C">
              <w:rPr>
                <w:noProof/>
                <w:webHidden/>
              </w:rPr>
              <w:fldChar w:fldCharType="begin"/>
            </w:r>
            <w:r w:rsidR="00021C7C">
              <w:rPr>
                <w:noProof/>
                <w:webHidden/>
              </w:rPr>
              <w:instrText xml:space="preserve"> PAGEREF _Toc137402994 \h </w:instrText>
            </w:r>
            <w:r w:rsidR="00021C7C">
              <w:rPr>
                <w:noProof/>
                <w:webHidden/>
              </w:rPr>
            </w:r>
            <w:r w:rsidR="00021C7C">
              <w:rPr>
                <w:noProof/>
                <w:webHidden/>
              </w:rPr>
              <w:fldChar w:fldCharType="separate"/>
            </w:r>
            <w:r w:rsidR="00021C7C">
              <w:rPr>
                <w:noProof/>
                <w:webHidden/>
              </w:rPr>
              <w:t>54</w:t>
            </w:r>
            <w:r w:rsidR="00021C7C">
              <w:rPr>
                <w:noProof/>
                <w:webHidden/>
              </w:rPr>
              <w:fldChar w:fldCharType="end"/>
            </w:r>
          </w:hyperlink>
        </w:p>
        <w:p w14:paraId="0B3F5C05" w14:textId="7A1ADDDF" w:rsidR="001732A6" w:rsidRDefault="001732A6">
          <w:r>
            <w:rPr>
              <w:b/>
              <w:bCs/>
              <w:noProof/>
            </w:rPr>
            <w:fldChar w:fldCharType="end"/>
          </w:r>
        </w:p>
      </w:sdtContent>
    </w:sdt>
    <w:p w14:paraId="137887C3" w14:textId="77777777" w:rsidR="001732A6" w:rsidRDefault="001732A6" w:rsidP="0032394D">
      <w:pPr>
        <w:jc w:val="both"/>
      </w:pPr>
    </w:p>
    <w:p w14:paraId="207CCB05" w14:textId="77777777" w:rsidR="001732A6" w:rsidRDefault="001732A6" w:rsidP="0032394D">
      <w:pPr>
        <w:jc w:val="both"/>
      </w:pPr>
    </w:p>
    <w:p w14:paraId="0ACF8BEB" w14:textId="77777777" w:rsidR="001732A6" w:rsidRDefault="001732A6" w:rsidP="0032394D">
      <w:pPr>
        <w:jc w:val="both"/>
      </w:pPr>
    </w:p>
    <w:p w14:paraId="01A59560" w14:textId="77777777" w:rsidR="001732A6" w:rsidRDefault="001732A6" w:rsidP="0032394D">
      <w:pPr>
        <w:jc w:val="both"/>
      </w:pPr>
    </w:p>
    <w:p w14:paraId="2B302C4A" w14:textId="77777777" w:rsidR="001732A6" w:rsidRDefault="001732A6" w:rsidP="0032394D">
      <w:pPr>
        <w:jc w:val="both"/>
      </w:pPr>
    </w:p>
    <w:p w14:paraId="49B5D5D3" w14:textId="77777777" w:rsidR="001732A6" w:rsidRDefault="001732A6" w:rsidP="0032394D">
      <w:pPr>
        <w:jc w:val="both"/>
      </w:pPr>
    </w:p>
    <w:p w14:paraId="1D05897B" w14:textId="77777777" w:rsidR="001732A6" w:rsidRDefault="001732A6" w:rsidP="0032394D">
      <w:pPr>
        <w:jc w:val="both"/>
      </w:pPr>
    </w:p>
    <w:p w14:paraId="2FCB6971" w14:textId="77777777" w:rsidR="001732A6" w:rsidRDefault="001732A6" w:rsidP="0032394D">
      <w:pPr>
        <w:jc w:val="both"/>
      </w:pPr>
    </w:p>
    <w:p w14:paraId="6747BF66" w14:textId="77777777" w:rsidR="001732A6" w:rsidRDefault="001732A6" w:rsidP="0032394D">
      <w:pPr>
        <w:jc w:val="both"/>
      </w:pPr>
    </w:p>
    <w:p w14:paraId="365A7F5C" w14:textId="77777777" w:rsidR="001732A6" w:rsidRDefault="001732A6" w:rsidP="0032394D">
      <w:pPr>
        <w:jc w:val="both"/>
      </w:pPr>
    </w:p>
    <w:p w14:paraId="222EF366" w14:textId="77777777" w:rsidR="001732A6" w:rsidRDefault="001732A6" w:rsidP="0032394D">
      <w:pPr>
        <w:jc w:val="both"/>
      </w:pPr>
    </w:p>
    <w:p w14:paraId="6B0E3205" w14:textId="77777777" w:rsidR="001732A6" w:rsidRDefault="001732A6" w:rsidP="0032394D">
      <w:pPr>
        <w:jc w:val="both"/>
      </w:pPr>
    </w:p>
    <w:p w14:paraId="50A7130C" w14:textId="77777777" w:rsidR="001732A6" w:rsidRDefault="001732A6" w:rsidP="0032394D">
      <w:pPr>
        <w:jc w:val="both"/>
      </w:pPr>
    </w:p>
    <w:p w14:paraId="73C16066" w14:textId="77777777" w:rsidR="001732A6" w:rsidRDefault="001732A6" w:rsidP="0032394D">
      <w:pPr>
        <w:jc w:val="both"/>
      </w:pPr>
    </w:p>
    <w:p w14:paraId="69BD2AA0" w14:textId="77777777" w:rsidR="001732A6" w:rsidRDefault="001732A6" w:rsidP="0032394D">
      <w:pPr>
        <w:jc w:val="both"/>
      </w:pPr>
    </w:p>
    <w:p w14:paraId="5509A878" w14:textId="25A3166F" w:rsidR="00676051" w:rsidRDefault="00676051" w:rsidP="0032394D">
      <w:pPr>
        <w:jc w:val="both"/>
        <w:sectPr w:rsidR="00676051">
          <w:footerReference w:type="even" r:id="rId11"/>
          <w:footerReference w:type="default" r:id="rId12"/>
          <w:pgSz w:w="11906" w:h="16838"/>
          <w:pgMar w:top="1440" w:right="1440" w:bottom="1440" w:left="1440" w:header="708" w:footer="708" w:gutter="0"/>
          <w:cols w:space="708"/>
          <w:docGrid w:linePitch="360"/>
        </w:sectPr>
      </w:pPr>
    </w:p>
    <w:p w14:paraId="12A53141" w14:textId="4FC4DB45" w:rsidR="00D0025F" w:rsidRDefault="006635B9" w:rsidP="00676051">
      <w:pPr>
        <w:pStyle w:val="Heading1"/>
        <w:numPr>
          <w:ilvl w:val="0"/>
          <w:numId w:val="6"/>
        </w:numPr>
        <w:ind w:left="0" w:firstLine="0"/>
        <w:jc w:val="both"/>
        <w:rPr>
          <w:b/>
          <w:sz w:val="36"/>
          <w:szCs w:val="36"/>
          <w:lang w:val="en-US"/>
        </w:rPr>
      </w:pPr>
      <w:bookmarkStart w:id="1" w:name="_Toc137402933"/>
      <w:r w:rsidRPr="2F3CC8C8">
        <w:rPr>
          <w:b/>
          <w:sz w:val="36"/>
          <w:szCs w:val="36"/>
        </w:rPr>
        <w:lastRenderedPageBreak/>
        <w:t>Executive Summary:</w:t>
      </w:r>
      <w:bookmarkEnd w:id="1"/>
    </w:p>
    <w:p w14:paraId="725F5F2C" w14:textId="77777777" w:rsidR="00617F0C" w:rsidRDefault="00617F0C" w:rsidP="00617F0C">
      <w:pPr>
        <w:spacing w:line="276" w:lineRule="auto"/>
        <w:jc w:val="both"/>
        <w:rPr>
          <w:lang w:val="en-US"/>
        </w:rPr>
      </w:pPr>
    </w:p>
    <w:p w14:paraId="416DCE54" w14:textId="77777777" w:rsidR="002A5B8C" w:rsidRDefault="002A5B8C" w:rsidP="002A5B8C">
      <w:pPr>
        <w:spacing w:line="276" w:lineRule="auto"/>
        <w:jc w:val="both"/>
        <w:rPr>
          <w:rFonts w:asciiTheme="majorBidi" w:hAnsiTheme="majorBidi" w:cstheme="majorBidi"/>
          <w:sz w:val="22"/>
          <w:szCs w:val="22"/>
          <w:lang w:val="en-IN"/>
        </w:rPr>
      </w:pPr>
      <w:r w:rsidRPr="2F3CC8C8">
        <w:rPr>
          <w:rFonts w:asciiTheme="majorBidi" w:hAnsiTheme="majorBidi" w:cstheme="majorBidi"/>
          <w:sz w:val="22"/>
          <w:szCs w:val="22"/>
        </w:rPr>
        <w:t>This report presents the development process for an innovative robot designed to remove weeds autonomously in Brazilian coffee crop fields. The purpose of this project, undertaken by Activelio AgriTech, is to provide a solution for weed control without the use of herbicides. Simultaneously, the robot aims to enhance crop yields and minimize environmental impact.</w:t>
      </w:r>
    </w:p>
    <w:p w14:paraId="5116F7BA" w14:textId="77777777" w:rsidR="002A5B8C" w:rsidRPr="002A5B8C" w:rsidRDefault="002A5B8C" w:rsidP="002A5B8C">
      <w:pPr>
        <w:spacing w:line="276" w:lineRule="auto"/>
        <w:jc w:val="both"/>
        <w:rPr>
          <w:rFonts w:asciiTheme="majorBidi" w:hAnsiTheme="majorBidi" w:cstheme="majorBidi"/>
          <w:sz w:val="22"/>
          <w:szCs w:val="22"/>
          <w:lang w:val="en-IN"/>
        </w:rPr>
      </w:pPr>
    </w:p>
    <w:p w14:paraId="2C915651" w14:textId="77777777" w:rsidR="002A5B8C" w:rsidRDefault="002A5B8C" w:rsidP="002A5B8C">
      <w:pPr>
        <w:spacing w:line="276" w:lineRule="auto"/>
        <w:jc w:val="both"/>
        <w:rPr>
          <w:rFonts w:asciiTheme="majorBidi" w:hAnsiTheme="majorBidi" w:cstheme="majorBidi"/>
          <w:sz w:val="22"/>
          <w:szCs w:val="22"/>
          <w:lang w:val="en-IN"/>
        </w:rPr>
      </w:pPr>
      <w:r w:rsidRPr="2F3CC8C8">
        <w:rPr>
          <w:rFonts w:asciiTheme="majorBidi" w:hAnsiTheme="majorBidi" w:cstheme="majorBidi"/>
          <w:sz w:val="22"/>
          <w:szCs w:val="22"/>
        </w:rPr>
        <w:t>The report commences by providing an in-depth overview of current weed management practices prevalent in the industry, focusing specifically on the Brazilian context. It explores the cultural and societal factors that influence the adoption and success of novel agricultural products in this region.</w:t>
      </w:r>
    </w:p>
    <w:p w14:paraId="6CC6718E" w14:textId="77777777" w:rsidR="002A5B8C" w:rsidRPr="002A5B8C" w:rsidRDefault="002A5B8C" w:rsidP="002A5B8C">
      <w:pPr>
        <w:spacing w:line="276" w:lineRule="auto"/>
        <w:jc w:val="both"/>
        <w:rPr>
          <w:rFonts w:asciiTheme="majorBidi" w:hAnsiTheme="majorBidi" w:cstheme="majorBidi"/>
          <w:sz w:val="22"/>
          <w:szCs w:val="22"/>
          <w:lang w:val="en-IN"/>
        </w:rPr>
      </w:pPr>
    </w:p>
    <w:p w14:paraId="5EA9272F" w14:textId="28312555" w:rsidR="002A5B8C" w:rsidRDefault="002A5B8C" w:rsidP="002A5B8C">
      <w:pPr>
        <w:spacing w:line="276" w:lineRule="auto"/>
        <w:jc w:val="both"/>
        <w:rPr>
          <w:rFonts w:asciiTheme="majorBidi" w:hAnsiTheme="majorBidi" w:cstheme="majorBidi"/>
          <w:sz w:val="22"/>
          <w:szCs w:val="22"/>
          <w:lang w:val="en-IN"/>
        </w:rPr>
      </w:pPr>
      <w:r w:rsidRPr="2F3CC8C8">
        <w:rPr>
          <w:rFonts w:asciiTheme="majorBidi" w:hAnsiTheme="majorBidi" w:cstheme="majorBidi"/>
          <w:sz w:val="22"/>
          <w:szCs w:val="22"/>
        </w:rPr>
        <w:t xml:space="preserve">The design phase of the project is thoroughly discussed, showcasing the entire process from concept generation and selection to the final design of the product. Key features, such as the rocker-bogie wheel base and laser-based weed removal system, are highlighted. Additionally, Finite Element Analysis (FEA) </w:t>
      </w:r>
      <w:r w:rsidR="004E6F67" w:rsidRPr="2F3CC8C8">
        <w:rPr>
          <w:rFonts w:asciiTheme="majorBidi" w:hAnsiTheme="majorBidi" w:cstheme="majorBidi"/>
          <w:sz w:val="22"/>
          <w:szCs w:val="22"/>
        </w:rPr>
        <w:t>modelling</w:t>
      </w:r>
      <w:r w:rsidRPr="2F3CC8C8">
        <w:rPr>
          <w:rFonts w:asciiTheme="majorBidi" w:hAnsiTheme="majorBidi" w:cstheme="majorBidi"/>
          <w:sz w:val="22"/>
          <w:szCs w:val="22"/>
        </w:rPr>
        <w:t xml:space="preserve"> techniques are employed to optimize the design.</w:t>
      </w:r>
    </w:p>
    <w:p w14:paraId="44172A22" w14:textId="77777777" w:rsidR="002A5B8C" w:rsidRPr="002A5B8C" w:rsidRDefault="002A5B8C" w:rsidP="002A5B8C">
      <w:pPr>
        <w:spacing w:line="276" w:lineRule="auto"/>
        <w:jc w:val="both"/>
        <w:rPr>
          <w:rFonts w:asciiTheme="majorBidi" w:hAnsiTheme="majorBidi" w:cstheme="majorBidi"/>
          <w:sz w:val="22"/>
          <w:szCs w:val="22"/>
          <w:lang w:val="en-IN"/>
        </w:rPr>
      </w:pPr>
    </w:p>
    <w:p w14:paraId="1A511409" w14:textId="77777777" w:rsidR="002A5B8C" w:rsidRDefault="002A5B8C" w:rsidP="002A5B8C">
      <w:pPr>
        <w:spacing w:line="276" w:lineRule="auto"/>
        <w:jc w:val="both"/>
        <w:rPr>
          <w:rFonts w:asciiTheme="majorBidi" w:hAnsiTheme="majorBidi" w:cstheme="majorBidi"/>
          <w:sz w:val="22"/>
          <w:szCs w:val="22"/>
          <w:lang w:val="en-IN"/>
        </w:rPr>
      </w:pPr>
      <w:r w:rsidRPr="2F3CC8C8">
        <w:rPr>
          <w:rFonts w:asciiTheme="majorBidi" w:hAnsiTheme="majorBidi" w:cstheme="majorBidi"/>
          <w:sz w:val="22"/>
          <w:szCs w:val="22"/>
        </w:rPr>
        <w:t>The prototyping stage is also covers the differences between the prototype and the final commercial product. The prototype primarily showcases the unique selling point of the rocker-bogie design which is aim to robust and easy to fix for rural farmers.</w:t>
      </w:r>
    </w:p>
    <w:p w14:paraId="7E97C5E9" w14:textId="77777777" w:rsidR="002A5B8C" w:rsidRPr="002A5B8C" w:rsidRDefault="002A5B8C" w:rsidP="002A5B8C">
      <w:pPr>
        <w:spacing w:line="276" w:lineRule="auto"/>
        <w:jc w:val="both"/>
        <w:rPr>
          <w:rFonts w:asciiTheme="majorBidi" w:hAnsiTheme="majorBidi" w:cstheme="majorBidi"/>
          <w:sz w:val="22"/>
          <w:szCs w:val="22"/>
          <w:lang w:val="en-IN"/>
        </w:rPr>
      </w:pPr>
    </w:p>
    <w:p w14:paraId="337A6E91" w14:textId="61DD703D" w:rsidR="002A5B8C" w:rsidRDefault="002A5B8C" w:rsidP="002A5B8C">
      <w:pPr>
        <w:spacing w:line="276" w:lineRule="auto"/>
        <w:jc w:val="both"/>
        <w:rPr>
          <w:rFonts w:asciiTheme="majorBidi" w:hAnsiTheme="majorBidi" w:cstheme="majorBidi"/>
          <w:sz w:val="22"/>
          <w:szCs w:val="22"/>
          <w:lang w:val="en-IN"/>
        </w:rPr>
      </w:pPr>
      <w:r w:rsidRPr="2F3CC8C8">
        <w:rPr>
          <w:rFonts w:asciiTheme="majorBidi" w:hAnsiTheme="majorBidi" w:cstheme="majorBidi"/>
          <w:sz w:val="22"/>
          <w:szCs w:val="22"/>
        </w:rPr>
        <w:t xml:space="preserve">The manufacturing section of the report outlines the chosen suppliers and manufacturing processes to be employed at the Activelio AgriTech facility. </w:t>
      </w:r>
      <w:r w:rsidR="4A681CCD" w:rsidRPr="58A3C0A8">
        <w:rPr>
          <w:rFonts w:asciiTheme="majorBidi" w:hAnsiTheme="majorBidi" w:cstheme="majorBidi"/>
          <w:sz w:val="22"/>
          <w:szCs w:val="22"/>
        </w:rPr>
        <w:t>An</w:t>
      </w:r>
      <w:r w:rsidRPr="2F3CC8C8">
        <w:rPr>
          <w:rFonts w:asciiTheme="majorBidi" w:hAnsiTheme="majorBidi" w:cstheme="majorBidi"/>
          <w:sz w:val="22"/>
          <w:szCs w:val="22"/>
        </w:rPr>
        <w:t xml:space="preserve"> analysis of global manufacturing options was conducted, with the United Kingdom being selected as the most favourable country for production. Furthermore, a thorough Life Cycle Assessment (LCA) was conducted, indicating that the robot needs to operate for approximately 1.2 years to achieve a positive environmental impact.</w:t>
      </w:r>
    </w:p>
    <w:p w14:paraId="0698523D" w14:textId="77777777" w:rsidR="002A5B8C" w:rsidRPr="002A5B8C" w:rsidRDefault="002A5B8C" w:rsidP="002A5B8C">
      <w:pPr>
        <w:spacing w:line="276" w:lineRule="auto"/>
        <w:jc w:val="both"/>
        <w:rPr>
          <w:rFonts w:asciiTheme="majorBidi" w:hAnsiTheme="majorBidi" w:cstheme="majorBidi"/>
          <w:sz w:val="22"/>
          <w:szCs w:val="22"/>
          <w:lang w:val="en-IN"/>
        </w:rPr>
      </w:pPr>
    </w:p>
    <w:p w14:paraId="7AF08D95" w14:textId="77777777" w:rsidR="002A5B8C" w:rsidRDefault="002A5B8C" w:rsidP="002A5B8C">
      <w:pPr>
        <w:spacing w:line="276" w:lineRule="auto"/>
        <w:jc w:val="both"/>
        <w:rPr>
          <w:rFonts w:asciiTheme="majorBidi" w:hAnsiTheme="majorBidi" w:cstheme="majorBidi"/>
          <w:sz w:val="22"/>
          <w:szCs w:val="22"/>
          <w:lang w:val="en-IN"/>
        </w:rPr>
      </w:pPr>
      <w:r w:rsidRPr="2F3CC8C8">
        <w:rPr>
          <w:rFonts w:asciiTheme="majorBidi" w:hAnsiTheme="majorBidi" w:cstheme="majorBidi"/>
          <w:sz w:val="22"/>
          <w:szCs w:val="22"/>
        </w:rPr>
        <w:t>Moreover, the report contains a business plan incorporating various strategic frameworks such as the Business Model Canvas (BMC) and SWOT analysis. These frameworks shed light on the strategic approaches employed by Activelio AgriTech to maximise commercial success. Market potential is explored through analyses of the Total Addressable Market (TAM), Serviceable Available Market (SAM), and Serviceable Obtainable Market (SOM), projecting a serviceable market worth £20 million within a 10-year timeframe.</w:t>
      </w:r>
    </w:p>
    <w:p w14:paraId="0006DD0E" w14:textId="77777777" w:rsidR="002A5B8C" w:rsidRPr="002A5B8C" w:rsidRDefault="002A5B8C" w:rsidP="002A5B8C">
      <w:pPr>
        <w:spacing w:line="276" w:lineRule="auto"/>
        <w:jc w:val="both"/>
        <w:rPr>
          <w:rFonts w:asciiTheme="majorBidi" w:hAnsiTheme="majorBidi" w:cstheme="majorBidi"/>
          <w:sz w:val="22"/>
          <w:szCs w:val="22"/>
          <w:lang w:val="en-IN"/>
        </w:rPr>
      </w:pPr>
    </w:p>
    <w:p w14:paraId="79749652" w14:textId="77777777" w:rsidR="002A5B8C" w:rsidRPr="002A5B8C" w:rsidRDefault="002A5B8C" w:rsidP="002A5B8C">
      <w:pPr>
        <w:spacing w:line="276" w:lineRule="auto"/>
        <w:jc w:val="both"/>
        <w:rPr>
          <w:rFonts w:asciiTheme="majorBidi" w:hAnsiTheme="majorBidi" w:cstheme="majorBidi"/>
          <w:sz w:val="22"/>
          <w:szCs w:val="22"/>
          <w:lang w:val="en-IN"/>
        </w:rPr>
      </w:pPr>
      <w:r w:rsidRPr="2F3CC8C8">
        <w:rPr>
          <w:rFonts w:asciiTheme="majorBidi" w:hAnsiTheme="majorBidi" w:cstheme="majorBidi"/>
          <w:sz w:val="22"/>
          <w:szCs w:val="22"/>
        </w:rPr>
        <w:t>Financial projections within the report demonstrate the profitability of Activelio AgriTech, with estimates indicating that the company will achieve profitability in its second year of operation, generating a net profit exceeding £400,00. Additionally, seed round investors can anticipate a return on investment (ROI) of 19X, while Series A investors can expect an ROI of 7X.</w:t>
      </w:r>
    </w:p>
    <w:p w14:paraId="2D4C7EBE" w14:textId="187003F9" w:rsidR="006635B9" w:rsidRDefault="000C1A33" w:rsidP="0032394D">
      <w:pPr>
        <w:pStyle w:val="Heading1"/>
        <w:numPr>
          <w:ilvl w:val="0"/>
          <w:numId w:val="6"/>
        </w:numPr>
        <w:ind w:left="0" w:firstLine="0"/>
        <w:jc w:val="both"/>
        <w:rPr>
          <w:b/>
          <w:sz w:val="36"/>
          <w:szCs w:val="36"/>
          <w:lang w:val="en-US"/>
        </w:rPr>
      </w:pPr>
      <w:bookmarkStart w:id="2" w:name="_Toc137402934"/>
      <w:r w:rsidRPr="2F3CC8C8">
        <w:rPr>
          <w:b/>
          <w:sz w:val="36"/>
          <w:szCs w:val="36"/>
        </w:rPr>
        <w:t>Introduction:</w:t>
      </w:r>
      <w:bookmarkEnd w:id="2"/>
    </w:p>
    <w:p w14:paraId="09B06414" w14:textId="77777777" w:rsidR="00C9025E" w:rsidRDefault="00C9025E" w:rsidP="00C9025E">
      <w:pPr>
        <w:rPr>
          <w:lang w:val="en-US"/>
        </w:rPr>
      </w:pPr>
    </w:p>
    <w:p w14:paraId="27778209" w14:textId="6C6A8339" w:rsidR="00C9025E" w:rsidRPr="00524DD7" w:rsidRDefault="00C9025E" w:rsidP="00565717">
      <w:pPr>
        <w:spacing w:line="276" w:lineRule="auto"/>
        <w:jc w:val="both"/>
        <w:rPr>
          <w:rFonts w:ascii="Times New Roman" w:hAnsi="Times New Roman"/>
          <w:sz w:val="22"/>
          <w:szCs w:val="22"/>
        </w:rPr>
      </w:pPr>
      <w:r w:rsidRPr="00524DD7">
        <w:rPr>
          <w:rFonts w:ascii="Times New Roman" w:hAnsi="Times New Roman"/>
          <w:sz w:val="22"/>
          <w:szCs w:val="22"/>
        </w:rPr>
        <w:t xml:space="preserve">Weeds threaten to lower crop yields and therefore pose a major problem to farmers around the world. They compete with crops for space, sunlight, nutrients, and minerals, while also serving as hosts to pests and diseases when left unchecked. Weed management in Brazil is particularly challenging due to the country’s diverse array of habitats and terrains, ranging from temperate grasslands to tropical rainforests. Developing a practical and cost-effective strategy to resolve this issue is key when seeking to protect one of its most important crops, coffee. The South American nation is heavily reliant on coffee </w:t>
      </w:r>
      <w:r w:rsidRPr="00524DD7">
        <w:rPr>
          <w:rFonts w:ascii="Times New Roman" w:hAnsi="Times New Roman"/>
          <w:sz w:val="22"/>
          <w:szCs w:val="22"/>
        </w:rPr>
        <w:lastRenderedPageBreak/>
        <w:t xml:space="preserve">cultivation, which contributes upwards of </w:t>
      </w:r>
      <w:r w:rsidRPr="00775739">
        <w:rPr>
          <w:rFonts w:ascii="Times New Roman" w:hAnsi="Times New Roman"/>
          <w:sz w:val="22"/>
          <w:szCs w:val="22"/>
        </w:rPr>
        <w:t>41.28</w:t>
      </w:r>
      <w:r w:rsidRPr="00524DD7">
        <w:rPr>
          <w:rFonts w:ascii="Times New Roman" w:hAnsi="Times New Roman"/>
          <w:sz w:val="22"/>
          <w:szCs w:val="22"/>
        </w:rPr>
        <w:t xml:space="preserve"> billion dollars </w:t>
      </w:r>
      <w:sdt>
        <w:sdtPr>
          <w:rPr>
            <w:rFonts w:ascii="Times New Roman" w:hAnsi="Times New Roman"/>
            <w:color w:val="000000" w:themeColor="text1"/>
            <w:sz w:val="22"/>
            <w:szCs w:val="22"/>
          </w:rPr>
          <w:tag w:val="MENDELEY_CITATION_v3_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"/>
          <w:id w:val="-2111193714"/>
          <w:placeholder>
            <w:docPart w:val="602CD931CE0DB245ADC5D4E102AF41A3"/>
          </w:placeholder>
        </w:sdtPr>
        <w:sdtEndPr/>
        <w:sdtContent>
          <w:r w:rsidR="004A1F8F">
            <w:rPr>
              <w:rFonts w:ascii="Times New Roman" w:hAnsi="Times New Roman"/>
              <w:color w:val="000000" w:themeColor="text1"/>
              <w:sz w:val="22"/>
              <w:szCs w:val="22"/>
            </w:rPr>
            <w:t>[1]</w:t>
          </w:r>
        </w:sdtContent>
      </w:sdt>
      <w:r w:rsidRPr="2F3CC8C8">
        <w:rPr>
          <w:rFonts w:ascii="Times New Roman" w:hAnsi="Times New Roman"/>
          <w:color w:val="000000" w:themeColor="text1"/>
          <w:sz w:val="22"/>
          <w:szCs w:val="22"/>
        </w:rPr>
        <w:t xml:space="preserve"> </w:t>
      </w:r>
      <w:r w:rsidRPr="00524DD7">
        <w:rPr>
          <w:rFonts w:ascii="Times New Roman" w:hAnsi="Times New Roman"/>
          <w:sz w:val="22"/>
          <w:szCs w:val="22"/>
        </w:rPr>
        <w:t xml:space="preserve">annually to Brazil’s economy, or </w:t>
      </w:r>
      <w:r w:rsidRPr="00775739">
        <w:rPr>
          <w:rFonts w:ascii="Times New Roman" w:hAnsi="Times New Roman"/>
          <w:sz w:val="22"/>
          <w:szCs w:val="22"/>
        </w:rPr>
        <w:t>roughly 3.21</w:t>
      </w:r>
      <w:r w:rsidRPr="00524DD7">
        <w:rPr>
          <w:rFonts w:ascii="Times New Roman" w:hAnsi="Times New Roman"/>
          <w:sz w:val="22"/>
          <w:szCs w:val="22"/>
        </w:rPr>
        <w:t xml:space="preserve">% of the </w:t>
      </w:r>
      <w:r w:rsidRPr="00775739">
        <w:rPr>
          <w:rFonts w:ascii="Times New Roman" w:hAnsi="Times New Roman"/>
          <w:sz w:val="22"/>
          <w:szCs w:val="22"/>
        </w:rPr>
        <w:t>count</w:t>
      </w:r>
      <w:r>
        <w:rPr>
          <w:rFonts w:ascii="Times New Roman" w:hAnsi="Times New Roman"/>
          <w:sz w:val="22"/>
          <w:szCs w:val="22"/>
        </w:rPr>
        <w:t>r</w:t>
      </w:r>
      <w:r w:rsidRPr="00775739">
        <w:rPr>
          <w:rFonts w:ascii="Times New Roman" w:hAnsi="Times New Roman"/>
          <w:sz w:val="22"/>
          <w:szCs w:val="22"/>
        </w:rPr>
        <w:t>y’s</w:t>
      </w:r>
      <w:r w:rsidRPr="00524DD7">
        <w:rPr>
          <w:rFonts w:ascii="Times New Roman" w:hAnsi="Times New Roman"/>
          <w:sz w:val="22"/>
          <w:szCs w:val="22"/>
        </w:rPr>
        <w:t xml:space="preserve"> GDP</w:t>
      </w:r>
      <w:r>
        <w:rPr>
          <w:rFonts w:ascii="Times New Roman" w:hAnsi="Times New Roman"/>
          <w:sz w:val="22"/>
          <w:szCs w:val="22"/>
        </w:rPr>
        <w:t xml:space="preserve"> in 2021</w:t>
      </w:r>
      <w:r w:rsidRPr="00775739">
        <w:rPr>
          <w:rFonts w:ascii="Times New Roman" w:hAnsi="Times New Roman"/>
          <w:sz w:val="22"/>
          <w:szCs w:val="22"/>
        </w:rPr>
        <w:t xml:space="preserve"> </w:t>
      </w:r>
      <w:sdt>
        <w:sdtPr>
          <w:rPr>
            <w:rFonts w:ascii="Times New Roman" w:hAnsi="Times New Roman"/>
            <w:color w:val="000000" w:themeColor="text1"/>
            <w:sz w:val="22"/>
            <w:szCs w:val="22"/>
          </w:rPr>
          <w:tag w:val="MENDELEY_CITATION_v3_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"/>
          <w:id w:val="785314458"/>
          <w:placeholder>
            <w:docPart w:val="FDF4FA994F0F784180A6A5A0AC94AE12"/>
          </w:placeholder>
        </w:sdtPr>
        <w:sdtEndPr/>
        <w:sdtContent>
          <w:r w:rsidR="004A1F8F">
            <w:rPr>
              <w:rFonts w:ascii="Times New Roman" w:hAnsi="Times New Roman"/>
              <w:color w:val="000000" w:themeColor="text1"/>
              <w:sz w:val="22"/>
              <w:szCs w:val="22"/>
            </w:rPr>
            <w:t>[2]</w:t>
          </w:r>
        </w:sdtContent>
      </w:sdt>
      <w:r w:rsidRPr="00524DD7">
        <w:rPr>
          <w:rFonts w:ascii="Times New Roman" w:hAnsi="Times New Roman"/>
          <w:sz w:val="22"/>
          <w:szCs w:val="22"/>
        </w:rPr>
        <w:t xml:space="preserve">, making it the largest producer and exporter in the world. Weeds may also indirectly threaten another of Brazil’s vital lifelines: The Amazon Rainforest. As yields reduce in size and quality as a result of competition from weeds, more land is required to recoup these losses, thus contributing </w:t>
      </w:r>
      <w:r>
        <w:rPr>
          <w:rFonts w:ascii="Times New Roman" w:hAnsi="Times New Roman"/>
          <w:sz w:val="22"/>
          <w:szCs w:val="22"/>
        </w:rPr>
        <w:t xml:space="preserve">to </w:t>
      </w:r>
      <w:r w:rsidRPr="00524DD7">
        <w:rPr>
          <w:rFonts w:ascii="Times New Roman" w:hAnsi="Times New Roman"/>
          <w:sz w:val="22"/>
          <w:szCs w:val="22"/>
        </w:rPr>
        <w:t xml:space="preserve">the rapid growth of deforestation in the region, further adding to climate change and transforming it into a global issue. This problem is made worse by the fact that traditional weed management strategies are often labour-intensive, costly, and can sometimes be harmful to the environment. Manual weeding requires a large workforce, while Brazil’s main method of weed control, chemical herbicides, can be toxic and costly for small-hold farmers to procure. Many of the farmer’s involved in Brazil’s coffee industry operate on small, family run farms, thus making it even harder to generate a profit off their small margins. </w:t>
      </w:r>
    </w:p>
    <w:p w14:paraId="2EC46338" w14:textId="77777777" w:rsidR="00C9025E" w:rsidRPr="00524DD7" w:rsidRDefault="00C9025E" w:rsidP="00565717">
      <w:pPr>
        <w:spacing w:line="276" w:lineRule="auto"/>
        <w:jc w:val="both"/>
        <w:rPr>
          <w:rFonts w:ascii="Times New Roman" w:hAnsi="Times New Roman"/>
          <w:sz w:val="22"/>
          <w:szCs w:val="22"/>
        </w:rPr>
      </w:pPr>
    </w:p>
    <w:p w14:paraId="3AC0818A" w14:textId="3126C246" w:rsidR="00B557C8" w:rsidRPr="00524DD7" w:rsidRDefault="00C9025E" w:rsidP="00B557C8">
      <w:pPr>
        <w:spacing w:line="276" w:lineRule="auto"/>
        <w:jc w:val="both"/>
        <w:rPr>
          <w:rFonts w:ascii="Times New Roman" w:hAnsi="Times New Roman"/>
          <w:sz w:val="22"/>
          <w:szCs w:val="22"/>
        </w:rPr>
      </w:pPr>
      <w:r w:rsidRPr="00524DD7">
        <w:rPr>
          <w:rFonts w:ascii="Times New Roman" w:hAnsi="Times New Roman"/>
          <w:sz w:val="22"/>
          <w:szCs w:val="22"/>
        </w:rPr>
        <w:t>By introducing autonomous processes to such tasks greatly reduces the farmer’s reliance on such methods and has the potential to greatly improve crop yields. Designed for South America’s harsh and unforgiving terrain, the weed-removing robot to be described in this report was developed to tackle this problem in the most innovative, pragmatic, and cost-effective manner possible. By effectively removing weeds without the need for human supervision, the farmer’s costs are reduced, and their yield</w:t>
      </w:r>
      <w:r w:rsidR="00B557C8">
        <w:rPr>
          <w:rFonts w:ascii="Times New Roman" w:hAnsi="Times New Roman"/>
          <w:sz w:val="22"/>
          <w:szCs w:val="22"/>
        </w:rPr>
        <w:t>s</w:t>
      </w:r>
      <w:r w:rsidR="00B557C8" w:rsidRPr="00B557C8">
        <w:rPr>
          <w:rFonts w:ascii="Times New Roman" w:hAnsi="Times New Roman"/>
          <w:sz w:val="22"/>
          <w:szCs w:val="22"/>
        </w:rPr>
        <w:t xml:space="preserve"> </w:t>
      </w:r>
      <w:r w:rsidR="00B557C8" w:rsidRPr="00524DD7">
        <w:rPr>
          <w:rFonts w:ascii="Times New Roman" w:hAnsi="Times New Roman"/>
          <w:sz w:val="22"/>
          <w:szCs w:val="22"/>
        </w:rPr>
        <w:t>increased, in turn improving revenue generation and allowing the farmers to reinvest these profits into their farms and communities, thus leading to economic prosperity. The increased use of autonomous machines in the agricultural sector is expected to open up a previously untapped market for such products. Farmers will become more familiar with the benefits of using such technologies, making them more likely to further invest in other forms of automation that perform tasks other than weed control. This development will drive innovation in the sector and create new opportunities for business such as Activelio AgriTech.</w:t>
      </w:r>
    </w:p>
    <w:p w14:paraId="06366128" w14:textId="77777777" w:rsidR="00B557C8" w:rsidRPr="00524DD7" w:rsidRDefault="00B557C8" w:rsidP="00B557C8">
      <w:pPr>
        <w:spacing w:line="276" w:lineRule="auto"/>
        <w:jc w:val="both"/>
        <w:rPr>
          <w:rFonts w:ascii="Times New Roman" w:hAnsi="Times New Roman"/>
          <w:sz w:val="22"/>
          <w:szCs w:val="22"/>
          <w:lang w:val="en-US"/>
        </w:rPr>
      </w:pPr>
    </w:p>
    <w:p w14:paraId="6F39DCB9" w14:textId="77777777" w:rsidR="00B557C8" w:rsidRPr="00C9025E" w:rsidRDefault="00B557C8" w:rsidP="00B557C8">
      <w:pPr>
        <w:spacing w:line="276" w:lineRule="auto"/>
        <w:jc w:val="both"/>
        <w:rPr>
          <w:rFonts w:ascii="Times New Roman" w:hAnsi="Times New Roman"/>
          <w:sz w:val="22"/>
          <w:szCs w:val="22"/>
          <w:lang w:val="en-US"/>
        </w:rPr>
      </w:pPr>
      <w:r w:rsidRPr="2F3CC8C8">
        <w:rPr>
          <w:rFonts w:ascii="Times New Roman" w:hAnsi="Times New Roman"/>
          <w:sz w:val="22"/>
          <w:szCs w:val="22"/>
        </w:rPr>
        <w:t>Therefore, at Activelio AgriTech, our mission is to transform the obsolescent farming industry by creating an agricultural rover with the features of weed control, autonomous driving, and environmental sensing. With the combined features through the latest technologies in laser, single-board computers (SBCs), camera modules, and ultrasonic sensors, our weed control autonomous rover can perform its missions of “</w:t>
      </w:r>
      <w:r w:rsidRPr="00524DD7">
        <w:rPr>
          <w:rFonts w:ascii="Times New Roman" w:hAnsi="Times New Roman"/>
          <w:sz w:val="22"/>
          <w:szCs w:val="22"/>
        </w:rPr>
        <w:t>effectively removing weeds without the need for human supervision</w:t>
      </w:r>
      <w:r w:rsidRPr="2F3CC8C8">
        <w:rPr>
          <w:rFonts w:ascii="Times New Roman" w:hAnsi="Times New Roman"/>
          <w:sz w:val="22"/>
          <w:szCs w:val="22"/>
        </w:rPr>
        <w:t xml:space="preserve">” to the state-of-the-art, all of which a farmer would love to acquire. </w:t>
      </w:r>
    </w:p>
    <w:p w14:paraId="72784524" w14:textId="19D590F5" w:rsidR="00AB59E7" w:rsidRDefault="00AB59E7" w:rsidP="00565717">
      <w:pPr>
        <w:spacing w:line="276" w:lineRule="auto"/>
        <w:jc w:val="both"/>
        <w:rPr>
          <w:rFonts w:ascii="Times New Roman" w:hAnsi="Times New Roman"/>
          <w:sz w:val="22"/>
          <w:szCs w:val="22"/>
        </w:rPr>
        <w:sectPr w:rsidR="00AB59E7" w:rsidSect="00676051">
          <w:footerReference w:type="default" r:id="rId13"/>
          <w:pgSz w:w="11906" w:h="16838"/>
          <w:pgMar w:top="1440" w:right="1440" w:bottom="1440" w:left="1440" w:header="708" w:footer="708" w:gutter="0"/>
          <w:pgNumType w:start="1"/>
          <w:cols w:space="708"/>
          <w:docGrid w:linePitch="360"/>
        </w:sectPr>
      </w:pPr>
    </w:p>
    <w:p w14:paraId="20A82F96" w14:textId="216F5A05" w:rsidR="000C1A33" w:rsidRPr="0032394D" w:rsidRDefault="000C1A33" w:rsidP="0032394D">
      <w:pPr>
        <w:pStyle w:val="Heading1"/>
        <w:numPr>
          <w:ilvl w:val="0"/>
          <w:numId w:val="6"/>
        </w:numPr>
        <w:ind w:left="0" w:firstLine="0"/>
        <w:jc w:val="both"/>
        <w:rPr>
          <w:b/>
          <w:sz w:val="36"/>
          <w:szCs w:val="36"/>
          <w:lang w:val="en-US"/>
        </w:rPr>
      </w:pPr>
      <w:bookmarkStart w:id="3" w:name="_Toc137402935"/>
      <w:r w:rsidRPr="2F3CC8C8">
        <w:rPr>
          <w:b/>
          <w:sz w:val="36"/>
          <w:szCs w:val="36"/>
        </w:rPr>
        <w:lastRenderedPageBreak/>
        <w:t>Project Management:</w:t>
      </w:r>
      <w:bookmarkEnd w:id="3"/>
    </w:p>
    <w:p w14:paraId="47E16779" w14:textId="77777777" w:rsidR="0042278B" w:rsidRDefault="0042278B" w:rsidP="0042278B">
      <w:pPr>
        <w:rPr>
          <w:lang w:val="en-US"/>
        </w:rPr>
      </w:pPr>
    </w:p>
    <w:p w14:paraId="19257629" w14:textId="40D77903" w:rsidR="001B24DB" w:rsidRDefault="007E5A11" w:rsidP="007E5A11">
      <w:pPr>
        <w:pStyle w:val="Heading2"/>
        <w:rPr>
          <w:lang w:val="en-US"/>
        </w:rPr>
      </w:pPr>
      <w:bookmarkStart w:id="4" w:name="_Toc137402936"/>
      <w:r>
        <w:t>Gantt Chart:</w:t>
      </w:r>
      <w:bookmarkEnd w:id="4"/>
    </w:p>
    <w:p w14:paraId="7F692724" w14:textId="77777777" w:rsidR="001B24DB" w:rsidRPr="001B24DB" w:rsidRDefault="001B24DB" w:rsidP="001B24DB">
      <w:pPr>
        <w:rPr>
          <w:lang w:val="en-US"/>
        </w:rPr>
      </w:pPr>
    </w:p>
    <w:p w14:paraId="5680C156" w14:textId="77777777" w:rsidR="004353FF" w:rsidRDefault="001B24DB" w:rsidP="004353FF">
      <w:pPr>
        <w:keepNext/>
        <w:jc w:val="center"/>
      </w:pPr>
      <w:r w:rsidRPr="001B24DB">
        <w:rPr>
          <w:lang w:val="en-US"/>
        </w:rPr>
        <w:drawing>
          <wp:inline distT="0" distB="0" distL="0" distR="0" wp14:anchorId="23C4769D" wp14:editId="5B850F20">
            <wp:extent cx="8884956" cy="3743222"/>
            <wp:effectExtent l="12700" t="12700" r="17780" b="16510"/>
            <wp:docPr id="1" name="Picture 1"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 screenshot, diagram, line&#10;&#10;Description automatically generated"/>
                    <pic:cNvPicPr/>
                  </pic:nvPicPr>
                  <pic:blipFill rotWithShape="1">
                    <a:blip r:embed="rId14"/>
                    <a:srcRect l="434"/>
                    <a:stretch/>
                  </pic:blipFill>
                  <pic:spPr bwMode="auto">
                    <a:xfrm>
                      <a:off x="0" y="0"/>
                      <a:ext cx="8964552" cy="377675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3B08C0D" w14:textId="55EF03B5" w:rsidR="00696CCA" w:rsidRPr="004353FF" w:rsidRDefault="004353FF" w:rsidP="004353FF">
      <w:pPr>
        <w:pStyle w:val="Caption"/>
        <w:jc w:val="center"/>
        <w:rPr>
          <w:sz w:val="21"/>
          <w:szCs w:val="21"/>
          <w:lang w:val="en-US"/>
        </w:rPr>
      </w:pPr>
      <w:r w:rsidRPr="004353FF">
        <w:rPr>
          <w:sz w:val="21"/>
          <w:szCs w:val="21"/>
        </w:rPr>
        <w:t xml:space="preserve">Figure </w:t>
      </w:r>
      <w:r w:rsidRPr="004353FF">
        <w:rPr>
          <w:sz w:val="21"/>
          <w:szCs w:val="21"/>
        </w:rPr>
        <w:fldChar w:fldCharType="begin"/>
      </w:r>
      <w:r w:rsidRPr="004353FF">
        <w:rPr>
          <w:sz w:val="21"/>
          <w:szCs w:val="21"/>
        </w:rPr>
        <w:instrText xml:space="preserve"> SEQ Figure \* ARABIC </w:instrText>
      </w:r>
      <w:r w:rsidRPr="004353FF">
        <w:rPr>
          <w:sz w:val="21"/>
          <w:szCs w:val="21"/>
        </w:rPr>
        <w:fldChar w:fldCharType="separate"/>
      </w:r>
      <w:r w:rsidR="00FD499E">
        <w:rPr>
          <w:noProof/>
          <w:sz w:val="21"/>
          <w:szCs w:val="21"/>
        </w:rPr>
        <w:t>1</w:t>
      </w:r>
      <w:r w:rsidRPr="004353FF">
        <w:rPr>
          <w:sz w:val="21"/>
          <w:szCs w:val="21"/>
        </w:rPr>
        <w:fldChar w:fldCharType="end"/>
      </w:r>
      <w:r w:rsidRPr="004353FF">
        <w:rPr>
          <w:sz w:val="21"/>
          <w:szCs w:val="21"/>
        </w:rPr>
        <w:t xml:space="preserve"> - Project Gantt Chart</w:t>
      </w:r>
    </w:p>
    <w:p w14:paraId="6EA02E24" w14:textId="77777777" w:rsidR="001B24DB" w:rsidRDefault="001B24DB" w:rsidP="00696CCA">
      <w:pPr>
        <w:rPr>
          <w:lang w:val="en-US"/>
        </w:rPr>
        <w:sectPr w:rsidR="001B24DB" w:rsidSect="001B24DB">
          <w:pgSz w:w="16838" w:h="11906" w:orient="landscape"/>
          <w:pgMar w:top="1440" w:right="1440" w:bottom="1440" w:left="1440" w:header="709" w:footer="709" w:gutter="0"/>
          <w:cols w:space="708"/>
          <w:docGrid w:linePitch="360"/>
        </w:sectPr>
      </w:pPr>
    </w:p>
    <w:p w14:paraId="44B165C6" w14:textId="7674777A" w:rsidR="008B254E" w:rsidRDefault="008B254E" w:rsidP="00CE624A">
      <w:pPr>
        <w:pStyle w:val="Heading2"/>
        <w:rPr>
          <w:lang w:val="en-US"/>
        </w:rPr>
      </w:pPr>
      <w:bookmarkStart w:id="5" w:name="_Toc137402937"/>
      <w:r>
        <w:lastRenderedPageBreak/>
        <w:t>Team Roles:</w:t>
      </w:r>
      <w:bookmarkEnd w:id="5"/>
    </w:p>
    <w:p w14:paraId="09DB04C3" w14:textId="77777777" w:rsidR="008B254E" w:rsidRDefault="008B254E" w:rsidP="00BA16EB">
      <w:pPr>
        <w:spacing w:line="276" w:lineRule="auto"/>
        <w:jc w:val="both"/>
        <w:rPr>
          <w:rFonts w:asciiTheme="majorBidi" w:hAnsiTheme="majorBidi" w:cstheme="majorBidi"/>
          <w:sz w:val="22"/>
          <w:szCs w:val="22"/>
          <w:lang w:val="en-US"/>
        </w:rPr>
      </w:pPr>
    </w:p>
    <w:p w14:paraId="66DCB38E" w14:textId="0A4FF832" w:rsidR="00BA16EB" w:rsidRDefault="00BA16EB" w:rsidP="00BA16EB">
      <w:pPr>
        <w:spacing w:line="276" w:lineRule="auto"/>
        <w:jc w:val="both"/>
        <w:rPr>
          <w:rFonts w:asciiTheme="majorBidi" w:hAnsiTheme="majorBidi" w:cstheme="majorBidi"/>
          <w:sz w:val="22"/>
          <w:szCs w:val="22"/>
          <w:lang w:val="en-US"/>
        </w:rPr>
      </w:pPr>
      <w:r w:rsidRPr="2F3CC8C8">
        <w:rPr>
          <w:rFonts w:asciiTheme="majorBidi" w:hAnsiTheme="majorBidi" w:cstheme="majorBidi"/>
          <w:sz w:val="22"/>
          <w:szCs w:val="22"/>
        </w:rPr>
        <w:t xml:space="preserve">Activelio consists of 6 group members all coming from </w:t>
      </w:r>
      <w:r w:rsidR="00C206EE" w:rsidRPr="2F3CC8C8">
        <w:rPr>
          <w:rFonts w:asciiTheme="majorBidi" w:hAnsiTheme="majorBidi" w:cstheme="majorBidi"/>
          <w:sz w:val="22"/>
          <w:szCs w:val="22"/>
        </w:rPr>
        <w:t>a diverse range of</w:t>
      </w:r>
      <w:r w:rsidRPr="2F3CC8C8">
        <w:rPr>
          <w:rFonts w:asciiTheme="majorBidi" w:hAnsiTheme="majorBidi" w:cstheme="majorBidi"/>
          <w:sz w:val="22"/>
          <w:szCs w:val="22"/>
        </w:rPr>
        <w:t xml:space="preserve"> educational backgrounds</w:t>
      </w:r>
      <w:r w:rsidR="00BC46DD" w:rsidRPr="2F3CC8C8">
        <w:rPr>
          <w:rFonts w:asciiTheme="majorBidi" w:hAnsiTheme="majorBidi" w:cstheme="majorBidi"/>
          <w:sz w:val="22"/>
          <w:szCs w:val="22"/>
        </w:rPr>
        <w:t xml:space="preserve"> as shown in </w:t>
      </w:r>
      <w:r w:rsidR="00EA5E9C" w:rsidRPr="2F3CC8C8">
        <w:rPr>
          <w:rFonts w:asciiTheme="majorBidi" w:hAnsiTheme="majorBidi" w:cstheme="majorBidi"/>
          <w:sz w:val="22"/>
          <w:szCs w:val="22"/>
          <w:highlight w:val="yellow"/>
        </w:rPr>
        <w:t>T</w:t>
      </w:r>
      <w:r w:rsidR="00BC46DD" w:rsidRPr="2F3CC8C8">
        <w:rPr>
          <w:rFonts w:asciiTheme="majorBidi" w:hAnsiTheme="majorBidi" w:cstheme="majorBidi"/>
          <w:sz w:val="22"/>
          <w:szCs w:val="22"/>
          <w:highlight w:val="yellow"/>
        </w:rPr>
        <w:t>able</w:t>
      </w:r>
      <w:r w:rsidR="00BC46DD" w:rsidRPr="2F3CC8C8">
        <w:rPr>
          <w:rFonts w:asciiTheme="majorBidi" w:hAnsiTheme="majorBidi" w:cstheme="majorBidi"/>
          <w:sz w:val="22"/>
          <w:szCs w:val="22"/>
        </w:rPr>
        <w:t xml:space="preserve"> 1</w:t>
      </w:r>
      <w:r w:rsidR="00784581" w:rsidRPr="2F3CC8C8">
        <w:rPr>
          <w:rFonts w:asciiTheme="majorBidi" w:hAnsiTheme="majorBidi" w:cstheme="majorBidi"/>
          <w:sz w:val="22"/>
          <w:szCs w:val="22"/>
        </w:rPr>
        <w:t>. In playing to this strength,</w:t>
      </w:r>
      <w:r w:rsidRPr="2F3CC8C8">
        <w:rPr>
          <w:rFonts w:asciiTheme="majorBidi" w:hAnsiTheme="majorBidi" w:cstheme="majorBidi"/>
          <w:sz w:val="22"/>
          <w:szCs w:val="22"/>
        </w:rPr>
        <w:t xml:space="preserve"> each member was given a specific role within this project based on their background and skill set.</w:t>
      </w:r>
    </w:p>
    <w:p w14:paraId="1F6B8394" w14:textId="77777777" w:rsidR="00BA16EB" w:rsidRDefault="00BA16EB" w:rsidP="00BA16EB">
      <w:pPr>
        <w:spacing w:line="276" w:lineRule="auto"/>
        <w:jc w:val="both"/>
        <w:rPr>
          <w:rFonts w:asciiTheme="majorBidi" w:hAnsiTheme="majorBidi" w:cstheme="majorBidi"/>
          <w:sz w:val="22"/>
          <w:szCs w:val="22"/>
          <w:lang w:val="en-US"/>
        </w:rPr>
      </w:pPr>
    </w:p>
    <w:p w14:paraId="59842B92" w14:textId="436E166D" w:rsidR="00272605" w:rsidRPr="00272605" w:rsidRDefault="00272605" w:rsidP="00272605">
      <w:pPr>
        <w:pStyle w:val="Caption"/>
        <w:keepNext/>
        <w:jc w:val="center"/>
        <w:rPr>
          <w:sz w:val="21"/>
          <w:szCs w:val="21"/>
        </w:rPr>
      </w:pPr>
      <w:r w:rsidRPr="00272605">
        <w:rPr>
          <w:sz w:val="21"/>
          <w:szCs w:val="21"/>
        </w:rPr>
        <w:t xml:space="preserve">Table </w:t>
      </w:r>
      <w:r w:rsidRPr="00272605">
        <w:rPr>
          <w:sz w:val="21"/>
          <w:szCs w:val="21"/>
        </w:rPr>
        <w:fldChar w:fldCharType="begin"/>
      </w:r>
      <w:r w:rsidRPr="00272605">
        <w:rPr>
          <w:sz w:val="21"/>
          <w:szCs w:val="21"/>
        </w:rPr>
        <w:instrText xml:space="preserve"> SEQ Table \* ARABIC </w:instrText>
      </w:r>
      <w:r w:rsidRPr="00272605">
        <w:rPr>
          <w:sz w:val="21"/>
          <w:szCs w:val="21"/>
        </w:rPr>
        <w:fldChar w:fldCharType="separate"/>
      </w:r>
      <w:r w:rsidR="00DA473C">
        <w:rPr>
          <w:noProof/>
          <w:sz w:val="21"/>
          <w:szCs w:val="21"/>
        </w:rPr>
        <w:t>1</w:t>
      </w:r>
      <w:r w:rsidRPr="00272605">
        <w:rPr>
          <w:sz w:val="21"/>
          <w:szCs w:val="21"/>
        </w:rPr>
        <w:fldChar w:fldCharType="end"/>
      </w:r>
      <w:r w:rsidRPr="00272605">
        <w:rPr>
          <w:sz w:val="21"/>
          <w:szCs w:val="21"/>
        </w:rPr>
        <w:t xml:space="preserve"> - Team Members, Educational Backgrounds, and Roles</w:t>
      </w:r>
    </w:p>
    <w:tbl>
      <w:tblPr>
        <w:tblStyle w:val="TableGrid"/>
        <w:tblW w:w="0" w:type="auto"/>
        <w:tblLook w:val="04A0" w:firstRow="1" w:lastRow="0" w:firstColumn="1" w:lastColumn="0" w:noHBand="0" w:noVBand="1"/>
      </w:tblPr>
      <w:tblGrid>
        <w:gridCol w:w="3005"/>
        <w:gridCol w:w="3005"/>
        <w:gridCol w:w="3006"/>
      </w:tblGrid>
      <w:tr w:rsidR="00BC6FEE" w14:paraId="394EEC48" w14:textId="77777777">
        <w:tc>
          <w:tcPr>
            <w:tcW w:w="3005" w:type="dxa"/>
          </w:tcPr>
          <w:p w14:paraId="73CB6D60" w14:textId="77777777" w:rsidR="00BC6FEE" w:rsidRPr="003C019D" w:rsidRDefault="00BC6FEE">
            <w:pPr>
              <w:jc w:val="center"/>
              <w:rPr>
                <w:rFonts w:asciiTheme="majorBidi" w:hAnsiTheme="majorBidi" w:cstheme="majorBidi"/>
                <w:lang w:val="en-US"/>
              </w:rPr>
            </w:pPr>
            <w:r w:rsidRPr="2F3CC8C8">
              <w:rPr>
                <w:rFonts w:asciiTheme="majorBidi" w:hAnsiTheme="majorBidi" w:cstheme="majorBidi"/>
                <w:b/>
                <w:color w:val="000000" w:themeColor="text1"/>
              </w:rPr>
              <w:t>Name:</w:t>
            </w:r>
          </w:p>
        </w:tc>
        <w:tc>
          <w:tcPr>
            <w:tcW w:w="3005" w:type="dxa"/>
          </w:tcPr>
          <w:p w14:paraId="5E2FFDA6" w14:textId="77777777" w:rsidR="00BC6FEE" w:rsidRPr="003C019D" w:rsidRDefault="00BC6FEE">
            <w:pPr>
              <w:jc w:val="center"/>
              <w:rPr>
                <w:rFonts w:asciiTheme="majorBidi" w:hAnsiTheme="majorBidi" w:cstheme="majorBidi"/>
                <w:lang w:val="en-US"/>
              </w:rPr>
            </w:pPr>
            <w:r w:rsidRPr="2F3CC8C8">
              <w:rPr>
                <w:rFonts w:asciiTheme="majorBidi" w:hAnsiTheme="majorBidi" w:cstheme="majorBidi"/>
                <w:b/>
                <w:color w:val="000000" w:themeColor="text1"/>
              </w:rPr>
              <w:t>Undergraduate Studies:</w:t>
            </w:r>
          </w:p>
        </w:tc>
        <w:tc>
          <w:tcPr>
            <w:tcW w:w="3006" w:type="dxa"/>
          </w:tcPr>
          <w:p w14:paraId="7222BA38" w14:textId="77777777" w:rsidR="00BC6FEE" w:rsidRPr="003C019D" w:rsidRDefault="00BC6FEE">
            <w:pPr>
              <w:jc w:val="center"/>
              <w:rPr>
                <w:rFonts w:asciiTheme="majorBidi" w:hAnsiTheme="majorBidi" w:cstheme="majorBidi"/>
                <w:lang w:val="en-US"/>
              </w:rPr>
            </w:pPr>
            <w:r w:rsidRPr="2F3CC8C8">
              <w:rPr>
                <w:rFonts w:asciiTheme="majorBidi" w:hAnsiTheme="majorBidi" w:cstheme="majorBidi"/>
                <w:b/>
                <w:color w:val="000000" w:themeColor="text1"/>
              </w:rPr>
              <w:t>Role:</w:t>
            </w:r>
          </w:p>
        </w:tc>
      </w:tr>
      <w:tr w:rsidR="00BC6FEE" w14:paraId="610349D9" w14:textId="77777777">
        <w:tc>
          <w:tcPr>
            <w:tcW w:w="3005" w:type="dxa"/>
          </w:tcPr>
          <w:p w14:paraId="23CB5C67" w14:textId="77777777" w:rsidR="00BC6FEE" w:rsidRPr="00BC6FEE" w:rsidRDefault="00BC6FEE">
            <w:pPr>
              <w:jc w:val="center"/>
              <w:rPr>
                <w:rFonts w:asciiTheme="majorBidi" w:hAnsiTheme="majorBidi" w:cstheme="majorBidi"/>
                <w:sz w:val="22"/>
                <w:szCs w:val="22"/>
                <w:lang w:val="en-US"/>
              </w:rPr>
            </w:pPr>
            <w:r w:rsidRPr="2F3CC8C8">
              <w:rPr>
                <w:rFonts w:asciiTheme="majorBidi" w:hAnsiTheme="majorBidi" w:cstheme="majorBidi"/>
                <w:color w:val="000000" w:themeColor="text1"/>
                <w:sz w:val="22"/>
                <w:szCs w:val="22"/>
              </w:rPr>
              <w:t>Amal Ahmed</w:t>
            </w:r>
          </w:p>
        </w:tc>
        <w:tc>
          <w:tcPr>
            <w:tcW w:w="3005" w:type="dxa"/>
          </w:tcPr>
          <w:p w14:paraId="4BA49184" w14:textId="77777777" w:rsidR="00BC6FEE" w:rsidRPr="00BC6FEE" w:rsidRDefault="00BC6FEE">
            <w:pPr>
              <w:jc w:val="center"/>
              <w:rPr>
                <w:rFonts w:asciiTheme="majorBidi" w:hAnsiTheme="majorBidi" w:cstheme="majorBidi"/>
                <w:sz w:val="22"/>
                <w:szCs w:val="22"/>
                <w:lang w:val="en-US"/>
              </w:rPr>
            </w:pPr>
            <w:r w:rsidRPr="2F3CC8C8">
              <w:rPr>
                <w:rFonts w:asciiTheme="majorBidi" w:hAnsiTheme="majorBidi" w:cstheme="majorBidi"/>
                <w:color w:val="000000" w:themeColor="text1"/>
                <w:sz w:val="22"/>
                <w:szCs w:val="22"/>
              </w:rPr>
              <w:t>Mechatronics Engineering</w:t>
            </w:r>
          </w:p>
        </w:tc>
        <w:tc>
          <w:tcPr>
            <w:tcW w:w="3006" w:type="dxa"/>
          </w:tcPr>
          <w:p w14:paraId="036F5457" w14:textId="77777777" w:rsidR="00BC6FEE" w:rsidRPr="00BC6FEE" w:rsidRDefault="00BC6FEE">
            <w:pPr>
              <w:jc w:val="center"/>
              <w:rPr>
                <w:rFonts w:asciiTheme="majorBidi" w:hAnsiTheme="majorBidi" w:cstheme="majorBidi"/>
                <w:sz w:val="22"/>
                <w:szCs w:val="22"/>
                <w:lang w:val="en-US"/>
              </w:rPr>
            </w:pPr>
            <w:r w:rsidRPr="2F3CC8C8">
              <w:rPr>
                <w:rFonts w:asciiTheme="majorBidi" w:hAnsiTheme="majorBidi" w:cstheme="majorBidi"/>
                <w:color w:val="000000" w:themeColor="text1"/>
                <w:sz w:val="22"/>
                <w:szCs w:val="22"/>
              </w:rPr>
              <w:t>Electronics and Control Lead</w:t>
            </w:r>
          </w:p>
        </w:tc>
      </w:tr>
      <w:tr w:rsidR="00BC6FEE" w14:paraId="4FCE5204" w14:textId="77777777">
        <w:tc>
          <w:tcPr>
            <w:tcW w:w="3005" w:type="dxa"/>
          </w:tcPr>
          <w:p w14:paraId="5634E52B" w14:textId="77777777" w:rsidR="00BC6FEE" w:rsidRPr="00BC6FEE" w:rsidRDefault="00BC6FEE">
            <w:pPr>
              <w:jc w:val="center"/>
              <w:rPr>
                <w:rFonts w:asciiTheme="majorBidi" w:hAnsiTheme="majorBidi" w:cstheme="majorBidi"/>
                <w:sz w:val="22"/>
                <w:szCs w:val="22"/>
                <w:lang w:val="en-US"/>
              </w:rPr>
            </w:pPr>
            <w:r w:rsidRPr="2F3CC8C8">
              <w:rPr>
                <w:rFonts w:asciiTheme="majorBidi" w:hAnsiTheme="majorBidi" w:cstheme="majorBidi"/>
                <w:color w:val="000000" w:themeColor="text1"/>
                <w:sz w:val="22"/>
                <w:szCs w:val="22"/>
              </w:rPr>
              <w:t>Yu Bo</w:t>
            </w:r>
          </w:p>
        </w:tc>
        <w:tc>
          <w:tcPr>
            <w:tcW w:w="3005" w:type="dxa"/>
          </w:tcPr>
          <w:p w14:paraId="46488C92" w14:textId="77777777" w:rsidR="00BC6FEE" w:rsidRPr="00BC6FEE" w:rsidRDefault="00BC6FEE">
            <w:pPr>
              <w:jc w:val="center"/>
              <w:rPr>
                <w:rFonts w:asciiTheme="majorBidi" w:hAnsiTheme="majorBidi" w:cstheme="majorBidi"/>
                <w:sz w:val="22"/>
                <w:szCs w:val="22"/>
                <w:lang w:val="en-US"/>
              </w:rPr>
            </w:pPr>
            <w:r w:rsidRPr="2F3CC8C8">
              <w:rPr>
                <w:rFonts w:asciiTheme="majorBidi" w:hAnsiTheme="majorBidi" w:cstheme="majorBidi"/>
                <w:color w:val="000000" w:themeColor="text1"/>
                <w:sz w:val="22"/>
                <w:szCs w:val="22"/>
              </w:rPr>
              <w:t>Mechanical Engineering</w:t>
            </w:r>
          </w:p>
        </w:tc>
        <w:tc>
          <w:tcPr>
            <w:tcW w:w="3006" w:type="dxa"/>
          </w:tcPr>
          <w:p w14:paraId="684590BB" w14:textId="77777777" w:rsidR="00BC6FEE" w:rsidRPr="00BC6FEE" w:rsidRDefault="00BC6FEE">
            <w:pPr>
              <w:jc w:val="center"/>
              <w:rPr>
                <w:rFonts w:asciiTheme="majorBidi" w:hAnsiTheme="majorBidi" w:cstheme="majorBidi"/>
                <w:sz w:val="22"/>
                <w:szCs w:val="22"/>
                <w:lang w:val="en-US"/>
              </w:rPr>
            </w:pPr>
            <w:r w:rsidRPr="2F3CC8C8">
              <w:rPr>
                <w:rFonts w:asciiTheme="majorBidi" w:hAnsiTheme="majorBidi" w:cstheme="majorBidi"/>
                <w:color w:val="000000" w:themeColor="text1"/>
                <w:sz w:val="22"/>
                <w:szCs w:val="22"/>
              </w:rPr>
              <w:t>Business Lead</w:t>
            </w:r>
          </w:p>
        </w:tc>
      </w:tr>
      <w:tr w:rsidR="00BC6FEE" w14:paraId="7DC270F9" w14:textId="77777777">
        <w:tc>
          <w:tcPr>
            <w:tcW w:w="3005" w:type="dxa"/>
          </w:tcPr>
          <w:p w14:paraId="392D3580" w14:textId="77777777" w:rsidR="00BC6FEE" w:rsidRPr="00BC6FEE" w:rsidRDefault="00BC6FEE">
            <w:pPr>
              <w:jc w:val="center"/>
              <w:rPr>
                <w:rFonts w:asciiTheme="majorBidi" w:hAnsiTheme="majorBidi" w:cstheme="majorBidi"/>
                <w:sz w:val="22"/>
                <w:szCs w:val="22"/>
                <w:lang w:val="en-US"/>
              </w:rPr>
            </w:pPr>
            <w:r w:rsidRPr="2F3CC8C8">
              <w:rPr>
                <w:rFonts w:asciiTheme="majorBidi" w:hAnsiTheme="majorBidi" w:cstheme="majorBidi"/>
                <w:color w:val="000000" w:themeColor="text1"/>
                <w:sz w:val="22"/>
                <w:szCs w:val="22"/>
              </w:rPr>
              <w:t>Jason Sofianos</w:t>
            </w:r>
          </w:p>
        </w:tc>
        <w:tc>
          <w:tcPr>
            <w:tcW w:w="3005" w:type="dxa"/>
          </w:tcPr>
          <w:p w14:paraId="166A455F" w14:textId="77777777" w:rsidR="00BC6FEE" w:rsidRPr="00BC6FEE" w:rsidRDefault="00BC6FEE">
            <w:pPr>
              <w:jc w:val="center"/>
              <w:rPr>
                <w:rFonts w:asciiTheme="majorBidi" w:hAnsiTheme="majorBidi" w:cstheme="majorBidi"/>
                <w:sz w:val="22"/>
                <w:szCs w:val="22"/>
                <w:lang w:val="en-US"/>
              </w:rPr>
            </w:pPr>
            <w:r w:rsidRPr="2F3CC8C8">
              <w:rPr>
                <w:rFonts w:asciiTheme="majorBidi" w:hAnsiTheme="majorBidi" w:cstheme="majorBidi"/>
                <w:color w:val="000000" w:themeColor="text1"/>
                <w:sz w:val="22"/>
                <w:szCs w:val="22"/>
              </w:rPr>
              <w:t>Mechanical Engineering</w:t>
            </w:r>
          </w:p>
        </w:tc>
        <w:tc>
          <w:tcPr>
            <w:tcW w:w="3006" w:type="dxa"/>
          </w:tcPr>
          <w:p w14:paraId="05F40723" w14:textId="77777777" w:rsidR="00BC6FEE" w:rsidRPr="00BC6FEE" w:rsidRDefault="00BC6FEE">
            <w:pPr>
              <w:jc w:val="center"/>
              <w:rPr>
                <w:rFonts w:asciiTheme="majorBidi" w:hAnsiTheme="majorBidi" w:cstheme="majorBidi"/>
                <w:sz w:val="22"/>
                <w:szCs w:val="22"/>
                <w:lang w:val="en-US"/>
              </w:rPr>
            </w:pPr>
            <w:r w:rsidRPr="2F3CC8C8">
              <w:rPr>
                <w:rFonts w:asciiTheme="majorBidi" w:hAnsiTheme="majorBidi" w:cstheme="majorBidi"/>
                <w:color w:val="000000" w:themeColor="text1"/>
                <w:sz w:val="22"/>
                <w:szCs w:val="22"/>
              </w:rPr>
              <w:t>Project Management and Simulations Lead</w:t>
            </w:r>
          </w:p>
        </w:tc>
      </w:tr>
      <w:tr w:rsidR="00BC6FEE" w14:paraId="18F88373" w14:textId="77777777">
        <w:tc>
          <w:tcPr>
            <w:tcW w:w="3005" w:type="dxa"/>
          </w:tcPr>
          <w:p w14:paraId="2775078E" w14:textId="77777777" w:rsidR="00BC6FEE" w:rsidRPr="00BC6FEE" w:rsidRDefault="00BC6FEE">
            <w:pPr>
              <w:jc w:val="center"/>
              <w:rPr>
                <w:rFonts w:asciiTheme="majorBidi" w:hAnsiTheme="majorBidi" w:cstheme="majorBidi"/>
                <w:sz w:val="22"/>
                <w:szCs w:val="22"/>
                <w:lang w:val="en-US"/>
              </w:rPr>
            </w:pPr>
            <w:bookmarkStart w:id="6" w:name="_Hlk128668743"/>
            <w:r w:rsidRPr="2F3CC8C8">
              <w:rPr>
                <w:rFonts w:asciiTheme="majorBidi" w:hAnsiTheme="majorBidi" w:cstheme="majorBidi"/>
                <w:color w:val="000000" w:themeColor="text1"/>
                <w:sz w:val="22"/>
                <w:szCs w:val="22"/>
              </w:rPr>
              <w:t>Yachun</w:t>
            </w:r>
            <w:bookmarkEnd w:id="6"/>
            <w:r w:rsidRPr="2F3CC8C8">
              <w:rPr>
                <w:rFonts w:asciiTheme="majorBidi" w:hAnsiTheme="majorBidi" w:cstheme="majorBidi"/>
                <w:color w:val="000000" w:themeColor="text1"/>
                <w:sz w:val="22"/>
                <w:szCs w:val="22"/>
              </w:rPr>
              <w:t xml:space="preserve"> Li</w:t>
            </w:r>
          </w:p>
        </w:tc>
        <w:tc>
          <w:tcPr>
            <w:tcW w:w="3005" w:type="dxa"/>
          </w:tcPr>
          <w:p w14:paraId="4FAF993E" w14:textId="77777777" w:rsidR="00BC6FEE" w:rsidRPr="00BC6FEE" w:rsidRDefault="00BC6FEE">
            <w:pPr>
              <w:jc w:val="center"/>
              <w:rPr>
                <w:rFonts w:asciiTheme="majorBidi" w:hAnsiTheme="majorBidi" w:cstheme="majorBidi"/>
                <w:sz w:val="22"/>
                <w:szCs w:val="22"/>
                <w:lang w:val="en-US"/>
              </w:rPr>
            </w:pPr>
            <w:r w:rsidRPr="2F3CC8C8">
              <w:rPr>
                <w:rFonts w:asciiTheme="majorBidi" w:hAnsiTheme="majorBidi" w:cstheme="majorBidi"/>
                <w:color w:val="000000" w:themeColor="text1"/>
                <w:sz w:val="22"/>
                <w:szCs w:val="22"/>
              </w:rPr>
              <w:t>Mechanical Engineering</w:t>
            </w:r>
          </w:p>
        </w:tc>
        <w:tc>
          <w:tcPr>
            <w:tcW w:w="3006" w:type="dxa"/>
          </w:tcPr>
          <w:p w14:paraId="1E96C461" w14:textId="77777777" w:rsidR="00BC6FEE" w:rsidRPr="00BC6FEE" w:rsidRDefault="00BC6FEE">
            <w:pPr>
              <w:jc w:val="center"/>
              <w:rPr>
                <w:rFonts w:asciiTheme="majorBidi" w:hAnsiTheme="majorBidi" w:cstheme="majorBidi"/>
                <w:sz w:val="22"/>
                <w:szCs w:val="22"/>
                <w:lang w:val="en-US"/>
              </w:rPr>
            </w:pPr>
            <w:r w:rsidRPr="2F3CC8C8">
              <w:rPr>
                <w:rFonts w:asciiTheme="majorBidi" w:hAnsiTheme="majorBidi" w:cstheme="majorBidi"/>
                <w:color w:val="000000" w:themeColor="text1"/>
                <w:sz w:val="22"/>
                <w:szCs w:val="22"/>
              </w:rPr>
              <w:t>Design Lead</w:t>
            </w:r>
          </w:p>
        </w:tc>
      </w:tr>
      <w:tr w:rsidR="00BC6FEE" w14:paraId="0BF4475A" w14:textId="77777777">
        <w:tc>
          <w:tcPr>
            <w:tcW w:w="3005" w:type="dxa"/>
          </w:tcPr>
          <w:p w14:paraId="10D78DD3" w14:textId="77777777" w:rsidR="00BC6FEE" w:rsidRPr="00BC6FEE" w:rsidRDefault="00BC6FEE">
            <w:pPr>
              <w:jc w:val="center"/>
              <w:rPr>
                <w:rFonts w:asciiTheme="majorBidi" w:hAnsiTheme="majorBidi" w:cstheme="majorBidi"/>
                <w:sz w:val="22"/>
                <w:szCs w:val="22"/>
                <w:lang w:val="en-US"/>
              </w:rPr>
            </w:pPr>
            <w:r w:rsidRPr="2F3CC8C8">
              <w:rPr>
                <w:rFonts w:asciiTheme="majorBidi" w:hAnsiTheme="majorBidi" w:cstheme="majorBidi"/>
                <w:color w:val="000000" w:themeColor="text1"/>
                <w:sz w:val="22"/>
                <w:szCs w:val="22"/>
              </w:rPr>
              <w:t>Jimmy To</w:t>
            </w:r>
          </w:p>
        </w:tc>
        <w:tc>
          <w:tcPr>
            <w:tcW w:w="3005" w:type="dxa"/>
          </w:tcPr>
          <w:p w14:paraId="38689039" w14:textId="77777777" w:rsidR="00BC6FEE" w:rsidRPr="00BC6FEE" w:rsidRDefault="00BC6FEE">
            <w:pPr>
              <w:jc w:val="center"/>
              <w:rPr>
                <w:rFonts w:asciiTheme="majorBidi" w:hAnsiTheme="majorBidi" w:cstheme="majorBidi"/>
                <w:sz w:val="22"/>
                <w:szCs w:val="22"/>
                <w:lang w:val="en-US"/>
              </w:rPr>
            </w:pPr>
            <w:r w:rsidRPr="2F3CC8C8">
              <w:rPr>
                <w:rFonts w:asciiTheme="majorBidi" w:hAnsiTheme="majorBidi" w:cstheme="majorBidi"/>
                <w:color w:val="000000" w:themeColor="text1"/>
                <w:sz w:val="22"/>
                <w:szCs w:val="22"/>
              </w:rPr>
              <w:t>Aerospace Engineering</w:t>
            </w:r>
          </w:p>
        </w:tc>
        <w:tc>
          <w:tcPr>
            <w:tcW w:w="3006" w:type="dxa"/>
          </w:tcPr>
          <w:p w14:paraId="1E71B9DE" w14:textId="77777777" w:rsidR="00BC6FEE" w:rsidRPr="00BC6FEE" w:rsidRDefault="00BC6FEE">
            <w:pPr>
              <w:jc w:val="center"/>
              <w:rPr>
                <w:rFonts w:asciiTheme="majorBidi" w:hAnsiTheme="majorBidi" w:cstheme="majorBidi"/>
                <w:sz w:val="22"/>
                <w:szCs w:val="22"/>
                <w:lang w:val="en-US"/>
              </w:rPr>
            </w:pPr>
            <w:r w:rsidRPr="2F3CC8C8">
              <w:rPr>
                <w:rFonts w:asciiTheme="majorBidi" w:hAnsiTheme="majorBidi" w:cstheme="majorBidi"/>
                <w:color w:val="000000" w:themeColor="text1"/>
                <w:sz w:val="22"/>
                <w:szCs w:val="22"/>
              </w:rPr>
              <w:t>Prototype Lead</w:t>
            </w:r>
          </w:p>
        </w:tc>
      </w:tr>
      <w:tr w:rsidR="00BC6FEE" w14:paraId="64BB78F8" w14:textId="77777777">
        <w:tc>
          <w:tcPr>
            <w:tcW w:w="3005" w:type="dxa"/>
          </w:tcPr>
          <w:p w14:paraId="35620909" w14:textId="77777777" w:rsidR="00BC6FEE" w:rsidRPr="00BC6FEE" w:rsidRDefault="00BC6FEE">
            <w:pPr>
              <w:jc w:val="center"/>
              <w:rPr>
                <w:rFonts w:asciiTheme="majorBidi" w:hAnsiTheme="majorBidi" w:cstheme="majorBidi"/>
                <w:sz w:val="22"/>
                <w:szCs w:val="22"/>
                <w:lang w:val="en-US"/>
              </w:rPr>
            </w:pPr>
            <w:r w:rsidRPr="2F3CC8C8">
              <w:rPr>
                <w:rFonts w:asciiTheme="majorBidi" w:hAnsiTheme="majorBidi" w:cstheme="majorBidi"/>
                <w:color w:val="000000" w:themeColor="text1"/>
                <w:sz w:val="22"/>
                <w:szCs w:val="22"/>
              </w:rPr>
              <w:t>Omar Al-Maaytah</w:t>
            </w:r>
          </w:p>
        </w:tc>
        <w:tc>
          <w:tcPr>
            <w:tcW w:w="3005" w:type="dxa"/>
          </w:tcPr>
          <w:p w14:paraId="0D0160BC" w14:textId="77777777" w:rsidR="00BC6FEE" w:rsidRPr="00BC6FEE" w:rsidRDefault="00BC6FEE">
            <w:pPr>
              <w:jc w:val="center"/>
              <w:rPr>
                <w:rFonts w:asciiTheme="majorBidi" w:hAnsiTheme="majorBidi" w:cstheme="majorBidi"/>
                <w:sz w:val="22"/>
                <w:szCs w:val="22"/>
                <w:lang w:val="en-US"/>
              </w:rPr>
            </w:pPr>
            <w:r w:rsidRPr="2F3CC8C8">
              <w:rPr>
                <w:rFonts w:asciiTheme="majorBidi" w:hAnsiTheme="majorBidi" w:cstheme="majorBidi"/>
                <w:color w:val="000000" w:themeColor="text1"/>
                <w:sz w:val="22"/>
                <w:szCs w:val="22"/>
              </w:rPr>
              <w:t>Manufacturing Engineering</w:t>
            </w:r>
          </w:p>
        </w:tc>
        <w:tc>
          <w:tcPr>
            <w:tcW w:w="3006" w:type="dxa"/>
          </w:tcPr>
          <w:p w14:paraId="08E8C432" w14:textId="77777777" w:rsidR="00BC6FEE" w:rsidRPr="00BC6FEE" w:rsidRDefault="00BC6FEE">
            <w:pPr>
              <w:keepNext/>
              <w:jc w:val="center"/>
              <w:rPr>
                <w:rFonts w:asciiTheme="majorBidi" w:hAnsiTheme="majorBidi" w:cstheme="majorBidi"/>
                <w:sz w:val="22"/>
                <w:szCs w:val="22"/>
                <w:lang w:val="en-US"/>
              </w:rPr>
            </w:pPr>
            <w:r w:rsidRPr="2F3CC8C8">
              <w:rPr>
                <w:rFonts w:asciiTheme="majorBidi" w:hAnsiTheme="majorBidi" w:cstheme="majorBidi"/>
                <w:color w:val="000000" w:themeColor="text1"/>
                <w:sz w:val="22"/>
                <w:szCs w:val="22"/>
              </w:rPr>
              <w:t>Manufacturing and Costing Lead</w:t>
            </w:r>
          </w:p>
        </w:tc>
      </w:tr>
    </w:tbl>
    <w:p w14:paraId="071CB4E3" w14:textId="77777777" w:rsidR="00BC6FEE" w:rsidRDefault="00BC6FEE" w:rsidP="00BC6FEE">
      <w:pPr>
        <w:pStyle w:val="Caption"/>
        <w:jc w:val="center"/>
        <w:rPr>
          <w:rFonts w:ascii="Times New Roman" w:hAnsi="Times New Roman"/>
          <w:lang w:val="en-US"/>
        </w:rPr>
      </w:pPr>
    </w:p>
    <w:p w14:paraId="5525DF89" w14:textId="366B7E43" w:rsidR="001A1297" w:rsidRPr="001A1297" w:rsidRDefault="001A1297" w:rsidP="001A1297">
      <w:pPr>
        <w:rPr>
          <w:rFonts w:asciiTheme="majorBidi" w:hAnsiTheme="majorBidi" w:cstheme="majorBidi"/>
          <w:sz w:val="22"/>
          <w:szCs w:val="22"/>
          <w:lang w:val="en-US"/>
        </w:rPr>
      </w:pPr>
      <w:r w:rsidRPr="2F3CC8C8">
        <w:rPr>
          <w:rFonts w:asciiTheme="majorBidi" w:hAnsiTheme="majorBidi" w:cstheme="majorBidi"/>
          <w:sz w:val="22"/>
          <w:szCs w:val="22"/>
          <w:highlight w:val="yellow"/>
        </w:rPr>
        <w:t>Figure</w:t>
      </w:r>
      <w:r w:rsidRPr="2F3CC8C8">
        <w:rPr>
          <w:rFonts w:asciiTheme="majorBidi" w:hAnsiTheme="majorBidi" w:cstheme="majorBidi"/>
          <w:sz w:val="22"/>
          <w:szCs w:val="22"/>
        </w:rPr>
        <w:t xml:space="preserve"> </w:t>
      </w:r>
      <w:r w:rsidR="002619DD" w:rsidRPr="2F3CC8C8">
        <w:rPr>
          <w:rFonts w:asciiTheme="majorBidi" w:hAnsiTheme="majorBidi" w:cstheme="majorBidi"/>
          <w:sz w:val="22"/>
          <w:szCs w:val="22"/>
        </w:rPr>
        <w:t>1</w:t>
      </w:r>
      <w:r w:rsidRPr="2F3CC8C8">
        <w:rPr>
          <w:rFonts w:asciiTheme="majorBidi" w:hAnsiTheme="majorBidi" w:cstheme="majorBidi"/>
          <w:sz w:val="22"/>
          <w:szCs w:val="22"/>
        </w:rPr>
        <w:t xml:space="preserve"> presents the Gantt chart employed throughout the project, providing a visual representation of task allocation based on the specific roles of team members. This planned chart includes essential milestones, which serve as significant markers throughout the project timeline. These milestones include:</w:t>
      </w:r>
    </w:p>
    <w:p w14:paraId="0D721816" w14:textId="77777777" w:rsidR="00010E49" w:rsidRPr="001A1297" w:rsidRDefault="00010E49" w:rsidP="001A1297">
      <w:pPr>
        <w:rPr>
          <w:rFonts w:asciiTheme="majorBidi" w:hAnsiTheme="majorBidi" w:cstheme="majorBidi"/>
          <w:sz w:val="22"/>
          <w:szCs w:val="22"/>
          <w:lang w:val="en-US"/>
        </w:rPr>
      </w:pPr>
    </w:p>
    <w:p w14:paraId="28FD6A28" w14:textId="75CA8F81" w:rsidR="001A1297" w:rsidRPr="00BA4E1B" w:rsidRDefault="001A1297" w:rsidP="00BA4E1B">
      <w:pPr>
        <w:pStyle w:val="ListParagraph"/>
        <w:numPr>
          <w:ilvl w:val="0"/>
          <w:numId w:val="10"/>
        </w:numPr>
        <w:rPr>
          <w:rFonts w:asciiTheme="majorBidi" w:hAnsiTheme="majorBidi" w:cstheme="majorBidi"/>
          <w:sz w:val="22"/>
          <w:szCs w:val="22"/>
          <w:lang w:val="en-US"/>
        </w:rPr>
      </w:pPr>
      <w:r w:rsidRPr="2F3CC8C8">
        <w:rPr>
          <w:rFonts w:asciiTheme="majorBidi" w:hAnsiTheme="majorBidi" w:cstheme="majorBidi"/>
          <w:sz w:val="22"/>
          <w:szCs w:val="22"/>
        </w:rPr>
        <w:t xml:space="preserve">Completion of research </w:t>
      </w:r>
    </w:p>
    <w:p w14:paraId="1CDE3CC7" w14:textId="376F6638" w:rsidR="001A1297" w:rsidRPr="00BA4E1B" w:rsidRDefault="001A1297" w:rsidP="00BA4E1B">
      <w:pPr>
        <w:pStyle w:val="ListParagraph"/>
        <w:numPr>
          <w:ilvl w:val="0"/>
          <w:numId w:val="10"/>
        </w:numPr>
        <w:rPr>
          <w:rFonts w:asciiTheme="majorBidi" w:hAnsiTheme="majorBidi" w:cstheme="majorBidi"/>
          <w:sz w:val="22"/>
          <w:szCs w:val="22"/>
          <w:lang w:val="en-US"/>
        </w:rPr>
      </w:pPr>
      <w:r w:rsidRPr="2F3CC8C8">
        <w:rPr>
          <w:rFonts w:asciiTheme="majorBidi" w:hAnsiTheme="majorBidi" w:cstheme="majorBidi"/>
          <w:sz w:val="22"/>
          <w:szCs w:val="22"/>
        </w:rPr>
        <w:t xml:space="preserve">Completion of initial design </w:t>
      </w:r>
    </w:p>
    <w:p w14:paraId="14CE5345" w14:textId="5D533FE4" w:rsidR="001A1297" w:rsidRPr="00BA4E1B" w:rsidRDefault="001A1297" w:rsidP="00BA4E1B">
      <w:pPr>
        <w:pStyle w:val="ListParagraph"/>
        <w:numPr>
          <w:ilvl w:val="0"/>
          <w:numId w:val="10"/>
        </w:numPr>
        <w:rPr>
          <w:rFonts w:asciiTheme="majorBidi" w:hAnsiTheme="majorBidi" w:cstheme="majorBidi"/>
          <w:sz w:val="22"/>
          <w:szCs w:val="22"/>
          <w:lang w:val="en-US"/>
        </w:rPr>
      </w:pPr>
      <w:r w:rsidRPr="2F3CC8C8">
        <w:rPr>
          <w:rFonts w:asciiTheme="majorBidi" w:hAnsiTheme="majorBidi" w:cstheme="majorBidi"/>
          <w:sz w:val="22"/>
          <w:szCs w:val="22"/>
        </w:rPr>
        <w:t xml:space="preserve">Completion of Winter Kickstarter </w:t>
      </w:r>
    </w:p>
    <w:p w14:paraId="4A5D41A7" w14:textId="1AB42463" w:rsidR="001A1297" w:rsidRPr="00BA4E1B" w:rsidRDefault="001A1297" w:rsidP="00BA4E1B">
      <w:pPr>
        <w:pStyle w:val="ListParagraph"/>
        <w:numPr>
          <w:ilvl w:val="0"/>
          <w:numId w:val="10"/>
        </w:numPr>
        <w:rPr>
          <w:rFonts w:asciiTheme="majorBidi" w:hAnsiTheme="majorBidi" w:cstheme="majorBidi"/>
          <w:sz w:val="22"/>
          <w:szCs w:val="22"/>
          <w:lang w:val="en-US"/>
        </w:rPr>
      </w:pPr>
      <w:r w:rsidRPr="2F3CC8C8">
        <w:rPr>
          <w:rFonts w:asciiTheme="majorBidi" w:hAnsiTheme="majorBidi" w:cstheme="majorBidi"/>
          <w:sz w:val="22"/>
          <w:szCs w:val="22"/>
        </w:rPr>
        <w:t xml:space="preserve">Completion of Mid-Year Report </w:t>
      </w:r>
    </w:p>
    <w:p w14:paraId="76AC775C" w14:textId="07FF8CAD" w:rsidR="001A1297" w:rsidRPr="00BA4E1B" w:rsidRDefault="001A1297" w:rsidP="00BA4E1B">
      <w:pPr>
        <w:pStyle w:val="ListParagraph"/>
        <w:numPr>
          <w:ilvl w:val="0"/>
          <w:numId w:val="10"/>
        </w:numPr>
        <w:rPr>
          <w:rFonts w:asciiTheme="majorBidi" w:hAnsiTheme="majorBidi" w:cstheme="majorBidi"/>
          <w:sz w:val="22"/>
          <w:szCs w:val="22"/>
          <w:lang w:val="en-US"/>
        </w:rPr>
      </w:pPr>
      <w:r w:rsidRPr="2F3CC8C8">
        <w:rPr>
          <w:rFonts w:asciiTheme="majorBidi" w:hAnsiTheme="majorBidi" w:cstheme="majorBidi"/>
          <w:sz w:val="22"/>
          <w:szCs w:val="22"/>
        </w:rPr>
        <w:t xml:space="preserve">Completion of Robot Prototype </w:t>
      </w:r>
    </w:p>
    <w:p w14:paraId="516C0081" w14:textId="2184F4BA" w:rsidR="001A1297" w:rsidRPr="00BA4E1B" w:rsidRDefault="001A1297" w:rsidP="00BA4E1B">
      <w:pPr>
        <w:pStyle w:val="ListParagraph"/>
        <w:numPr>
          <w:ilvl w:val="0"/>
          <w:numId w:val="10"/>
        </w:numPr>
        <w:rPr>
          <w:rFonts w:asciiTheme="majorBidi" w:hAnsiTheme="majorBidi" w:cstheme="majorBidi"/>
          <w:sz w:val="22"/>
          <w:szCs w:val="22"/>
          <w:lang w:val="en-US"/>
        </w:rPr>
      </w:pPr>
      <w:r w:rsidRPr="2F3CC8C8">
        <w:rPr>
          <w:rFonts w:asciiTheme="majorBidi" w:hAnsiTheme="majorBidi" w:cstheme="majorBidi"/>
          <w:sz w:val="22"/>
          <w:szCs w:val="22"/>
        </w:rPr>
        <w:t xml:space="preserve">Completion of Final report </w:t>
      </w:r>
    </w:p>
    <w:p w14:paraId="375C26E9" w14:textId="12D05193" w:rsidR="001A1297" w:rsidRPr="00BA4E1B" w:rsidRDefault="001A1297" w:rsidP="00BA4E1B">
      <w:pPr>
        <w:pStyle w:val="ListParagraph"/>
        <w:numPr>
          <w:ilvl w:val="0"/>
          <w:numId w:val="10"/>
        </w:numPr>
        <w:rPr>
          <w:rFonts w:asciiTheme="majorBidi" w:hAnsiTheme="majorBidi" w:cstheme="majorBidi"/>
          <w:sz w:val="22"/>
          <w:szCs w:val="22"/>
          <w:lang w:val="en-US"/>
        </w:rPr>
      </w:pPr>
      <w:r w:rsidRPr="2F3CC8C8">
        <w:rPr>
          <w:rFonts w:asciiTheme="majorBidi" w:hAnsiTheme="majorBidi" w:cstheme="majorBidi"/>
          <w:sz w:val="22"/>
          <w:szCs w:val="22"/>
        </w:rPr>
        <w:t xml:space="preserve">Completion of Project </w:t>
      </w:r>
    </w:p>
    <w:p w14:paraId="5FF518E0" w14:textId="77777777" w:rsidR="00BA4E1B" w:rsidRPr="001A1297" w:rsidRDefault="00BA4E1B" w:rsidP="001A1297">
      <w:pPr>
        <w:rPr>
          <w:rFonts w:asciiTheme="majorBidi" w:hAnsiTheme="majorBidi" w:cstheme="majorBidi"/>
          <w:sz w:val="22"/>
          <w:szCs w:val="22"/>
          <w:lang w:val="en-US"/>
        </w:rPr>
      </w:pPr>
    </w:p>
    <w:p w14:paraId="5E0C48D9" w14:textId="59700384" w:rsidR="00BC6FEE" w:rsidRPr="00BC6FEE" w:rsidRDefault="001A1297" w:rsidP="00BC6FEE">
      <w:pPr>
        <w:rPr>
          <w:rFonts w:asciiTheme="majorBidi" w:hAnsiTheme="majorBidi" w:cstheme="majorBidi"/>
          <w:sz w:val="22"/>
          <w:szCs w:val="22"/>
          <w:lang w:val="en-US"/>
        </w:rPr>
      </w:pPr>
      <w:r w:rsidRPr="2F3CC8C8">
        <w:rPr>
          <w:rFonts w:asciiTheme="majorBidi" w:hAnsiTheme="majorBidi" w:cstheme="majorBidi"/>
          <w:sz w:val="22"/>
          <w:szCs w:val="22"/>
        </w:rPr>
        <w:t xml:space="preserve">Contingencies were used through the project, to ensure momentum was maintained within the project as shown in </w:t>
      </w:r>
      <w:r w:rsidR="00A14F49" w:rsidRPr="2F3CC8C8">
        <w:rPr>
          <w:rFonts w:asciiTheme="majorBidi" w:hAnsiTheme="majorBidi" w:cstheme="majorBidi"/>
          <w:sz w:val="22"/>
          <w:szCs w:val="22"/>
          <w:highlight w:val="yellow"/>
        </w:rPr>
        <w:t>T</w:t>
      </w:r>
      <w:r w:rsidRPr="2F3CC8C8">
        <w:rPr>
          <w:rFonts w:asciiTheme="majorBidi" w:hAnsiTheme="majorBidi" w:cstheme="majorBidi"/>
          <w:sz w:val="22"/>
          <w:szCs w:val="22"/>
          <w:highlight w:val="yellow"/>
        </w:rPr>
        <w:t xml:space="preserve">able </w:t>
      </w:r>
      <w:r w:rsidR="00F15A67" w:rsidRPr="2F3CC8C8">
        <w:rPr>
          <w:rFonts w:asciiTheme="majorBidi" w:hAnsiTheme="majorBidi" w:cstheme="majorBidi"/>
          <w:sz w:val="22"/>
          <w:szCs w:val="22"/>
          <w:highlight w:val="yellow"/>
        </w:rPr>
        <w:t>2</w:t>
      </w:r>
      <w:r w:rsidRPr="2F3CC8C8">
        <w:rPr>
          <w:rFonts w:asciiTheme="majorBidi" w:hAnsiTheme="majorBidi" w:cstheme="majorBidi"/>
          <w:sz w:val="22"/>
          <w:szCs w:val="22"/>
          <w:highlight w:val="yellow"/>
        </w:rPr>
        <w:t>.</w:t>
      </w:r>
    </w:p>
    <w:p w14:paraId="0A6F6ED4" w14:textId="77777777" w:rsidR="00BA16EB" w:rsidRPr="00BA16EB" w:rsidRDefault="00BA16EB" w:rsidP="001A1297">
      <w:pPr>
        <w:rPr>
          <w:rFonts w:asciiTheme="majorBidi" w:hAnsiTheme="majorBidi" w:cstheme="majorBidi"/>
          <w:sz w:val="22"/>
          <w:szCs w:val="22"/>
          <w:lang w:val="en-US"/>
        </w:rPr>
      </w:pPr>
    </w:p>
    <w:p w14:paraId="43916206" w14:textId="6DAC3C05" w:rsidR="00DA473C" w:rsidRPr="00DA473C" w:rsidRDefault="00DA473C" w:rsidP="00DA473C">
      <w:pPr>
        <w:pStyle w:val="Caption"/>
        <w:keepNext/>
        <w:jc w:val="center"/>
        <w:rPr>
          <w:sz w:val="21"/>
          <w:szCs w:val="21"/>
        </w:rPr>
      </w:pPr>
      <w:r w:rsidRPr="00DA473C">
        <w:rPr>
          <w:sz w:val="21"/>
          <w:szCs w:val="21"/>
        </w:rPr>
        <w:t xml:space="preserve">Table </w:t>
      </w:r>
      <w:r w:rsidRPr="00DA473C">
        <w:rPr>
          <w:sz w:val="21"/>
          <w:szCs w:val="21"/>
        </w:rPr>
        <w:fldChar w:fldCharType="begin"/>
      </w:r>
      <w:r w:rsidRPr="00DA473C">
        <w:rPr>
          <w:sz w:val="21"/>
          <w:szCs w:val="21"/>
        </w:rPr>
        <w:instrText xml:space="preserve"> SEQ Table \* ARABIC </w:instrText>
      </w:r>
      <w:r w:rsidRPr="00DA473C">
        <w:rPr>
          <w:sz w:val="21"/>
          <w:szCs w:val="21"/>
        </w:rPr>
        <w:fldChar w:fldCharType="separate"/>
      </w:r>
      <w:r w:rsidRPr="00DA473C">
        <w:rPr>
          <w:noProof/>
          <w:sz w:val="21"/>
          <w:szCs w:val="21"/>
        </w:rPr>
        <w:t>2</w:t>
      </w:r>
      <w:r w:rsidRPr="00DA473C">
        <w:rPr>
          <w:sz w:val="21"/>
          <w:szCs w:val="21"/>
        </w:rPr>
        <w:fldChar w:fldCharType="end"/>
      </w:r>
      <w:r w:rsidRPr="00DA473C">
        <w:rPr>
          <w:sz w:val="21"/>
          <w:szCs w:val="21"/>
        </w:rPr>
        <w:t xml:space="preserve"> - Project Contingency Plans</w:t>
      </w:r>
    </w:p>
    <w:tbl>
      <w:tblPr>
        <w:tblStyle w:val="TableGrid2"/>
        <w:tblW w:w="9806" w:type="dxa"/>
        <w:tblLook w:val="04A0" w:firstRow="1" w:lastRow="0" w:firstColumn="1" w:lastColumn="0" w:noHBand="0" w:noVBand="1"/>
      </w:tblPr>
      <w:tblGrid>
        <w:gridCol w:w="8642"/>
        <w:gridCol w:w="1164"/>
      </w:tblGrid>
      <w:tr w:rsidR="00D35EEF" w:rsidRPr="00D35EEF" w14:paraId="3FCE0472" w14:textId="77777777">
        <w:trPr>
          <w:trHeight w:val="287"/>
        </w:trPr>
        <w:tc>
          <w:tcPr>
            <w:tcW w:w="8642" w:type="dxa"/>
          </w:tcPr>
          <w:p w14:paraId="6A783E39" w14:textId="77777777" w:rsidR="00D35EEF" w:rsidRPr="00D35EEF" w:rsidRDefault="00D35EEF" w:rsidP="2F3CC8C8">
            <w:pPr>
              <w:widowControl/>
              <w:jc w:val="center"/>
              <w:rPr>
                <w:rFonts w:asciiTheme="majorBidi" w:eastAsiaTheme="minorEastAsia" w:hAnsiTheme="majorBidi" w:cstheme="majorBidi"/>
                <w:b/>
                <w:lang w:eastAsia="en-US"/>
              </w:rPr>
            </w:pPr>
            <w:r w:rsidRPr="2F3CC8C8">
              <w:rPr>
                <w:rFonts w:asciiTheme="majorBidi" w:eastAsiaTheme="minorEastAsia" w:hAnsiTheme="majorBidi" w:cstheme="majorBidi"/>
                <w:b/>
                <w:lang w:eastAsia="en-US"/>
              </w:rPr>
              <w:t>Contingencies</w:t>
            </w:r>
          </w:p>
        </w:tc>
        <w:tc>
          <w:tcPr>
            <w:tcW w:w="1164" w:type="dxa"/>
          </w:tcPr>
          <w:p w14:paraId="21F7F065" w14:textId="77777777" w:rsidR="00D35EEF" w:rsidRPr="00D35EEF" w:rsidRDefault="00D35EEF" w:rsidP="2F3CC8C8">
            <w:pPr>
              <w:widowControl/>
              <w:jc w:val="center"/>
              <w:rPr>
                <w:rFonts w:asciiTheme="majorBidi" w:eastAsiaTheme="minorEastAsia" w:hAnsiTheme="majorBidi" w:cstheme="majorBidi"/>
                <w:b/>
                <w:lang w:eastAsia="en-US"/>
              </w:rPr>
            </w:pPr>
            <w:r w:rsidRPr="2F3CC8C8">
              <w:rPr>
                <w:rFonts w:asciiTheme="majorBidi" w:eastAsiaTheme="minorEastAsia" w:hAnsiTheme="majorBidi" w:cstheme="majorBidi"/>
                <w:b/>
                <w:lang w:eastAsia="en-US"/>
              </w:rPr>
              <w:t>Applied (Y/N)</w:t>
            </w:r>
          </w:p>
        </w:tc>
      </w:tr>
      <w:tr w:rsidR="00D35EEF" w:rsidRPr="00D35EEF" w14:paraId="579ABDC6" w14:textId="77777777">
        <w:trPr>
          <w:trHeight w:val="287"/>
        </w:trPr>
        <w:tc>
          <w:tcPr>
            <w:tcW w:w="8642" w:type="dxa"/>
          </w:tcPr>
          <w:p w14:paraId="5D8D5444" w14:textId="08D0002E" w:rsidR="00D35EEF" w:rsidRPr="00D35EEF" w:rsidRDefault="00D35EEF" w:rsidP="2F3CC8C8">
            <w:pPr>
              <w:widowControl/>
              <w:rPr>
                <w:rFonts w:asciiTheme="majorBidi" w:eastAsiaTheme="minorEastAsia" w:hAnsiTheme="majorBidi" w:cstheme="majorBidi"/>
                <w:lang w:eastAsia="en-US"/>
              </w:rPr>
            </w:pPr>
            <w:r w:rsidRPr="2F3CC8C8">
              <w:rPr>
                <w:rFonts w:asciiTheme="majorBidi" w:eastAsiaTheme="minorEastAsia" w:hAnsiTheme="majorBidi" w:cstheme="majorBidi"/>
                <w:lang w:eastAsia="en-US"/>
              </w:rPr>
              <w:t xml:space="preserve">If </w:t>
            </w:r>
            <w:r w:rsidR="006434BD" w:rsidRPr="2F3CC8C8">
              <w:rPr>
                <w:rFonts w:asciiTheme="majorBidi" w:eastAsiaTheme="minorEastAsia" w:hAnsiTheme="majorBidi" w:cstheme="majorBidi"/>
                <w:lang w:eastAsia="en-US"/>
              </w:rPr>
              <w:t xml:space="preserve">both </w:t>
            </w:r>
            <w:r w:rsidR="00175E77" w:rsidRPr="2F3CC8C8">
              <w:rPr>
                <w:rFonts w:asciiTheme="majorBidi" w:eastAsiaTheme="minorEastAsia" w:hAnsiTheme="majorBidi" w:cstheme="majorBidi"/>
                <w:lang w:eastAsia="en-US"/>
              </w:rPr>
              <w:t>motion and laser system</w:t>
            </w:r>
            <w:r w:rsidRPr="2F3CC8C8">
              <w:rPr>
                <w:rFonts w:asciiTheme="majorBidi" w:eastAsiaTheme="minorEastAsia" w:hAnsiTheme="majorBidi" w:cstheme="majorBidi"/>
                <w:lang w:eastAsia="en-US"/>
              </w:rPr>
              <w:t xml:space="preserve"> fail</w:t>
            </w:r>
            <w:r w:rsidR="003723AC" w:rsidRPr="2F3CC8C8">
              <w:rPr>
                <w:rFonts w:asciiTheme="majorBidi" w:eastAsiaTheme="minorEastAsia" w:hAnsiTheme="majorBidi" w:cstheme="majorBidi"/>
                <w:lang w:eastAsia="en-US"/>
              </w:rPr>
              <w:t>s</w:t>
            </w:r>
            <w:r w:rsidRPr="2F3CC8C8">
              <w:rPr>
                <w:rFonts w:asciiTheme="majorBidi" w:eastAsiaTheme="minorEastAsia" w:hAnsiTheme="majorBidi" w:cstheme="majorBidi"/>
                <w:lang w:eastAsia="en-US"/>
              </w:rPr>
              <w:t xml:space="preserve"> to operate after the second iteration</w:t>
            </w:r>
            <w:r w:rsidR="003723AC" w:rsidRPr="2F3CC8C8">
              <w:rPr>
                <w:rFonts w:asciiTheme="majorBidi" w:eastAsiaTheme="minorEastAsia" w:hAnsiTheme="majorBidi" w:cstheme="majorBidi"/>
                <w:lang w:eastAsia="en-US"/>
              </w:rPr>
              <w:t xml:space="preserve"> of development</w:t>
            </w:r>
            <w:r w:rsidRPr="2F3CC8C8">
              <w:rPr>
                <w:rFonts w:asciiTheme="majorBidi" w:eastAsiaTheme="minorEastAsia" w:hAnsiTheme="majorBidi" w:cstheme="majorBidi"/>
                <w:lang w:eastAsia="en-US"/>
              </w:rPr>
              <w:t>, focus will be redirected to ensur</w:t>
            </w:r>
            <w:r w:rsidR="00D91056" w:rsidRPr="2F3CC8C8">
              <w:rPr>
                <w:rFonts w:asciiTheme="majorBidi" w:eastAsiaTheme="minorEastAsia" w:hAnsiTheme="majorBidi" w:cstheme="majorBidi"/>
                <w:lang w:eastAsia="en-US"/>
              </w:rPr>
              <w:t>e</w:t>
            </w:r>
            <w:r w:rsidRPr="2F3CC8C8">
              <w:rPr>
                <w:rFonts w:asciiTheme="majorBidi" w:eastAsiaTheme="minorEastAsia" w:hAnsiTheme="majorBidi" w:cstheme="majorBidi"/>
                <w:lang w:eastAsia="en-US"/>
              </w:rPr>
              <w:t xml:space="preserve"> </w:t>
            </w:r>
            <w:r w:rsidR="00B81B6E" w:rsidRPr="2F3CC8C8">
              <w:rPr>
                <w:rFonts w:asciiTheme="majorBidi" w:eastAsiaTheme="minorEastAsia" w:hAnsiTheme="majorBidi" w:cstheme="majorBidi"/>
                <w:lang w:eastAsia="en-US"/>
              </w:rPr>
              <w:t xml:space="preserve">that only </w:t>
            </w:r>
            <w:r w:rsidR="00062571" w:rsidRPr="2F3CC8C8">
              <w:rPr>
                <w:rFonts w:asciiTheme="majorBidi" w:eastAsiaTheme="minorEastAsia" w:hAnsiTheme="majorBidi" w:cstheme="majorBidi"/>
                <w:lang w:eastAsia="en-US"/>
              </w:rPr>
              <w:t xml:space="preserve">the </w:t>
            </w:r>
            <w:r w:rsidRPr="2F3CC8C8">
              <w:rPr>
                <w:rFonts w:asciiTheme="majorBidi" w:eastAsiaTheme="minorEastAsia" w:hAnsiTheme="majorBidi" w:cstheme="majorBidi"/>
                <w:lang w:eastAsia="en-US"/>
              </w:rPr>
              <w:t>laser</w:t>
            </w:r>
            <w:r w:rsidR="00B81B6E" w:rsidRPr="2F3CC8C8">
              <w:rPr>
                <w:rFonts w:asciiTheme="majorBidi" w:eastAsiaTheme="minorEastAsia" w:hAnsiTheme="majorBidi" w:cstheme="majorBidi"/>
                <w:lang w:eastAsia="en-US"/>
              </w:rPr>
              <w:t xml:space="preserve"> system</w:t>
            </w:r>
            <w:r w:rsidRPr="2F3CC8C8">
              <w:rPr>
                <w:rFonts w:asciiTheme="majorBidi" w:eastAsiaTheme="minorEastAsia" w:hAnsiTheme="majorBidi" w:cstheme="majorBidi"/>
                <w:lang w:eastAsia="en-US"/>
              </w:rPr>
              <w:t xml:space="preserve"> operates correctly during </w:t>
            </w:r>
            <w:r w:rsidR="00DA1B08" w:rsidRPr="2F3CC8C8">
              <w:rPr>
                <w:rFonts w:asciiTheme="majorBidi" w:eastAsiaTheme="minorEastAsia" w:hAnsiTheme="majorBidi" w:cstheme="majorBidi"/>
                <w:lang w:eastAsia="en-US"/>
              </w:rPr>
              <w:t>the</w:t>
            </w:r>
            <w:r w:rsidRPr="2F3CC8C8">
              <w:rPr>
                <w:rFonts w:asciiTheme="majorBidi" w:eastAsiaTheme="minorEastAsia" w:hAnsiTheme="majorBidi" w:cstheme="majorBidi"/>
                <w:lang w:eastAsia="en-US"/>
              </w:rPr>
              <w:t xml:space="preserve"> demonstration.</w:t>
            </w:r>
          </w:p>
        </w:tc>
        <w:tc>
          <w:tcPr>
            <w:tcW w:w="1164" w:type="dxa"/>
          </w:tcPr>
          <w:p w14:paraId="11E6A027" w14:textId="77777777" w:rsidR="00D35EEF" w:rsidRPr="00D35EEF" w:rsidRDefault="00D35EEF" w:rsidP="2F3CC8C8">
            <w:pPr>
              <w:widowControl/>
              <w:jc w:val="center"/>
              <w:rPr>
                <w:rFonts w:asciiTheme="majorBidi" w:eastAsiaTheme="minorEastAsia" w:hAnsiTheme="majorBidi" w:cstheme="majorBidi"/>
                <w:b/>
                <w:lang w:eastAsia="en-US"/>
              </w:rPr>
            </w:pPr>
            <w:r w:rsidRPr="2F3CC8C8">
              <w:rPr>
                <w:rFonts w:asciiTheme="majorBidi" w:eastAsiaTheme="minorEastAsia" w:hAnsiTheme="majorBidi" w:cstheme="majorBidi"/>
                <w:b/>
                <w:lang w:eastAsia="en-US"/>
              </w:rPr>
              <w:t>N</w:t>
            </w:r>
          </w:p>
        </w:tc>
      </w:tr>
      <w:tr w:rsidR="00D35EEF" w:rsidRPr="00D35EEF" w14:paraId="356E4EE5" w14:textId="77777777">
        <w:trPr>
          <w:trHeight w:val="287"/>
        </w:trPr>
        <w:tc>
          <w:tcPr>
            <w:tcW w:w="8642" w:type="dxa"/>
          </w:tcPr>
          <w:p w14:paraId="666F4B50" w14:textId="77777777" w:rsidR="00D35EEF" w:rsidRPr="00D35EEF" w:rsidRDefault="00D35EEF" w:rsidP="2F3CC8C8">
            <w:pPr>
              <w:widowControl/>
              <w:rPr>
                <w:rFonts w:asciiTheme="majorBidi" w:eastAsiaTheme="minorEastAsia" w:hAnsiTheme="majorBidi" w:cstheme="majorBidi"/>
                <w:lang w:eastAsia="en-US"/>
              </w:rPr>
            </w:pPr>
            <w:r w:rsidRPr="2F3CC8C8">
              <w:rPr>
                <w:rFonts w:asciiTheme="majorBidi" w:eastAsiaTheme="minorEastAsia" w:hAnsiTheme="majorBidi" w:cstheme="majorBidi"/>
                <w:lang w:eastAsia="en-US"/>
              </w:rPr>
              <w:t>If unable to purchase components from university recommended suppliers such as RS and Farnell, team will purchase components from Amazon and Ebay.</w:t>
            </w:r>
          </w:p>
        </w:tc>
        <w:tc>
          <w:tcPr>
            <w:tcW w:w="1164" w:type="dxa"/>
          </w:tcPr>
          <w:p w14:paraId="56A93BF7" w14:textId="77777777" w:rsidR="00D35EEF" w:rsidRPr="00D35EEF" w:rsidRDefault="00D35EEF" w:rsidP="2F3CC8C8">
            <w:pPr>
              <w:widowControl/>
              <w:jc w:val="center"/>
              <w:rPr>
                <w:rFonts w:asciiTheme="majorBidi" w:eastAsiaTheme="minorEastAsia" w:hAnsiTheme="majorBidi" w:cstheme="majorBidi"/>
                <w:b/>
                <w:lang w:eastAsia="en-US"/>
              </w:rPr>
            </w:pPr>
            <w:r w:rsidRPr="2F3CC8C8">
              <w:rPr>
                <w:rFonts w:asciiTheme="majorBidi" w:eastAsiaTheme="minorEastAsia" w:hAnsiTheme="majorBidi" w:cstheme="majorBidi"/>
                <w:b/>
                <w:lang w:eastAsia="en-US"/>
              </w:rPr>
              <w:t>Y</w:t>
            </w:r>
          </w:p>
        </w:tc>
      </w:tr>
      <w:tr w:rsidR="00D35EEF" w:rsidRPr="00D35EEF" w14:paraId="67BA80BC" w14:textId="77777777">
        <w:trPr>
          <w:trHeight w:val="287"/>
        </w:trPr>
        <w:tc>
          <w:tcPr>
            <w:tcW w:w="8642" w:type="dxa"/>
          </w:tcPr>
          <w:p w14:paraId="63D56AB3" w14:textId="221FD650" w:rsidR="00D35EEF" w:rsidRPr="00D35EEF" w:rsidRDefault="00D35EEF" w:rsidP="2F3CC8C8">
            <w:pPr>
              <w:widowControl/>
              <w:rPr>
                <w:rFonts w:asciiTheme="majorBidi" w:eastAsiaTheme="minorEastAsia" w:hAnsiTheme="majorBidi" w:cstheme="majorBidi"/>
                <w:lang w:eastAsia="en-US"/>
              </w:rPr>
            </w:pPr>
            <w:r w:rsidRPr="2F3CC8C8">
              <w:rPr>
                <w:rFonts w:asciiTheme="majorBidi" w:eastAsiaTheme="minorEastAsia" w:hAnsiTheme="majorBidi" w:cstheme="majorBidi"/>
                <w:lang w:eastAsia="en-US"/>
              </w:rPr>
              <w:t>If 3</w:t>
            </w:r>
            <w:r w:rsidR="003A53C9" w:rsidRPr="2F3CC8C8">
              <w:rPr>
                <w:rFonts w:asciiTheme="majorBidi" w:eastAsiaTheme="minorEastAsia" w:hAnsiTheme="majorBidi" w:cstheme="majorBidi"/>
                <w:lang w:eastAsia="en-US"/>
              </w:rPr>
              <w:t>D</w:t>
            </w:r>
            <w:r w:rsidRPr="2F3CC8C8">
              <w:rPr>
                <w:rFonts w:asciiTheme="majorBidi" w:eastAsiaTheme="minorEastAsia" w:hAnsiTheme="majorBidi" w:cstheme="majorBidi"/>
                <w:lang w:eastAsia="en-US"/>
              </w:rPr>
              <w:t xml:space="preserve"> printers at Mechspace are unavailable, 3</w:t>
            </w:r>
            <w:r w:rsidRPr="2F3CC8C8">
              <w:rPr>
                <w:rFonts w:asciiTheme="majorBidi" w:eastAsiaTheme="minorEastAsia" w:hAnsiTheme="majorBidi" w:cstheme="majorBidi"/>
                <w:vertAlign w:val="superscript"/>
                <w:lang w:eastAsia="en-US"/>
              </w:rPr>
              <w:t>rd</w:t>
            </w:r>
            <w:r w:rsidRPr="2F3CC8C8">
              <w:rPr>
                <w:rFonts w:asciiTheme="majorBidi" w:eastAsiaTheme="minorEastAsia" w:hAnsiTheme="majorBidi" w:cstheme="majorBidi"/>
                <w:lang w:eastAsia="en-US"/>
              </w:rPr>
              <w:t xml:space="preserve"> party 3d print</w:t>
            </w:r>
            <w:r w:rsidR="00C76ED0" w:rsidRPr="2F3CC8C8">
              <w:rPr>
                <w:rFonts w:asciiTheme="majorBidi" w:eastAsiaTheme="minorEastAsia" w:hAnsiTheme="majorBidi" w:cstheme="majorBidi"/>
                <w:lang w:eastAsia="en-US"/>
              </w:rPr>
              <w:t>ing</w:t>
            </w:r>
            <w:r w:rsidRPr="2F3CC8C8">
              <w:rPr>
                <w:rFonts w:asciiTheme="majorBidi" w:eastAsiaTheme="minorEastAsia" w:hAnsiTheme="majorBidi" w:cstheme="majorBidi"/>
                <w:lang w:eastAsia="en-US"/>
              </w:rPr>
              <w:t xml:space="preserve"> services will be used such </w:t>
            </w:r>
            <w:r w:rsidR="004D71A7" w:rsidRPr="2F3CC8C8">
              <w:rPr>
                <w:rFonts w:asciiTheme="majorBidi" w:eastAsiaTheme="minorEastAsia" w:hAnsiTheme="majorBidi" w:cstheme="majorBidi"/>
                <w:lang w:eastAsia="en-US"/>
              </w:rPr>
              <w:t xml:space="preserve">as </w:t>
            </w:r>
            <w:r w:rsidRPr="2F3CC8C8">
              <w:rPr>
                <w:rFonts w:asciiTheme="majorBidi" w:eastAsiaTheme="minorEastAsia" w:hAnsiTheme="majorBidi" w:cstheme="majorBidi"/>
                <w:lang w:eastAsia="en-US"/>
              </w:rPr>
              <w:t>3DPRINTUK</w:t>
            </w:r>
          </w:p>
        </w:tc>
        <w:tc>
          <w:tcPr>
            <w:tcW w:w="1164" w:type="dxa"/>
          </w:tcPr>
          <w:p w14:paraId="0D6B481F" w14:textId="77777777" w:rsidR="00D35EEF" w:rsidRPr="00D35EEF" w:rsidRDefault="00D35EEF" w:rsidP="2F3CC8C8">
            <w:pPr>
              <w:widowControl/>
              <w:jc w:val="center"/>
              <w:rPr>
                <w:rFonts w:asciiTheme="majorBidi" w:eastAsiaTheme="minorEastAsia" w:hAnsiTheme="majorBidi" w:cstheme="majorBidi"/>
                <w:b/>
                <w:lang w:eastAsia="en-US"/>
              </w:rPr>
            </w:pPr>
            <w:r w:rsidRPr="2F3CC8C8">
              <w:rPr>
                <w:rFonts w:asciiTheme="majorBidi" w:eastAsiaTheme="minorEastAsia" w:hAnsiTheme="majorBidi" w:cstheme="majorBidi"/>
                <w:b/>
                <w:lang w:eastAsia="en-US"/>
              </w:rPr>
              <w:t>N</w:t>
            </w:r>
          </w:p>
        </w:tc>
      </w:tr>
      <w:tr w:rsidR="00D35EEF" w:rsidRPr="00D35EEF" w14:paraId="092C675F" w14:textId="77777777">
        <w:trPr>
          <w:trHeight w:val="287"/>
        </w:trPr>
        <w:tc>
          <w:tcPr>
            <w:tcW w:w="8642" w:type="dxa"/>
          </w:tcPr>
          <w:p w14:paraId="78E9A454" w14:textId="77777777" w:rsidR="00D35EEF" w:rsidRPr="00D35EEF" w:rsidRDefault="00D35EEF" w:rsidP="2F3CC8C8">
            <w:pPr>
              <w:widowControl/>
              <w:rPr>
                <w:rFonts w:asciiTheme="majorBidi" w:eastAsiaTheme="minorEastAsia" w:hAnsiTheme="majorBidi" w:cstheme="majorBidi"/>
                <w:lang w:eastAsia="en-US"/>
              </w:rPr>
            </w:pPr>
            <w:r w:rsidRPr="2F3CC8C8">
              <w:rPr>
                <w:rFonts w:asciiTheme="majorBidi" w:eastAsiaTheme="minorEastAsia" w:hAnsiTheme="majorBidi" w:cstheme="majorBidi"/>
                <w:lang w:eastAsia="en-US"/>
              </w:rPr>
              <w:t>If unable to use acrylic for body panels, other materials will be used like wood and steel.</w:t>
            </w:r>
          </w:p>
        </w:tc>
        <w:tc>
          <w:tcPr>
            <w:tcW w:w="1164" w:type="dxa"/>
          </w:tcPr>
          <w:p w14:paraId="36522A45" w14:textId="77777777" w:rsidR="00D35EEF" w:rsidRPr="00D35EEF" w:rsidRDefault="00D35EEF" w:rsidP="2F3CC8C8">
            <w:pPr>
              <w:widowControl/>
              <w:jc w:val="center"/>
              <w:rPr>
                <w:rFonts w:asciiTheme="majorBidi" w:eastAsiaTheme="minorEastAsia" w:hAnsiTheme="majorBidi" w:cstheme="majorBidi"/>
                <w:b/>
                <w:lang w:eastAsia="en-US"/>
              </w:rPr>
            </w:pPr>
            <w:r w:rsidRPr="2F3CC8C8">
              <w:rPr>
                <w:rFonts w:asciiTheme="majorBidi" w:eastAsiaTheme="minorEastAsia" w:hAnsiTheme="majorBidi" w:cstheme="majorBidi"/>
                <w:b/>
                <w:lang w:eastAsia="en-US"/>
              </w:rPr>
              <w:t>N</w:t>
            </w:r>
          </w:p>
        </w:tc>
      </w:tr>
      <w:tr w:rsidR="00D35EEF" w:rsidRPr="00D35EEF" w14:paraId="57207AE7" w14:textId="77777777">
        <w:trPr>
          <w:trHeight w:val="287"/>
        </w:trPr>
        <w:tc>
          <w:tcPr>
            <w:tcW w:w="8642" w:type="dxa"/>
          </w:tcPr>
          <w:p w14:paraId="078653DF" w14:textId="77777777" w:rsidR="00D35EEF" w:rsidRPr="00D35EEF" w:rsidRDefault="00D35EEF" w:rsidP="2F3CC8C8">
            <w:pPr>
              <w:widowControl/>
              <w:rPr>
                <w:rFonts w:asciiTheme="majorBidi" w:eastAsiaTheme="minorEastAsia" w:hAnsiTheme="majorBidi" w:cstheme="majorBidi"/>
                <w:lang w:eastAsia="en-US"/>
              </w:rPr>
            </w:pPr>
            <w:r w:rsidRPr="2F3CC8C8">
              <w:rPr>
                <w:rFonts w:asciiTheme="majorBidi" w:eastAsiaTheme="minorEastAsia" w:hAnsiTheme="majorBidi" w:cstheme="majorBidi"/>
                <w:lang w:eastAsia="en-US"/>
              </w:rPr>
              <w:t>If unable to source raspberry Pi, focus will be redirected to Arduino usage only.</w:t>
            </w:r>
          </w:p>
        </w:tc>
        <w:tc>
          <w:tcPr>
            <w:tcW w:w="1164" w:type="dxa"/>
          </w:tcPr>
          <w:p w14:paraId="474C59DE" w14:textId="77777777" w:rsidR="00D35EEF" w:rsidRPr="00D35EEF" w:rsidRDefault="00D35EEF" w:rsidP="2F3CC8C8">
            <w:pPr>
              <w:widowControl/>
              <w:jc w:val="center"/>
              <w:rPr>
                <w:rFonts w:asciiTheme="majorBidi" w:eastAsiaTheme="minorEastAsia" w:hAnsiTheme="majorBidi" w:cstheme="majorBidi"/>
                <w:b/>
                <w:lang w:eastAsia="en-US"/>
              </w:rPr>
            </w:pPr>
            <w:r w:rsidRPr="2F3CC8C8">
              <w:rPr>
                <w:rFonts w:asciiTheme="majorBidi" w:eastAsiaTheme="minorEastAsia" w:hAnsiTheme="majorBidi" w:cstheme="majorBidi"/>
                <w:b/>
                <w:lang w:eastAsia="en-US"/>
              </w:rPr>
              <w:t>Y</w:t>
            </w:r>
          </w:p>
        </w:tc>
      </w:tr>
      <w:tr w:rsidR="00D35EEF" w:rsidRPr="00D35EEF" w14:paraId="3693291E" w14:textId="77777777">
        <w:trPr>
          <w:trHeight w:val="287"/>
        </w:trPr>
        <w:tc>
          <w:tcPr>
            <w:tcW w:w="8642" w:type="dxa"/>
          </w:tcPr>
          <w:p w14:paraId="1417E748" w14:textId="71D3B1F6" w:rsidR="00D35EEF" w:rsidRPr="00D35EEF" w:rsidRDefault="00D35EEF" w:rsidP="2F3CC8C8">
            <w:pPr>
              <w:widowControl/>
              <w:rPr>
                <w:rFonts w:asciiTheme="majorBidi" w:eastAsiaTheme="minorEastAsia" w:hAnsiTheme="majorBidi" w:cstheme="majorBidi"/>
                <w:lang w:eastAsia="en-US"/>
              </w:rPr>
            </w:pPr>
            <w:r w:rsidRPr="2F3CC8C8">
              <w:rPr>
                <w:rFonts w:asciiTheme="majorBidi" w:eastAsiaTheme="minorEastAsia" w:hAnsiTheme="majorBidi" w:cstheme="majorBidi"/>
                <w:lang w:eastAsia="en-US"/>
              </w:rPr>
              <w:t xml:space="preserve">If unable to integrate robot to AI, both will </w:t>
            </w:r>
            <w:r w:rsidR="007D3FCF" w:rsidRPr="2F3CC8C8">
              <w:rPr>
                <w:rFonts w:asciiTheme="majorBidi" w:eastAsiaTheme="minorEastAsia" w:hAnsiTheme="majorBidi" w:cstheme="majorBidi"/>
                <w:lang w:eastAsia="en-US"/>
              </w:rPr>
              <w:t xml:space="preserve">be </w:t>
            </w:r>
            <w:r w:rsidRPr="2F3CC8C8">
              <w:rPr>
                <w:rFonts w:asciiTheme="majorBidi" w:eastAsiaTheme="minorEastAsia" w:hAnsiTheme="majorBidi" w:cstheme="majorBidi"/>
                <w:lang w:eastAsia="en-US"/>
              </w:rPr>
              <w:t>developed and presented separately.</w:t>
            </w:r>
          </w:p>
        </w:tc>
        <w:tc>
          <w:tcPr>
            <w:tcW w:w="1164" w:type="dxa"/>
          </w:tcPr>
          <w:p w14:paraId="74107631" w14:textId="77777777" w:rsidR="00D35EEF" w:rsidRPr="00D35EEF" w:rsidRDefault="00D35EEF" w:rsidP="2F3CC8C8">
            <w:pPr>
              <w:widowControl/>
              <w:jc w:val="center"/>
              <w:rPr>
                <w:rFonts w:asciiTheme="majorBidi" w:eastAsiaTheme="minorEastAsia" w:hAnsiTheme="majorBidi" w:cstheme="majorBidi"/>
                <w:b/>
                <w:lang w:eastAsia="en-US"/>
              </w:rPr>
            </w:pPr>
            <w:r w:rsidRPr="2F3CC8C8">
              <w:rPr>
                <w:rFonts w:asciiTheme="majorBidi" w:eastAsiaTheme="minorEastAsia" w:hAnsiTheme="majorBidi" w:cstheme="majorBidi"/>
                <w:b/>
                <w:lang w:eastAsia="en-US"/>
              </w:rPr>
              <w:t>Y</w:t>
            </w:r>
          </w:p>
        </w:tc>
      </w:tr>
    </w:tbl>
    <w:p w14:paraId="62B405E0" w14:textId="77777777" w:rsidR="000C1A33" w:rsidRPr="0032394D" w:rsidRDefault="000C1A33" w:rsidP="0032394D">
      <w:pPr>
        <w:pStyle w:val="Heading1"/>
        <w:jc w:val="both"/>
        <w:rPr>
          <w:b/>
          <w:sz w:val="36"/>
          <w:szCs w:val="36"/>
          <w:lang w:val="en-US"/>
        </w:rPr>
      </w:pPr>
    </w:p>
    <w:p w14:paraId="36631AF8" w14:textId="77777777" w:rsidR="00921483" w:rsidRPr="00921483" w:rsidRDefault="00921483" w:rsidP="00921483">
      <w:pPr>
        <w:rPr>
          <w:lang w:val="en-US"/>
        </w:rPr>
      </w:pPr>
    </w:p>
    <w:p w14:paraId="583E223B" w14:textId="56330BAE" w:rsidR="000C1A33" w:rsidRDefault="004D7C02" w:rsidP="0032394D">
      <w:pPr>
        <w:pStyle w:val="Heading1"/>
        <w:numPr>
          <w:ilvl w:val="0"/>
          <w:numId w:val="6"/>
        </w:numPr>
        <w:ind w:left="0" w:firstLine="0"/>
        <w:jc w:val="both"/>
        <w:rPr>
          <w:b/>
          <w:sz w:val="36"/>
          <w:szCs w:val="36"/>
          <w:lang w:val="en-US"/>
        </w:rPr>
      </w:pPr>
      <w:bookmarkStart w:id="7" w:name="_Toc137402938"/>
      <w:r w:rsidRPr="2F3CC8C8">
        <w:rPr>
          <w:b/>
          <w:sz w:val="36"/>
          <w:szCs w:val="36"/>
        </w:rPr>
        <w:lastRenderedPageBreak/>
        <w:t>Research:</w:t>
      </w:r>
      <w:bookmarkEnd w:id="7"/>
    </w:p>
    <w:p w14:paraId="023B7035" w14:textId="060E6817" w:rsidR="00987744" w:rsidRPr="00987744" w:rsidRDefault="00987744" w:rsidP="00987744">
      <w:pPr>
        <w:rPr>
          <w:lang w:val="en-US"/>
        </w:rPr>
      </w:pPr>
    </w:p>
    <w:p w14:paraId="6E62F113" w14:textId="036A9617" w:rsidR="00647C4A" w:rsidRDefault="00E5422E" w:rsidP="001E60DB">
      <w:pPr>
        <w:pStyle w:val="Heading2"/>
        <w:rPr>
          <w:lang w:val="en-US"/>
        </w:rPr>
      </w:pPr>
      <w:bookmarkStart w:id="8" w:name="_Toc137402939"/>
      <w:r>
        <w:t>Technical Research:</w:t>
      </w:r>
      <w:bookmarkEnd w:id="8"/>
    </w:p>
    <w:p w14:paraId="1F29B1BA" w14:textId="77777777" w:rsidR="00E5422E" w:rsidRDefault="00E5422E" w:rsidP="001E60DB">
      <w:pPr>
        <w:jc w:val="both"/>
        <w:rPr>
          <w:lang w:val="en-US"/>
        </w:rPr>
      </w:pPr>
    </w:p>
    <w:p w14:paraId="3C08258F" w14:textId="77777777" w:rsidR="00D164E4" w:rsidRPr="00D52FC7" w:rsidRDefault="00D164E4" w:rsidP="00D52FC7">
      <w:pPr>
        <w:spacing w:line="276" w:lineRule="auto"/>
        <w:jc w:val="both"/>
        <w:rPr>
          <w:rFonts w:ascii="Times New Roman" w:hAnsi="Times New Roman"/>
          <w:sz w:val="22"/>
          <w:szCs w:val="22"/>
        </w:rPr>
      </w:pPr>
      <w:r w:rsidRPr="00D52FC7">
        <w:rPr>
          <w:rFonts w:ascii="Times New Roman" w:hAnsi="Times New Roman"/>
          <w:sz w:val="22"/>
          <w:szCs w:val="22"/>
        </w:rPr>
        <w:t>Automated weeding provides a more efficient, precise, and sustainable solution for weed management in agriculture. It enhances efficiency by covering large areas quickly and operates continuously, reducing labour costs. Advanced technologies enable these machines to accurately identify and target weeds, minimizing crop damage. Automated weeding also promotes environmental sustainability by eliminating the need for chemical herbicides, reducing soil and water pollution, and supporting biodiversity. It also improves safety by minimizing farm workers' exposure to harmful chemicals. Therefore, automated weeding represents a significant advancement in agricultural practices, offering a sustainable and efficient approach to weed management.</w:t>
      </w:r>
    </w:p>
    <w:p w14:paraId="7400997F" w14:textId="77777777" w:rsidR="003B6740" w:rsidRDefault="003B6740" w:rsidP="00D52FC7">
      <w:pPr>
        <w:spacing w:line="276" w:lineRule="auto"/>
        <w:jc w:val="both"/>
        <w:rPr>
          <w:rFonts w:ascii="Times New Roman" w:hAnsi="Times New Roman"/>
          <w:b/>
        </w:rPr>
      </w:pPr>
    </w:p>
    <w:p w14:paraId="1F95C3E2" w14:textId="0C1EDF54" w:rsidR="00D164E4" w:rsidRPr="002B5193" w:rsidRDefault="00D164E4" w:rsidP="00186CD0">
      <w:pPr>
        <w:pStyle w:val="Heading3"/>
      </w:pPr>
      <w:bookmarkStart w:id="9" w:name="_Toc137402940"/>
      <w:r w:rsidRPr="002B5193">
        <w:t xml:space="preserve">Weed </w:t>
      </w:r>
      <w:r w:rsidR="00F21635">
        <w:t>Removal Methods</w:t>
      </w:r>
      <w:bookmarkEnd w:id="9"/>
    </w:p>
    <w:p w14:paraId="04E4F43C" w14:textId="52706900" w:rsidR="00636C6B" w:rsidRPr="00636C6B" w:rsidRDefault="00636C6B" w:rsidP="00636C6B"/>
    <w:p w14:paraId="763DCC6A" w14:textId="7AA58D39" w:rsidR="00117304" w:rsidRDefault="00D164E4" w:rsidP="002E5819">
      <w:pPr>
        <w:spacing w:line="276" w:lineRule="auto"/>
        <w:jc w:val="both"/>
        <w:rPr>
          <w:rFonts w:ascii="Times New Roman" w:hAnsi="Times New Roman"/>
          <w:sz w:val="22"/>
          <w:szCs w:val="22"/>
        </w:rPr>
      </w:pPr>
      <w:r w:rsidRPr="002E5819">
        <w:rPr>
          <w:rFonts w:ascii="Times New Roman" w:hAnsi="Times New Roman"/>
          <w:b/>
          <w:sz w:val="22"/>
          <w:szCs w:val="22"/>
        </w:rPr>
        <w:t>Mechanical weeding</w:t>
      </w:r>
      <w:r w:rsidRPr="002E5819">
        <w:rPr>
          <w:rFonts w:ascii="Times New Roman" w:hAnsi="Times New Roman"/>
          <w:sz w:val="22"/>
          <w:szCs w:val="22"/>
        </w:rPr>
        <w:t xml:space="preserve"> involves tools or machinery, like a robotic arm, to physically remove weeds. It's environmentally friendly and effective against larger weeds. It can also improve soil quality through aeration and the addition of organic matter. However, it can be </w:t>
      </w:r>
      <w:r w:rsidR="00171192" w:rsidRPr="002E5819">
        <w:rPr>
          <w:rFonts w:ascii="Times New Roman" w:hAnsi="Times New Roman"/>
          <w:sz w:val="22"/>
          <w:szCs w:val="22"/>
        </w:rPr>
        <w:t>labour</w:t>
      </w:r>
      <w:r w:rsidRPr="002E5819">
        <w:rPr>
          <w:rFonts w:ascii="Times New Roman" w:hAnsi="Times New Roman"/>
          <w:sz w:val="22"/>
          <w:szCs w:val="22"/>
        </w:rPr>
        <w:t>-intensive and less effective on smaller or deep-rooted weeds and has an additional risk of crop damage if machinery isn't well-controlled, and frequent use could lead to soil erosion</w:t>
      </w:r>
      <w:r w:rsidR="00E867A5">
        <w:rPr>
          <w:rFonts w:ascii="Times New Roman" w:hAnsi="Times New Roman"/>
          <w:sz w:val="22"/>
          <w:szCs w:val="22"/>
        </w:rPr>
        <w:t xml:space="preserve"> .</w:t>
      </w:r>
    </w:p>
    <w:p w14:paraId="5143FEDF" w14:textId="77777777" w:rsidR="003D4F06" w:rsidRDefault="003D4F06" w:rsidP="002D75BA">
      <w:pPr>
        <w:spacing w:line="276" w:lineRule="auto"/>
        <w:jc w:val="both"/>
        <w:rPr>
          <w:rFonts w:ascii="Times New Roman" w:hAnsi="Times New Roman"/>
          <w:b/>
          <w:bCs/>
          <w:sz w:val="22"/>
          <w:szCs w:val="22"/>
        </w:rPr>
      </w:pPr>
    </w:p>
    <w:p w14:paraId="2EFD39E8" w14:textId="518160EB" w:rsidR="00E0324B" w:rsidRPr="002E5819" w:rsidRDefault="003D4F06" w:rsidP="002D75BA">
      <w:pPr>
        <w:spacing w:line="276" w:lineRule="auto"/>
        <w:jc w:val="both"/>
        <w:rPr>
          <w:rFonts w:ascii="Times New Roman" w:hAnsi="Times New Roman"/>
          <w:sz w:val="22"/>
          <w:szCs w:val="22"/>
        </w:rPr>
      </w:pPr>
      <w:r w:rsidRPr="2F3CC8C8">
        <w:rPr>
          <w:rFonts w:ascii="Times New Roman" w:hAnsi="Times New Roman"/>
          <w:b/>
          <w:bCs/>
          <w:sz w:val="22"/>
          <w:szCs w:val="22"/>
        </w:rPr>
        <w:t>T</w:t>
      </w:r>
      <w:r w:rsidR="002D75BA" w:rsidRPr="2F3CC8C8">
        <w:rPr>
          <w:rFonts w:ascii="Times New Roman" w:hAnsi="Times New Roman"/>
          <w:b/>
          <w:bCs/>
          <w:sz w:val="22"/>
          <w:szCs w:val="22"/>
        </w:rPr>
        <w:t>hermal weeding</w:t>
      </w:r>
      <w:r w:rsidR="002D75BA" w:rsidRPr="002D75BA">
        <w:rPr>
          <w:rFonts w:ascii="Times New Roman" w:hAnsi="Times New Roman"/>
          <w:sz w:val="22"/>
          <w:szCs w:val="22"/>
        </w:rPr>
        <w:t>, utilizes high temperatures, either through the use of flame or steam, to eradicate weeds. This method has proven efficacy against typical annual and biennial weed species and can effectively target challenging areas, such as the narrow spaces between coffee plants or cracks in plantation paths. Nevertheless, it necessitates a substantial amount of energy, raising potential concerns for extensive plantations. Moreover, there is an inherent fire hazard, particularly during dry seasons. It is also important to note that thermal weeding has the potential to harm beneficial insects and other organisms within the plantation's ecosystem. Additionally, it may not entirely eradicate perennial weeds that possess deep-rooted systems.</w:t>
      </w:r>
      <w:r w:rsidR="00542810">
        <w:rPr>
          <w:rFonts w:ascii="Times New Roman" w:hAnsi="Times New Roman"/>
          <w:sz w:val="22"/>
          <w:szCs w:val="22"/>
        </w:rPr>
        <w:t xml:space="preserve"> </w:t>
      </w:r>
      <w:r w:rsidR="00542810" w:rsidRPr="007433C0">
        <w:rPr>
          <w:rFonts w:ascii="Times New Roman" w:hAnsi="Times New Roman"/>
          <w:sz w:val="22"/>
          <w:szCs w:val="22"/>
          <w:highlight w:val="yellow"/>
        </w:rPr>
        <w:t>(</w:t>
      </w:r>
      <w:r w:rsidR="00542810" w:rsidRPr="007433C0">
        <w:rPr>
          <w:rFonts w:ascii="Times New Roman" w:hAnsi="Times New Roman"/>
          <w:sz w:val="22"/>
          <w:szCs w:val="22"/>
          <w:highlight w:val="yellow"/>
        </w:rPr>
        <w:t>https://www.researchgate.net/publication/281496040_Thermal_weed_control</w:t>
      </w:r>
      <w:r w:rsidR="001C7E0B" w:rsidRPr="007433C0">
        <w:rPr>
          <w:rFonts w:ascii="Times New Roman" w:hAnsi="Times New Roman"/>
          <w:sz w:val="22"/>
          <w:szCs w:val="22"/>
          <w:highlight w:val="yellow"/>
        </w:rPr>
        <w:t>)</w:t>
      </w:r>
    </w:p>
    <w:p w14:paraId="5EAA2279" w14:textId="4D3B45AC" w:rsidR="00D164E4" w:rsidRDefault="00D164E4" w:rsidP="00C17CE7">
      <w:pPr>
        <w:spacing w:line="276" w:lineRule="auto"/>
      </w:pPr>
    </w:p>
    <w:p w14:paraId="5B29871C" w14:textId="455987E9" w:rsidR="00D164E4" w:rsidRDefault="00D164E4" w:rsidP="00795202">
      <w:pPr>
        <w:spacing w:line="276" w:lineRule="auto"/>
        <w:jc w:val="both"/>
        <w:rPr>
          <w:rFonts w:ascii="Times New Roman" w:hAnsi="Times New Roman"/>
          <w:sz w:val="22"/>
          <w:szCs w:val="22"/>
        </w:rPr>
      </w:pPr>
      <w:r w:rsidRPr="002E5819">
        <w:rPr>
          <w:rFonts w:ascii="Times New Roman" w:hAnsi="Times New Roman"/>
          <w:b/>
          <w:sz w:val="22"/>
          <w:szCs w:val="22"/>
        </w:rPr>
        <w:t>Electrical Weeding</w:t>
      </w:r>
      <w:r w:rsidRPr="002E5819">
        <w:rPr>
          <w:rFonts w:ascii="Times New Roman" w:hAnsi="Times New Roman"/>
          <w:sz w:val="22"/>
          <w:szCs w:val="22"/>
        </w:rPr>
        <w:t xml:space="preserve"> is another method which uses electricity to kill weeds, offering precision that can protect coffee plants while targeting weeds. As a chemical-free method, it's environmentally friendly, an important consideration given Brazil's rich biodiversity. It's effective against various weeds, including those with deep roots, common in Brazilian soils. However, it's energy-intensive, which could be costly for large plantations, and carries a risk of electrical shock. It may also unintentionally harm beneficial soil organisms.</w:t>
      </w:r>
      <w:r w:rsidR="007433C0">
        <w:rPr>
          <w:rFonts w:ascii="Times New Roman" w:hAnsi="Times New Roman"/>
          <w:sz w:val="22"/>
          <w:szCs w:val="22"/>
        </w:rPr>
        <w:t xml:space="preserve"> </w:t>
      </w:r>
      <w:r w:rsidR="007433C0" w:rsidRPr="00DA10FC">
        <w:rPr>
          <w:rFonts w:ascii="Times New Roman" w:hAnsi="Times New Roman"/>
          <w:sz w:val="22"/>
          <w:szCs w:val="22"/>
          <w:highlight w:val="yellow"/>
        </w:rPr>
        <w:t>(</w:t>
      </w:r>
      <w:r w:rsidR="00DA10FC" w:rsidRPr="00DA10FC">
        <w:rPr>
          <w:rFonts w:ascii="Times New Roman" w:hAnsi="Times New Roman"/>
          <w:sz w:val="22"/>
          <w:szCs w:val="22"/>
          <w:highlight w:val="yellow"/>
        </w:rPr>
        <w:t>https://www.researchgate.net/publication/317955893_Using_Electric_Current_as_a_Weed_Control_Method</w:t>
      </w:r>
      <w:r w:rsidR="00DA10FC" w:rsidRPr="00DA10FC">
        <w:rPr>
          <w:rFonts w:ascii="Times New Roman" w:hAnsi="Times New Roman"/>
          <w:sz w:val="22"/>
          <w:szCs w:val="22"/>
          <w:highlight w:val="yellow"/>
        </w:rPr>
        <w:t>)</w:t>
      </w:r>
    </w:p>
    <w:p w14:paraId="6E92F21B" w14:textId="77777777" w:rsidR="00795202" w:rsidRPr="00795202" w:rsidRDefault="00795202" w:rsidP="00795202">
      <w:pPr>
        <w:spacing w:line="276" w:lineRule="auto"/>
        <w:jc w:val="both"/>
        <w:rPr>
          <w:rFonts w:ascii="Times New Roman" w:hAnsi="Times New Roman"/>
          <w:sz w:val="22"/>
          <w:szCs w:val="22"/>
        </w:rPr>
      </w:pPr>
    </w:p>
    <w:p w14:paraId="63311403" w14:textId="502B7F48" w:rsidR="00D164E4" w:rsidRPr="00A11CA5" w:rsidRDefault="00D164E4" w:rsidP="002E5819">
      <w:pPr>
        <w:spacing w:after="160" w:line="276" w:lineRule="auto"/>
        <w:jc w:val="both"/>
        <w:rPr>
          <w:rFonts w:ascii="Times New Roman" w:hAnsi="Times New Roman"/>
          <w:sz w:val="22"/>
          <w:szCs w:val="22"/>
        </w:rPr>
      </w:pPr>
      <w:r w:rsidRPr="00A11CA5">
        <w:rPr>
          <w:rFonts w:ascii="Times New Roman" w:hAnsi="Times New Roman"/>
          <w:b/>
          <w:sz w:val="22"/>
          <w:szCs w:val="22"/>
        </w:rPr>
        <w:t>Laser weeding technology</w:t>
      </w:r>
      <w:r w:rsidRPr="00A11CA5">
        <w:rPr>
          <w:rFonts w:ascii="Times New Roman" w:hAnsi="Times New Roman"/>
          <w:sz w:val="22"/>
          <w:szCs w:val="22"/>
        </w:rPr>
        <w:t>, a precise and eco-friendly method, uses high-power laser diodes to eliminate weeds. Notable laser technologies include:</w:t>
      </w:r>
      <w:r w:rsidR="004F3AD4">
        <w:rPr>
          <w:rFonts w:ascii="Times New Roman" w:hAnsi="Times New Roman"/>
          <w:sz w:val="22"/>
          <w:szCs w:val="22"/>
        </w:rPr>
        <w:t xml:space="preserve"> </w:t>
      </w:r>
      <w:r w:rsidR="004F3AD4" w:rsidRPr="00B41C94">
        <w:rPr>
          <w:rFonts w:ascii="Times New Roman" w:hAnsi="Times New Roman"/>
          <w:sz w:val="22"/>
          <w:szCs w:val="22"/>
          <w:highlight w:val="yellow"/>
        </w:rPr>
        <w:t xml:space="preserve">(All the following text is </w:t>
      </w:r>
      <w:r w:rsidR="00B41C94" w:rsidRPr="00B41C94">
        <w:rPr>
          <w:rFonts w:ascii="Times New Roman" w:hAnsi="Times New Roman"/>
          <w:sz w:val="22"/>
          <w:szCs w:val="22"/>
          <w:highlight w:val="yellow"/>
        </w:rPr>
        <w:t>from :</w:t>
      </w:r>
      <w:r w:rsidR="00B41C94" w:rsidRPr="00B41C94">
        <w:rPr>
          <w:highlight w:val="yellow"/>
        </w:rPr>
        <w:t xml:space="preserve"> </w:t>
      </w:r>
      <w:r w:rsidR="00B41C94" w:rsidRPr="00B41C94">
        <w:rPr>
          <w:rFonts w:ascii="Times New Roman" w:hAnsi="Times New Roman"/>
          <w:sz w:val="22"/>
          <w:szCs w:val="22"/>
          <w:highlight w:val="yellow"/>
        </w:rPr>
        <w:t>https://www.researchgate.net/publication/242725505_The_Effect_of_Laser_Treatment_as_a_Weed_Control_Method</w:t>
      </w:r>
      <w:r w:rsidR="00B41C94" w:rsidRPr="00B41C94">
        <w:rPr>
          <w:rFonts w:ascii="Times New Roman" w:hAnsi="Times New Roman"/>
          <w:sz w:val="22"/>
          <w:szCs w:val="22"/>
          <w:highlight w:val="yellow"/>
        </w:rPr>
        <w:t>)</w:t>
      </w:r>
    </w:p>
    <w:p w14:paraId="6CD9A4EF" w14:textId="03EA74DB" w:rsidR="00D164E4" w:rsidRPr="00A11CA5" w:rsidRDefault="00D164E4" w:rsidP="002E5819">
      <w:pPr>
        <w:spacing w:after="160" w:line="276" w:lineRule="auto"/>
        <w:jc w:val="both"/>
        <w:rPr>
          <w:rFonts w:ascii="Times New Roman" w:hAnsi="Times New Roman"/>
          <w:sz w:val="22"/>
          <w:szCs w:val="22"/>
        </w:rPr>
      </w:pPr>
      <w:r w:rsidRPr="00A11CA5">
        <w:rPr>
          <w:rFonts w:ascii="Times New Roman" w:eastAsiaTheme="majorEastAsia" w:hAnsi="Times New Roman"/>
          <w:b/>
          <w:sz w:val="22"/>
          <w:szCs w:val="22"/>
        </w:rPr>
        <w:t>CO2 lasers</w:t>
      </w:r>
      <w:r w:rsidRPr="00A11CA5">
        <w:rPr>
          <w:rFonts w:ascii="Times New Roman" w:hAnsi="Times New Roman"/>
          <w:sz w:val="22"/>
          <w:szCs w:val="22"/>
        </w:rPr>
        <w:t xml:space="preserve">: Used in the </w:t>
      </w:r>
      <w:r w:rsidRPr="002E5819">
        <w:rPr>
          <w:rFonts w:ascii="Times New Roman" w:hAnsi="Times New Roman"/>
          <w:sz w:val="22"/>
          <w:szCs w:val="22"/>
        </w:rPr>
        <w:t>CarbonRobotics</w:t>
      </w:r>
      <w:r w:rsidRPr="00A11CA5">
        <w:rPr>
          <w:rFonts w:ascii="Times New Roman" w:hAnsi="Times New Roman"/>
          <w:sz w:val="22"/>
          <w:szCs w:val="22"/>
        </w:rPr>
        <w:t xml:space="preserve"> project</w:t>
      </w:r>
      <w:r w:rsidR="009533B5">
        <w:rPr>
          <w:rFonts w:ascii="Times New Roman" w:hAnsi="Times New Roman"/>
          <w:sz w:val="22"/>
          <w:szCs w:val="22"/>
        </w:rPr>
        <w:t xml:space="preserve"> </w:t>
      </w:r>
      <w:r w:rsidR="009533B5" w:rsidRPr="009533B5">
        <w:rPr>
          <w:rFonts w:ascii="Times New Roman" w:hAnsi="Times New Roman"/>
          <w:sz w:val="22"/>
          <w:szCs w:val="22"/>
          <w:highlight w:val="yellow"/>
        </w:rPr>
        <w:t>(</w:t>
      </w:r>
      <w:r w:rsidR="009533B5" w:rsidRPr="009533B5">
        <w:rPr>
          <w:rFonts w:ascii="Times New Roman" w:hAnsi="Times New Roman"/>
          <w:sz w:val="22"/>
          <w:szCs w:val="22"/>
          <w:highlight w:val="yellow"/>
        </w:rPr>
        <w:t>https://www.cbinsights.com/research/carbon-robotics-series-b-funding/</w:t>
      </w:r>
      <w:r w:rsidR="009533B5" w:rsidRPr="009533B5">
        <w:rPr>
          <w:rFonts w:ascii="Times New Roman" w:hAnsi="Times New Roman"/>
          <w:sz w:val="22"/>
          <w:szCs w:val="22"/>
          <w:highlight w:val="yellow"/>
        </w:rPr>
        <w:t>)</w:t>
      </w:r>
      <w:r w:rsidRPr="009533B5">
        <w:rPr>
          <w:rFonts w:ascii="Times New Roman" w:hAnsi="Times New Roman"/>
          <w:sz w:val="22"/>
          <w:szCs w:val="22"/>
          <w:highlight w:val="yellow"/>
        </w:rPr>
        <w:t>,</w:t>
      </w:r>
      <w:r w:rsidRPr="00A11CA5">
        <w:rPr>
          <w:rFonts w:ascii="Times New Roman" w:hAnsi="Times New Roman"/>
          <w:sz w:val="22"/>
          <w:szCs w:val="22"/>
        </w:rPr>
        <w:t xml:space="preserve"> these lasers emit an infrared beam absorbed by water, effectively destroying </w:t>
      </w:r>
      <w:r w:rsidRPr="00A11CA5">
        <w:rPr>
          <w:rFonts w:ascii="Times New Roman" w:hAnsi="Times New Roman"/>
          <w:sz w:val="22"/>
          <w:szCs w:val="22"/>
        </w:rPr>
        <w:lastRenderedPageBreak/>
        <w:t>plant tissues. They offer efficient absorption, high power output, and a wide range of power levels. However, they are bulky, require gas for operation, and have limited precision due to their longer wavelength.</w:t>
      </w:r>
    </w:p>
    <w:p w14:paraId="7499499A" w14:textId="77777777" w:rsidR="00D164E4" w:rsidRPr="00A11CA5" w:rsidRDefault="00D164E4" w:rsidP="002E5819">
      <w:pPr>
        <w:spacing w:after="160" w:line="276" w:lineRule="auto"/>
        <w:jc w:val="both"/>
        <w:rPr>
          <w:rFonts w:ascii="Times New Roman" w:hAnsi="Times New Roman"/>
          <w:sz w:val="22"/>
          <w:szCs w:val="22"/>
        </w:rPr>
      </w:pPr>
      <w:r w:rsidRPr="00A11CA5">
        <w:rPr>
          <w:rFonts w:ascii="Times New Roman" w:eastAsiaTheme="majorEastAsia" w:hAnsi="Times New Roman"/>
          <w:b/>
          <w:sz w:val="22"/>
          <w:szCs w:val="22"/>
        </w:rPr>
        <w:t>Fiber lasers</w:t>
      </w:r>
      <w:r w:rsidRPr="00A11CA5">
        <w:rPr>
          <w:rFonts w:ascii="Times New Roman" w:hAnsi="Times New Roman"/>
          <w:sz w:val="22"/>
          <w:szCs w:val="22"/>
        </w:rPr>
        <w:t>: Known for high power, efficiency, and beam quality, these lasers are</w:t>
      </w:r>
      <w:r w:rsidRPr="002E5819">
        <w:rPr>
          <w:rFonts w:ascii="Times New Roman" w:hAnsi="Times New Roman"/>
          <w:sz w:val="22"/>
          <w:szCs w:val="22"/>
        </w:rPr>
        <w:t xml:space="preserve"> also</w:t>
      </w:r>
      <w:r w:rsidRPr="00A11CA5">
        <w:rPr>
          <w:rFonts w:ascii="Times New Roman" w:hAnsi="Times New Roman"/>
          <w:sz w:val="22"/>
          <w:szCs w:val="22"/>
        </w:rPr>
        <w:t xml:space="preserve"> used in Carbon Robotics' Autonomous Weeder. They offer excellent beam quality for precise targeting and a compact design. However, they have a higher initial cost, potential for overheating, and may require advanced cooling systems.</w:t>
      </w:r>
    </w:p>
    <w:p w14:paraId="60EAA3D5" w14:textId="303DA250" w:rsidR="00D164E4" w:rsidRPr="00A11CA5" w:rsidRDefault="00D164E4" w:rsidP="002E5819">
      <w:pPr>
        <w:spacing w:after="160" w:line="276" w:lineRule="auto"/>
        <w:jc w:val="both"/>
        <w:rPr>
          <w:rFonts w:ascii="Times New Roman" w:hAnsi="Times New Roman"/>
          <w:sz w:val="22"/>
          <w:szCs w:val="22"/>
        </w:rPr>
      </w:pPr>
      <w:r w:rsidRPr="00A11CA5">
        <w:rPr>
          <w:rFonts w:ascii="Times New Roman" w:eastAsiaTheme="majorEastAsia" w:hAnsi="Times New Roman"/>
          <w:b/>
          <w:sz w:val="22"/>
          <w:szCs w:val="22"/>
        </w:rPr>
        <w:t>Diode lasers</w:t>
      </w:r>
      <w:r w:rsidRPr="00A11CA5">
        <w:rPr>
          <w:rFonts w:ascii="Times New Roman" w:hAnsi="Times New Roman"/>
          <w:sz w:val="22"/>
          <w:szCs w:val="22"/>
        </w:rPr>
        <w:t xml:space="preserve">: Compact and efficient, </w:t>
      </w:r>
      <w:r w:rsidRPr="002E5819">
        <w:rPr>
          <w:rFonts w:ascii="Times New Roman" w:hAnsi="Times New Roman"/>
          <w:sz w:val="22"/>
          <w:szCs w:val="22"/>
        </w:rPr>
        <w:t>t</w:t>
      </w:r>
      <w:r w:rsidRPr="00A11CA5">
        <w:rPr>
          <w:rFonts w:ascii="Times New Roman" w:hAnsi="Times New Roman"/>
          <w:sz w:val="22"/>
          <w:szCs w:val="22"/>
        </w:rPr>
        <w:t>hey offer a wide range of wavelengths and high efficiency. However, they have lower beam quality and power output compared to other lasers and may require additional optics for precise targeting</w:t>
      </w:r>
      <w:r w:rsidR="004B393B">
        <w:rPr>
          <w:rFonts w:ascii="Times New Roman" w:hAnsi="Times New Roman"/>
          <w:sz w:val="22"/>
          <w:szCs w:val="22"/>
        </w:rPr>
        <w:t xml:space="preserve"> </w:t>
      </w:r>
      <w:r w:rsidR="004B393B" w:rsidRPr="004B393B">
        <w:rPr>
          <w:rFonts w:ascii="Times New Roman" w:hAnsi="Times New Roman"/>
          <w:sz w:val="22"/>
          <w:szCs w:val="22"/>
          <w:highlight w:val="yellow"/>
        </w:rPr>
        <w:t>(</w:t>
      </w:r>
      <w:r w:rsidR="004B393B" w:rsidRPr="004B393B">
        <w:rPr>
          <w:rFonts w:ascii="Times New Roman" w:hAnsi="Times New Roman"/>
          <w:sz w:val="22"/>
          <w:szCs w:val="22"/>
          <w:highlight w:val="yellow"/>
        </w:rPr>
        <w:t>https://www.mdpi.com/2073-4395/12/11/2681</w:t>
      </w:r>
      <w:r w:rsidR="004B393B" w:rsidRPr="004B393B">
        <w:rPr>
          <w:rFonts w:ascii="Times New Roman" w:hAnsi="Times New Roman"/>
          <w:sz w:val="22"/>
          <w:szCs w:val="22"/>
          <w:highlight w:val="yellow"/>
        </w:rPr>
        <w:t>).</w:t>
      </w:r>
    </w:p>
    <w:p w14:paraId="39DA10AA" w14:textId="077081E0" w:rsidR="003B6740" w:rsidRDefault="00D164E4" w:rsidP="00C17CE7">
      <w:pPr>
        <w:pStyle w:val="Heading3"/>
      </w:pPr>
      <w:bookmarkStart w:id="10" w:name="_Toc137402941"/>
      <w:r w:rsidRPr="007D7867">
        <w:t>Chassis Cons</w:t>
      </w:r>
      <w:r>
        <w:t>iderations</w:t>
      </w:r>
      <w:bookmarkEnd w:id="10"/>
    </w:p>
    <w:p w14:paraId="007B04CB" w14:textId="77777777" w:rsidR="00C17CE7" w:rsidRPr="00C17CE7" w:rsidRDefault="00C17CE7" w:rsidP="00C17CE7"/>
    <w:p w14:paraId="4D346B74" w14:textId="2CF7021C" w:rsidR="00D164E4" w:rsidRPr="002E5819" w:rsidRDefault="00D164E4" w:rsidP="00A815E1">
      <w:pPr>
        <w:spacing w:line="276" w:lineRule="auto"/>
        <w:jc w:val="both"/>
        <w:rPr>
          <w:rFonts w:ascii="Times New Roman" w:hAnsi="Times New Roman"/>
          <w:sz w:val="22"/>
          <w:szCs w:val="22"/>
        </w:rPr>
      </w:pPr>
      <w:r w:rsidRPr="002E5819">
        <w:rPr>
          <w:rFonts w:ascii="Times New Roman" w:hAnsi="Times New Roman"/>
          <w:sz w:val="22"/>
          <w:szCs w:val="22"/>
        </w:rPr>
        <w:t xml:space="preserve">Chassis design is </w:t>
      </w:r>
      <w:r w:rsidR="00B91800">
        <w:rPr>
          <w:rFonts w:ascii="Times New Roman" w:hAnsi="Times New Roman"/>
          <w:sz w:val="22"/>
          <w:szCs w:val="22"/>
        </w:rPr>
        <w:t>important</w:t>
      </w:r>
      <w:r w:rsidRPr="002E5819">
        <w:rPr>
          <w:rFonts w:ascii="Times New Roman" w:hAnsi="Times New Roman"/>
          <w:sz w:val="22"/>
          <w:szCs w:val="22"/>
        </w:rPr>
        <w:t xml:space="preserve"> for an autonomous weeding robot operating in Brazilian coffee plantations due to the unique challenges these environments present. The terrain in these plantations can be uneven and challenging, requiring a chassis that can navigate effectively without tipping over or getting stuck. The chassis must be robust to withstand outdoor conditions and rough handling, yet lightweight and compact for efficient </w:t>
      </w:r>
      <w:r w:rsidR="008B169A" w:rsidRPr="002E5819">
        <w:rPr>
          <w:rFonts w:ascii="Times New Roman" w:hAnsi="Times New Roman"/>
          <w:sz w:val="22"/>
          <w:szCs w:val="22"/>
        </w:rPr>
        <w:t>manoeuvrability</w:t>
      </w:r>
      <w:r w:rsidRPr="002E5819">
        <w:rPr>
          <w:rFonts w:ascii="Times New Roman" w:hAnsi="Times New Roman"/>
          <w:sz w:val="22"/>
          <w:szCs w:val="22"/>
        </w:rPr>
        <w:t xml:space="preserve"> and energy consumption. It should also accommodate all necessary components, including sensors, actuators, and power supply, and allow for easy maintenance.</w:t>
      </w:r>
      <w:r w:rsidR="00A815E1">
        <w:rPr>
          <w:rFonts w:ascii="Times New Roman" w:hAnsi="Times New Roman"/>
          <w:sz w:val="22"/>
          <w:szCs w:val="22"/>
        </w:rPr>
        <w:t xml:space="preserve"> </w:t>
      </w:r>
      <w:r w:rsidR="00A815E1" w:rsidRPr="00A815E1">
        <w:rPr>
          <w:rFonts w:ascii="Times New Roman" w:hAnsi="Times New Roman"/>
          <w:sz w:val="22"/>
          <w:szCs w:val="22"/>
          <w:highlight w:val="yellow"/>
        </w:rPr>
        <w:t>(</w:t>
      </w:r>
      <w:r w:rsidR="00A815E1" w:rsidRPr="00A815E1">
        <w:rPr>
          <w:rFonts w:ascii="Times New Roman" w:hAnsi="Times New Roman"/>
          <w:sz w:val="16"/>
          <w:szCs w:val="16"/>
          <w:highlight w:val="yellow"/>
        </w:rPr>
        <w:t>https://www.researchgate.net/publication/365661921_Design_of_an_Autonomous_Agriculture_Robot_for_Real_Time_Weed_Detection_using_CNN</w:t>
      </w:r>
      <w:r w:rsidR="00A815E1" w:rsidRPr="00A815E1">
        <w:rPr>
          <w:rFonts w:ascii="Times New Roman" w:hAnsi="Times New Roman"/>
          <w:sz w:val="16"/>
          <w:szCs w:val="16"/>
          <w:highlight w:val="yellow"/>
        </w:rPr>
        <w:t>)</w:t>
      </w:r>
    </w:p>
    <w:p w14:paraId="3DBBD0D5" w14:textId="77777777" w:rsidR="00FF4972" w:rsidRPr="002E5819" w:rsidRDefault="00FF4972" w:rsidP="002E5819">
      <w:pPr>
        <w:spacing w:line="276" w:lineRule="auto"/>
        <w:jc w:val="both"/>
        <w:rPr>
          <w:rFonts w:ascii="Times New Roman" w:hAnsi="Times New Roman"/>
          <w:sz w:val="22"/>
          <w:szCs w:val="22"/>
        </w:rPr>
      </w:pPr>
    </w:p>
    <w:p w14:paraId="75E923FB" w14:textId="3E9F46E8" w:rsidR="008E6833" w:rsidRPr="008E6833" w:rsidRDefault="00B00969" w:rsidP="00533596">
      <w:pPr>
        <w:jc w:val="both"/>
        <w:rPr>
          <w:rFonts w:asciiTheme="majorBidi" w:hAnsiTheme="majorBidi" w:cstheme="majorBidi"/>
          <w:sz w:val="22"/>
          <w:szCs w:val="22"/>
        </w:rPr>
      </w:pPr>
      <w:r>
        <w:rPr>
          <w:noProof/>
        </w:rPr>
        <mc:AlternateContent>
          <mc:Choice Requires="wps">
            <w:drawing>
              <wp:anchor distT="0" distB="0" distL="114300" distR="114300" simplePos="0" relativeHeight="251658249" behindDoc="1" locked="0" layoutInCell="1" allowOverlap="1" wp14:anchorId="6794B1CC" wp14:editId="2A753FC7">
                <wp:simplePos x="0" y="0"/>
                <wp:positionH relativeFrom="column">
                  <wp:posOffset>3286760</wp:posOffset>
                </wp:positionH>
                <wp:positionV relativeFrom="paragraph">
                  <wp:posOffset>2017395</wp:posOffset>
                </wp:positionV>
                <wp:extent cx="2486025" cy="635"/>
                <wp:effectExtent l="0" t="0" r="0" b="0"/>
                <wp:wrapTight wrapText="bothSides">
                  <wp:wrapPolygon edited="0">
                    <wp:start x="0" y="0"/>
                    <wp:lineTo x="0" y="21600"/>
                    <wp:lineTo x="21600" y="21600"/>
                    <wp:lineTo x="21600" y="0"/>
                  </wp:wrapPolygon>
                </wp:wrapTight>
                <wp:docPr id="1360663112" name="Text Box 1360663112"/>
                <wp:cNvGraphicFramePr/>
                <a:graphic xmlns:a="http://schemas.openxmlformats.org/drawingml/2006/main">
                  <a:graphicData uri="http://schemas.microsoft.com/office/word/2010/wordprocessingShape">
                    <wps:wsp>
                      <wps:cNvSpPr txBox="1"/>
                      <wps:spPr>
                        <a:xfrm>
                          <a:off x="0" y="0"/>
                          <a:ext cx="2486025" cy="635"/>
                        </a:xfrm>
                        <a:prstGeom prst="rect">
                          <a:avLst/>
                        </a:prstGeom>
                        <a:solidFill>
                          <a:prstClr val="white"/>
                        </a:solidFill>
                        <a:ln>
                          <a:noFill/>
                        </a:ln>
                      </wps:spPr>
                      <wps:txbx>
                        <w:txbxContent>
                          <w:p w14:paraId="02FDABF0" w14:textId="771B5ACA" w:rsidR="00B00969" w:rsidRPr="00076F51" w:rsidRDefault="00B00969" w:rsidP="00B00969">
                            <w:pPr>
                              <w:pStyle w:val="Caption"/>
                              <w:rPr>
                                <w:rFonts w:ascii="Times New Roman" w:eastAsia="Times New Roman" w:hAnsi="Times New Roman"/>
                              </w:rPr>
                            </w:pPr>
                            <w:r>
                              <w:t xml:space="preserve">Figure </w:t>
                            </w:r>
                            <w:fldSimple w:instr=" SEQ Figure \* ARABIC ">
                              <w:r w:rsidR="00FD499E">
                                <w:rPr>
                                  <w:noProof/>
                                </w:rPr>
                                <w:t>2</w:t>
                              </w:r>
                            </w:fldSimple>
                            <w:r>
                              <w:t>: Visual representation of a DD Chassis</w:t>
                            </w:r>
                            <w:r w:rsidR="000C6B98" w:rsidRPr="000C6B98">
                              <w:rPr>
                                <w:highlight w:val="yellow"/>
                              </w:rPr>
                              <w:t>(</w:t>
                            </w:r>
                            <w:r w:rsidR="000C6B98" w:rsidRPr="000C6B98">
                              <w:rPr>
                                <w:highlight w:val="yellow"/>
                              </w:rPr>
                              <w:t>https://www.researchgate.net/figure/Model-of-a-differential-drive-robot_fig2_308574944</w:t>
                            </w:r>
                            <w:r w:rsidR="000C6B98" w:rsidRPr="000C6B98">
                              <w:rPr>
                                <w:highlight w:val="yellow"/>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794B1CC" id="_x0000_t202" coordsize="21600,21600" o:spt="202" path="m,l,21600r21600,l21600,xe">
                <v:stroke joinstyle="miter"/>
                <v:path gradientshapeok="t" o:connecttype="rect"/>
              </v:shapetype>
              <v:shape id="Text Box 1360663112" o:spid="_x0000_s1026" type="#_x0000_t202" style="position:absolute;left:0;text-align:left;margin-left:258.8pt;margin-top:158.85pt;width:195.75pt;height:.05pt;z-index:-25165823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" stroked="f">
                <v:textbox style="mso-fit-shape-to-text:t" inset="0,0,0,0">
                  <w:txbxContent>
                    <w:p w14:paraId="02FDABF0" w14:textId="771B5ACA" w:rsidR="00B00969" w:rsidRPr="00076F51" w:rsidRDefault="00B00969" w:rsidP="00B00969">
                      <w:pPr>
                        <w:pStyle w:val="Caption"/>
                        <w:rPr>
                          <w:rFonts w:ascii="Times New Roman" w:eastAsia="Times New Roman" w:hAnsi="Times New Roman"/>
                        </w:rPr>
                      </w:pPr>
                      <w:r>
                        <w:t xml:space="preserve">Figure </w:t>
                      </w:r>
                      <w:fldSimple w:instr=" SEQ Figure \* ARABIC ">
                        <w:r w:rsidR="00FD499E">
                          <w:rPr>
                            <w:noProof/>
                          </w:rPr>
                          <w:t>2</w:t>
                        </w:r>
                      </w:fldSimple>
                      <w:r>
                        <w:t>: Visual representation of a DD Chassis</w:t>
                      </w:r>
                      <w:r w:rsidR="000C6B98" w:rsidRPr="000C6B98">
                        <w:rPr>
                          <w:highlight w:val="yellow"/>
                        </w:rPr>
                        <w:t>(</w:t>
                      </w:r>
                      <w:r w:rsidR="000C6B98" w:rsidRPr="000C6B98">
                        <w:rPr>
                          <w:highlight w:val="yellow"/>
                        </w:rPr>
                        <w:t>https://www.researchgate.net/figure/Model-of-a-differential-drive-robot_fig2_308574944</w:t>
                      </w:r>
                      <w:r w:rsidR="000C6B98" w:rsidRPr="000C6B98">
                        <w:rPr>
                          <w:highlight w:val="yellow"/>
                        </w:rPr>
                        <w:t>)</w:t>
                      </w:r>
                    </w:p>
                  </w:txbxContent>
                </v:textbox>
                <w10:wrap type="tight"/>
              </v:shape>
            </w:pict>
          </mc:Fallback>
        </mc:AlternateContent>
      </w:r>
      <w:r w:rsidR="00A815E1" w:rsidRPr="00F23BA4">
        <w:rPr>
          <w:rFonts w:ascii="Times New Roman" w:hAnsi="Times New Roman"/>
          <w:sz w:val="22"/>
          <w:szCs w:val="22"/>
        </w:rPr>
        <w:drawing>
          <wp:anchor distT="0" distB="0" distL="114300" distR="114300" simplePos="0" relativeHeight="251658240" behindDoc="1" locked="0" layoutInCell="1" allowOverlap="1" wp14:anchorId="115D6557" wp14:editId="77122E95">
            <wp:simplePos x="0" y="0"/>
            <wp:positionH relativeFrom="margin">
              <wp:posOffset>3286835</wp:posOffset>
            </wp:positionH>
            <wp:positionV relativeFrom="paragraph">
              <wp:posOffset>122032</wp:posOffset>
            </wp:positionV>
            <wp:extent cx="2486025" cy="1838325"/>
            <wp:effectExtent l="19050" t="19050" r="28575" b="28575"/>
            <wp:wrapTight wrapText="bothSides">
              <wp:wrapPolygon edited="0">
                <wp:start x="-166" y="-224"/>
                <wp:lineTo x="-166" y="21712"/>
                <wp:lineTo x="21683" y="21712"/>
                <wp:lineTo x="21683" y="-224"/>
                <wp:lineTo x="-166" y="-224"/>
              </wp:wrapPolygon>
            </wp:wrapTight>
            <wp:docPr id="1664906649" name="Picture 1664906649" descr="A picture containing diagram, line, sketch, technical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906649" name="Picture 11" descr="A picture containing diagram, line, sketch, technical drawing&#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2486025" cy="1838325"/>
                    </a:xfrm>
                    <a:prstGeom prst="rect">
                      <a:avLst/>
                    </a:prstGeom>
                    <a:ln w="12700">
                      <a:solidFill>
                        <a:schemeClr val="tx1"/>
                      </a:solidFill>
                    </a:ln>
                  </pic:spPr>
                </pic:pic>
              </a:graphicData>
            </a:graphic>
          </wp:anchor>
        </w:drawing>
      </w:r>
      <w:r w:rsidR="008E6833" w:rsidRPr="006035FE">
        <w:rPr>
          <w:rFonts w:asciiTheme="majorBidi" w:hAnsiTheme="majorBidi" w:cstheme="majorBidi"/>
          <w:b/>
          <w:bCs/>
        </w:rPr>
        <w:t>D</w:t>
      </w:r>
      <w:r w:rsidR="008E6833" w:rsidRPr="008E6833">
        <w:rPr>
          <w:rFonts w:asciiTheme="majorBidi" w:hAnsiTheme="majorBidi" w:cstheme="majorBidi"/>
          <w:b/>
          <w:bCs/>
          <w:sz w:val="22"/>
          <w:szCs w:val="22"/>
        </w:rPr>
        <w:t>ifferential</w:t>
      </w:r>
      <w:r w:rsidR="008E6833">
        <w:rPr>
          <w:rFonts w:asciiTheme="majorBidi" w:hAnsiTheme="majorBidi" w:cstheme="majorBidi"/>
          <w:b/>
          <w:bCs/>
          <w:sz w:val="22"/>
          <w:szCs w:val="22"/>
        </w:rPr>
        <w:t xml:space="preserve"> </w:t>
      </w:r>
      <w:r w:rsidR="008E6833" w:rsidRPr="008E6833">
        <w:rPr>
          <w:rFonts w:asciiTheme="majorBidi" w:hAnsiTheme="majorBidi" w:cstheme="majorBidi"/>
          <w:b/>
          <w:bCs/>
          <w:sz w:val="22"/>
          <w:szCs w:val="22"/>
        </w:rPr>
        <w:t>Drive</w:t>
      </w:r>
      <w:r w:rsidR="00ED1D55">
        <w:rPr>
          <w:rFonts w:asciiTheme="majorBidi" w:hAnsiTheme="majorBidi" w:cstheme="majorBidi"/>
          <w:b/>
          <w:bCs/>
          <w:sz w:val="22"/>
          <w:szCs w:val="22"/>
        </w:rPr>
        <w:t xml:space="preserve"> (DD)</w:t>
      </w:r>
      <w:r w:rsidR="008E6833" w:rsidRPr="008E6833">
        <w:rPr>
          <w:rFonts w:asciiTheme="majorBidi" w:hAnsiTheme="majorBidi" w:cstheme="majorBidi"/>
          <w:b/>
          <w:bCs/>
          <w:sz w:val="22"/>
          <w:szCs w:val="22"/>
        </w:rPr>
        <w:t>:</w:t>
      </w:r>
      <w:r w:rsidR="008E6833" w:rsidRPr="008E6833">
        <w:rPr>
          <w:rFonts w:asciiTheme="majorBidi" w:hAnsiTheme="majorBidi" w:cstheme="majorBidi"/>
          <w:sz w:val="22"/>
          <w:szCs w:val="22"/>
        </w:rPr>
        <w:t xml:space="preserve"> The</w:t>
      </w:r>
      <w:r w:rsidR="00533596">
        <w:rPr>
          <w:rFonts w:asciiTheme="majorBidi" w:hAnsiTheme="majorBidi" w:cstheme="majorBidi"/>
          <w:sz w:val="22"/>
          <w:szCs w:val="22"/>
        </w:rPr>
        <w:t xml:space="preserve"> </w:t>
      </w:r>
      <w:r w:rsidR="008E6833" w:rsidRPr="008E6833">
        <w:rPr>
          <w:rFonts w:asciiTheme="majorBidi" w:hAnsiTheme="majorBidi" w:cstheme="majorBidi"/>
          <w:sz w:val="22"/>
          <w:szCs w:val="22"/>
        </w:rPr>
        <w:t>differential drive configuration</w:t>
      </w:r>
      <w:r w:rsidR="000C6B98">
        <w:rPr>
          <w:rFonts w:asciiTheme="majorBidi" w:hAnsiTheme="majorBidi" w:cstheme="majorBidi"/>
          <w:sz w:val="22"/>
          <w:szCs w:val="22"/>
        </w:rPr>
        <w:t xml:space="preserve"> </w:t>
      </w:r>
      <w:r w:rsidR="000C6B98" w:rsidRPr="000C6B98">
        <w:rPr>
          <w:rFonts w:asciiTheme="majorBidi" w:hAnsiTheme="majorBidi" w:cstheme="majorBidi"/>
          <w:sz w:val="22"/>
          <w:szCs w:val="22"/>
          <w:highlight w:val="yellow"/>
        </w:rPr>
        <w:t>(figure 2)</w:t>
      </w:r>
      <w:r w:rsidR="008E6833" w:rsidRPr="008E6833">
        <w:rPr>
          <w:rFonts w:asciiTheme="majorBidi" w:hAnsiTheme="majorBidi" w:cstheme="majorBidi"/>
          <w:sz w:val="22"/>
          <w:szCs w:val="22"/>
        </w:rPr>
        <w:t xml:space="preserve"> is widely recognized as a commonly adopted and straightforward robot design. It uses a pair of wheels, independently powered on opposing sides of the robot's body. To promote stability, a non-powered third wheel can be integrated. This design boasts several benefits, including its straightforward construction, ease of control and cost efficiency. However, there are a few limitations such as traversing uneven terrains or encountering obstacles may present difficulties for this design. Moreover, the system is reliant on precise wheel movements for accurate navigation, which can be vulnerable for wheel slippage.</w:t>
      </w:r>
      <w:r w:rsidR="00070B96">
        <w:rPr>
          <w:rFonts w:asciiTheme="majorBidi" w:hAnsiTheme="majorBidi" w:cstheme="majorBidi"/>
          <w:sz w:val="22"/>
          <w:szCs w:val="22"/>
        </w:rPr>
        <w:t xml:space="preserve"> </w:t>
      </w:r>
      <w:r w:rsidR="00070B96" w:rsidRPr="00070B96">
        <w:rPr>
          <w:rFonts w:asciiTheme="majorBidi" w:hAnsiTheme="majorBidi" w:cstheme="majorBidi"/>
          <w:sz w:val="22"/>
          <w:szCs w:val="22"/>
          <w:highlight w:val="yellow"/>
        </w:rPr>
        <w:t>(</w:t>
      </w:r>
      <w:r w:rsidR="00070B96" w:rsidRPr="00070B96">
        <w:rPr>
          <w:rFonts w:asciiTheme="majorBidi" w:hAnsiTheme="majorBidi" w:cstheme="majorBidi"/>
          <w:sz w:val="22"/>
          <w:szCs w:val="22"/>
          <w:highlight w:val="yellow"/>
        </w:rPr>
        <w:t>https://www.researchgate.net/publication/345370664_Development_of_a_Multi-Purpose_Autonomous_Differential_Drive_Mobile_Robot_for_Plant_Phenotyping_and_Soil_Sensing</w:t>
      </w:r>
      <w:r w:rsidR="00070B96" w:rsidRPr="00070B96">
        <w:rPr>
          <w:rFonts w:asciiTheme="majorBidi" w:hAnsiTheme="majorBidi" w:cstheme="majorBidi"/>
          <w:sz w:val="22"/>
          <w:szCs w:val="22"/>
          <w:highlight w:val="yellow"/>
        </w:rPr>
        <w:t>)</w:t>
      </w:r>
    </w:p>
    <w:p w14:paraId="18E2F7AD" w14:textId="77777777" w:rsidR="00D164E4" w:rsidRPr="00F23BA4" w:rsidRDefault="00D164E4" w:rsidP="00F23BA4">
      <w:pPr>
        <w:spacing w:line="276" w:lineRule="auto"/>
        <w:jc w:val="both"/>
        <w:rPr>
          <w:rFonts w:ascii="Times New Roman" w:hAnsi="Times New Roman"/>
          <w:sz w:val="22"/>
          <w:szCs w:val="22"/>
        </w:rPr>
      </w:pPr>
    </w:p>
    <w:p w14:paraId="7BFFB3FA" w14:textId="54C89B75" w:rsidR="000A7851" w:rsidRPr="000A7851" w:rsidRDefault="004F2268" w:rsidP="00CA0D26">
      <w:pPr>
        <w:spacing w:line="276" w:lineRule="auto"/>
        <w:jc w:val="both"/>
        <w:rPr>
          <w:rFonts w:asciiTheme="majorBidi" w:hAnsiTheme="majorBidi" w:cstheme="majorBidi"/>
          <w:sz w:val="22"/>
          <w:szCs w:val="22"/>
        </w:rPr>
      </w:pPr>
      <w:r>
        <w:rPr>
          <w:noProof/>
        </w:rPr>
        <w:lastRenderedPageBreak/>
        <mc:AlternateContent>
          <mc:Choice Requires="wps">
            <w:drawing>
              <wp:anchor distT="0" distB="0" distL="114300" distR="114300" simplePos="0" relativeHeight="251658250" behindDoc="1" locked="0" layoutInCell="1" allowOverlap="1" wp14:anchorId="3F177A85" wp14:editId="1B32F69B">
                <wp:simplePos x="0" y="0"/>
                <wp:positionH relativeFrom="column">
                  <wp:posOffset>19050</wp:posOffset>
                </wp:positionH>
                <wp:positionV relativeFrom="paragraph">
                  <wp:posOffset>2157095</wp:posOffset>
                </wp:positionV>
                <wp:extent cx="2670810" cy="635"/>
                <wp:effectExtent l="0" t="0" r="0" b="0"/>
                <wp:wrapTight wrapText="bothSides">
                  <wp:wrapPolygon edited="0">
                    <wp:start x="0" y="0"/>
                    <wp:lineTo x="0" y="21600"/>
                    <wp:lineTo x="21600" y="21600"/>
                    <wp:lineTo x="21600" y="0"/>
                  </wp:wrapPolygon>
                </wp:wrapTight>
                <wp:docPr id="1960361144" name="Text Box 1960361144"/>
                <wp:cNvGraphicFramePr/>
                <a:graphic xmlns:a="http://schemas.openxmlformats.org/drawingml/2006/main">
                  <a:graphicData uri="http://schemas.microsoft.com/office/word/2010/wordprocessingShape">
                    <wps:wsp>
                      <wps:cNvSpPr txBox="1"/>
                      <wps:spPr>
                        <a:xfrm>
                          <a:off x="0" y="0"/>
                          <a:ext cx="2670810" cy="635"/>
                        </a:xfrm>
                        <a:prstGeom prst="rect">
                          <a:avLst/>
                        </a:prstGeom>
                        <a:solidFill>
                          <a:prstClr val="white"/>
                        </a:solidFill>
                        <a:ln>
                          <a:noFill/>
                        </a:ln>
                      </wps:spPr>
                      <wps:txbx>
                        <w:txbxContent>
                          <w:p w14:paraId="30146659" w14:textId="6448EFE8" w:rsidR="004F2268" w:rsidRPr="00C50ECD" w:rsidRDefault="004F2268" w:rsidP="004F2268">
                            <w:pPr>
                              <w:pStyle w:val="Caption"/>
                              <w:rPr>
                                <w:rFonts w:ascii="Times New Roman" w:eastAsia="Times New Roman" w:hAnsi="Times New Roman"/>
                              </w:rPr>
                            </w:pPr>
                            <w:r>
                              <w:t xml:space="preserve">Figure </w:t>
                            </w:r>
                            <w:fldSimple w:instr=" SEQ Figure \* ARABIC ">
                              <w:r w:rsidR="00FD499E">
                                <w:rPr>
                                  <w:noProof/>
                                </w:rPr>
                                <w:t>3</w:t>
                              </w:r>
                            </w:fldSimple>
                            <w:r>
                              <w:t>: Tracked Drive Implementation Example</w:t>
                            </w:r>
                            <w:r w:rsidR="00EC21C7" w:rsidRPr="00EC21C7">
                              <w:rPr>
                                <w:highlight w:val="yellow"/>
                              </w:rPr>
                              <w:t>(</w:t>
                            </w:r>
                            <w:r w:rsidR="00EC21C7" w:rsidRPr="00EC21C7">
                              <w:rPr>
                                <w:highlight w:val="yellow"/>
                              </w:rPr>
                              <w:t>https://www.researchgate.net/figure/Structure-of-the-tracked-mobile-robot-22-Composition-of-the-control-hardware-The-control_fig1_276184188</w:t>
                            </w:r>
                            <w:r w:rsidR="00EC21C7" w:rsidRPr="00EC21C7">
                              <w:rPr>
                                <w:highlight w:val="yellow"/>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177A85" id="Text Box 1960361144" o:spid="_x0000_s1027" type="#_x0000_t202" style="position:absolute;left:0;text-align:left;margin-left:1.5pt;margin-top:169.85pt;width:210.3pt;height:.05pt;z-index:-25165823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" stroked="f">
                <v:textbox style="mso-fit-shape-to-text:t" inset="0,0,0,0">
                  <w:txbxContent>
                    <w:p w14:paraId="30146659" w14:textId="6448EFE8" w:rsidR="004F2268" w:rsidRPr="00C50ECD" w:rsidRDefault="004F2268" w:rsidP="004F2268">
                      <w:pPr>
                        <w:pStyle w:val="Caption"/>
                        <w:rPr>
                          <w:rFonts w:ascii="Times New Roman" w:eastAsia="Times New Roman" w:hAnsi="Times New Roman"/>
                        </w:rPr>
                      </w:pPr>
                      <w:r>
                        <w:t xml:space="preserve">Figure </w:t>
                      </w:r>
                      <w:fldSimple w:instr=" SEQ Figure \* ARABIC ">
                        <w:r w:rsidR="00FD499E">
                          <w:rPr>
                            <w:noProof/>
                          </w:rPr>
                          <w:t>3</w:t>
                        </w:r>
                      </w:fldSimple>
                      <w:r>
                        <w:t>: Tracked Drive Implementation Example</w:t>
                      </w:r>
                      <w:r w:rsidR="00EC21C7" w:rsidRPr="00EC21C7">
                        <w:rPr>
                          <w:highlight w:val="yellow"/>
                        </w:rPr>
                        <w:t>(</w:t>
                      </w:r>
                      <w:r w:rsidR="00EC21C7" w:rsidRPr="00EC21C7">
                        <w:rPr>
                          <w:highlight w:val="yellow"/>
                        </w:rPr>
                        <w:t>https://www.researchgate.net/figure/Structure-of-the-tracked-mobile-robot-22-Composition-of-the-control-hardware-The-control_fig1_276184188</w:t>
                      </w:r>
                      <w:r w:rsidR="00EC21C7" w:rsidRPr="00EC21C7">
                        <w:rPr>
                          <w:highlight w:val="yellow"/>
                        </w:rPr>
                        <w:t>)</w:t>
                      </w:r>
                    </w:p>
                  </w:txbxContent>
                </v:textbox>
                <w10:wrap type="tight"/>
              </v:shape>
            </w:pict>
          </mc:Fallback>
        </mc:AlternateContent>
      </w:r>
      <w:r w:rsidR="00533596" w:rsidRPr="00F23BA4">
        <w:rPr>
          <w:rFonts w:ascii="Times New Roman" w:hAnsi="Times New Roman"/>
          <w:sz w:val="22"/>
          <w:szCs w:val="22"/>
        </w:rPr>
        <w:drawing>
          <wp:anchor distT="0" distB="0" distL="114300" distR="114300" simplePos="0" relativeHeight="251658243" behindDoc="1" locked="0" layoutInCell="1" allowOverlap="1" wp14:anchorId="58E646B1" wp14:editId="617A0019">
            <wp:simplePos x="0" y="0"/>
            <wp:positionH relativeFrom="margin">
              <wp:align>left</wp:align>
            </wp:positionH>
            <wp:positionV relativeFrom="paragraph">
              <wp:posOffset>298533</wp:posOffset>
            </wp:positionV>
            <wp:extent cx="2670810" cy="1801495"/>
            <wp:effectExtent l="19050" t="19050" r="15240" b="27305"/>
            <wp:wrapTight wrapText="bothSides">
              <wp:wrapPolygon edited="0">
                <wp:start x="-154" y="-228"/>
                <wp:lineTo x="-154" y="21699"/>
                <wp:lineTo x="21569" y="21699"/>
                <wp:lineTo x="21569" y="-228"/>
                <wp:lineTo x="-154" y="-228"/>
              </wp:wrapPolygon>
            </wp:wrapTight>
            <wp:docPr id="1616052224" name="Picture 1616052224" descr="A picture containing screenshot, cartoon, auto part, whe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052224" name="Picture 12" descr="A picture containing screenshot, cartoon, auto part, wheel&#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2670810" cy="1801495"/>
                    </a:xfrm>
                    <a:prstGeom prst="rect">
                      <a:avLst/>
                    </a:prstGeom>
                    <a:ln w="12700">
                      <a:solidFill>
                        <a:schemeClr val="tx1"/>
                      </a:solidFill>
                    </a:ln>
                  </pic:spPr>
                </pic:pic>
              </a:graphicData>
            </a:graphic>
            <wp14:sizeRelH relativeFrom="page">
              <wp14:pctWidth>0</wp14:pctWidth>
            </wp14:sizeRelH>
            <wp14:sizeRelV relativeFrom="page">
              <wp14:pctHeight>0</wp14:pctHeight>
            </wp14:sizeRelV>
          </wp:anchor>
        </w:drawing>
      </w:r>
      <w:r w:rsidR="000A7851" w:rsidRPr="000A7851">
        <w:t xml:space="preserve"> </w:t>
      </w:r>
      <w:r w:rsidR="00D164E4" w:rsidRPr="2F3CC8C8">
        <w:rPr>
          <w:rFonts w:asciiTheme="majorBidi" w:hAnsiTheme="majorBidi" w:cstheme="majorBidi"/>
          <w:b/>
          <w:sz w:val="22"/>
          <w:szCs w:val="22"/>
        </w:rPr>
        <w:t>Tracked Drive:</w:t>
      </w:r>
      <w:r w:rsidR="00D164E4" w:rsidRPr="000A7851">
        <w:rPr>
          <w:rFonts w:asciiTheme="majorBidi" w:hAnsiTheme="majorBidi" w:cstheme="majorBidi"/>
          <w:sz w:val="22"/>
          <w:szCs w:val="22"/>
        </w:rPr>
        <w:t xml:space="preserve"> Tracked drive robots, use </w:t>
      </w:r>
      <w:r w:rsidR="000A7851" w:rsidRPr="000A7851">
        <w:rPr>
          <w:rFonts w:asciiTheme="majorBidi" w:hAnsiTheme="majorBidi" w:cstheme="majorBidi"/>
          <w:sz w:val="22"/>
          <w:szCs w:val="22"/>
        </w:rPr>
        <w:t>tank-like structures</w:t>
      </w:r>
      <w:r w:rsidR="005347C4">
        <w:rPr>
          <w:rFonts w:asciiTheme="majorBidi" w:hAnsiTheme="majorBidi" w:cstheme="majorBidi"/>
          <w:sz w:val="22"/>
          <w:szCs w:val="22"/>
        </w:rPr>
        <w:t xml:space="preserve"> </w:t>
      </w:r>
      <w:r w:rsidR="005347C4" w:rsidRPr="005347C4">
        <w:rPr>
          <w:rFonts w:asciiTheme="majorBidi" w:hAnsiTheme="majorBidi" w:cstheme="majorBidi"/>
          <w:sz w:val="22"/>
          <w:szCs w:val="22"/>
          <w:highlight w:val="yellow"/>
        </w:rPr>
        <w:t>(figure 3)</w:t>
      </w:r>
      <w:r w:rsidR="000A7851" w:rsidRPr="005347C4">
        <w:rPr>
          <w:rFonts w:asciiTheme="majorBidi" w:hAnsiTheme="majorBidi" w:cstheme="majorBidi"/>
          <w:sz w:val="22"/>
          <w:szCs w:val="22"/>
          <w:highlight w:val="yellow"/>
        </w:rPr>
        <w:t>,</w:t>
      </w:r>
      <w:r w:rsidR="000A7851" w:rsidRPr="000A7851">
        <w:rPr>
          <w:rFonts w:asciiTheme="majorBidi" w:hAnsiTheme="majorBidi" w:cstheme="majorBidi"/>
          <w:sz w:val="22"/>
          <w:szCs w:val="22"/>
        </w:rPr>
        <w:t xml:space="preserve"> as they employ </w:t>
      </w:r>
      <w:r w:rsidR="00D164E4" w:rsidRPr="000A7851">
        <w:rPr>
          <w:rFonts w:asciiTheme="majorBidi" w:hAnsiTheme="majorBidi" w:cstheme="majorBidi"/>
          <w:sz w:val="22"/>
          <w:szCs w:val="22"/>
        </w:rPr>
        <w:t xml:space="preserve">continuous tracks instead of </w:t>
      </w:r>
      <w:r w:rsidR="000A7851" w:rsidRPr="000A7851">
        <w:rPr>
          <w:rFonts w:asciiTheme="majorBidi" w:hAnsiTheme="majorBidi" w:cstheme="majorBidi"/>
          <w:sz w:val="22"/>
          <w:szCs w:val="22"/>
        </w:rPr>
        <w:t xml:space="preserve">traditional </w:t>
      </w:r>
      <w:r w:rsidR="00D164E4" w:rsidRPr="000A7851">
        <w:rPr>
          <w:rFonts w:asciiTheme="majorBidi" w:hAnsiTheme="majorBidi" w:cstheme="majorBidi"/>
          <w:sz w:val="22"/>
          <w:szCs w:val="22"/>
        </w:rPr>
        <w:t xml:space="preserve">wheels. This design </w:t>
      </w:r>
      <w:r w:rsidR="000A7851" w:rsidRPr="000A7851">
        <w:rPr>
          <w:rFonts w:asciiTheme="majorBidi" w:hAnsiTheme="majorBidi" w:cstheme="majorBidi"/>
          <w:sz w:val="22"/>
          <w:szCs w:val="22"/>
        </w:rPr>
        <w:t>facilitates</w:t>
      </w:r>
      <w:r w:rsidR="00D164E4" w:rsidRPr="000A7851">
        <w:rPr>
          <w:rFonts w:asciiTheme="majorBidi" w:hAnsiTheme="majorBidi" w:cstheme="majorBidi"/>
          <w:sz w:val="22"/>
          <w:szCs w:val="22"/>
        </w:rPr>
        <w:t xml:space="preserve"> larger surface area contact and </w:t>
      </w:r>
      <w:r w:rsidR="000A7851" w:rsidRPr="000A7851">
        <w:rPr>
          <w:rFonts w:asciiTheme="majorBidi" w:hAnsiTheme="majorBidi" w:cstheme="majorBidi"/>
          <w:sz w:val="22"/>
          <w:szCs w:val="22"/>
        </w:rPr>
        <w:t>uniform</w:t>
      </w:r>
      <w:r w:rsidR="00D164E4" w:rsidRPr="000A7851">
        <w:rPr>
          <w:rFonts w:asciiTheme="majorBidi" w:hAnsiTheme="majorBidi" w:cstheme="majorBidi"/>
          <w:sz w:val="22"/>
          <w:szCs w:val="22"/>
        </w:rPr>
        <w:t xml:space="preserve"> weight distribution. </w:t>
      </w:r>
      <w:r w:rsidR="000A7851" w:rsidRPr="000A7851">
        <w:rPr>
          <w:rFonts w:asciiTheme="majorBidi" w:hAnsiTheme="majorBidi" w:cstheme="majorBidi"/>
          <w:sz w:val="22"/>
          <w:szCs w:val="22"/>
        </w:rPr>
        <w:t>Such</w:t>
      </w:r>
      <w:r w:rsidR="00D164E4" w:rsidRPr="000A7851">
        <w:rPr>
          <w:rFonts w:asciiTheme="majorBidi" w:hAnsiTheme="majorBidi" w:cstheme="majorBidi"/>
          <w:sz w:val="22"/>
          <w:szCs w:val="22"/>
        </w:rPr>
        <w:t xml:space="preserve"> robots </w:t>
      </w:r>
      <w:r w:rsidR="000A7851" w:rsidRPr="000A7851">
        <w:rPr>
          <w:rFonts w:asciiTheme="majorBidi" w:hAnsiTheme="majorBidi" w:cstheme="majorBidi"/>
          <w:sz w:val="22"/>
          <w:szCs w:val="22"/>
        </w:rPr>
        <w:t>excel in traversing rugged</w:t>
      </w:r>
      <w:r w:rsidR="00D164E4" w:rsidRPr="000A7851">
        <w:rPr>
          <w:rFonts w:asciiTheme="majorBidi" w:hAnsiTheme="majorBidi" w:cstheme="majorBidi"/>
          <w:sz w:val="22"/>
          <w:szCs w:val="22"/>
        </w:rPr>
        <w:t xml:space="preserve"> terrains like sand, mud, and gravel, </w:t>
      </w:r>
      <w:r w:rsidR="000A7851" w:rsidRPr="000A7851">
        <w:rPr>
          <w:rFonts w:asciiTheme="majorBidi" w:hAnsiTheme="majorBidi" w:cstheme="majorBidi"/>
          <w:sz w:val="22"/>
          <w:szCs w:val="22"/>
        </w:rPr>
        <w:t>thereby minimizing the risk of getting immobilized by</w:t>
      </w:r>
      <w:r w:rsidR="00D164E4" w:rsidRPr="000A7851">
        <w:rPr>
          <w:rFonts w:asciiTheme="majorBidi" w:hAnsiTheme="majorBidi" w:cstheme="majorBidi"/>
          <w:sz w:val="22"/>
          <w:szCs w:val="22"/>
        </w:rPr>
        <w:t xml:space="preserve"> obstacles. </w:t>
      </w:r>
      <w:r w:rsidR="000A7851" w:rsidRPr="000A7851">
        <w:rPr>
          <w:rFonts w:asciiTheme="majorBidi" w:hAnsiTheme="majorBidi" w:cstheme="majorBidi"/>
          <w:sz w:val="22"/>
          <w:szCs w:val="22"/>
        </w:rPr>
        <w:t>Nevertheless, it is important to acknowledge that the track mechanism increases the complexity and cost of construction and maintenance. Moreover</w:t>
      </w:r>
      <w:r w:rsidR="00D164E4" w:rsidRPr="000A7851">
        <w:rPr>
          <w:rFonts w:asciiTheme="majorBidi" w:hAnsiTheme="majorBidi" w:cstheme="majorBidi"/>
          <w:sz w:val="22"/>
          <w:szCs w:val="22"/>
        </w:rPr>
        <w:t xml:space="preserve">, they may </w:t>
      </w:r>
      <w:r w:rsidR="000A7851" w:rsidRPr="000A7851">
        <w:rPr>
          <w:rFonts w:asciiTheme="majorBidi" w:hAnsiTheme="majorBidi" w:cstheme="majorBidi"/>
          <w:sz w:val="22"/>
          <w:szCs w:val="22"/>
        </w:rPr>
        <w:t>exhibit relatively lower efficiency</w:t>
      </w:r>
      <w:r w:rsidR="00D164E4" w:rsidRPr="000A7851">
        <w:rPr>
          <w:rFonts w:asciiTheme="majorBidi" w:hAnsiTheme="majorBidi" w:cstheme="majorBidi"/>
          <w:sz w:val="22"/>
          <w:szCs w:val="22"/>
        </w:rPr>
        <w:t xml:space="preserve"> and slower </w:t>
      </w:r>
      <w:r w:rsidR="000A7851" w:rsidRPr="000A7851">
        <w:rPr>
          <w:rFonts w:asciiTheme="majorBidi" w:hAnsiTheme="majorBidi" w:cstheme="majorBidi"/>
          <w:sz w:val="22"/>
          <w:szCs w:val="22"/>
        </w:rPr>
        <w:t xml:space="preserve">speed when compared to </w:t>
      </w:r>
      <w:r w:rsidR="00D164E4" w:rsidRPr="000A7851">
        <w:rPr>
          <w:rFonts w:asciiTheme="majorBidi" w:hAnsiTheme="majorBidi" w:cstheme="majorBidi"/>
          <w:sz w:val="22"/>
          <w:szCs w:val="22"/>
        </w:rPr>
        <w:t>their wheeled counterparts.</w:t>
      </w:r>
      <w:r w:rsidR="00003C17">
        <w:rPr>
          <w:rFonts w:asciiTheme="majorBidi" w:hAnsiTheme="majorBidi" w:cstheme="majorBidi"/>
          <w:sz w:val="22"/>
          <w:szCs w:val="22"/>
        </w:rPr>
        <w:t xml:space="preserve"> </w:t>
      </w:r>
      <w:r w:rsidR="00003C17" w:rsidRPr="007A337A">
        <w:rPr>
          <w:rFonts w:asciiTheme="majorBidi" w:hAnsiTheme="majorBidi" w:cstheme="majorBidi"/>
          <w:sz w:val="22"/>
          <w:szCs w:val="22"/>
          <w:highlight w:val="yellow"/>
        </w:rPr>
        <w:t>(</w:t>
      </w:r>
      <w:r w:rsidR="007A337A" w:rsidRPr="007A337A">
        <w:rPr>
          <w:rFonts w:asciiTheme="majorBidi" w:hAnsiTheme="majorBidi" w:cstheme="majorBidi"/>
          <w:sz w:val="22"/>
          <w:szCs w:val="22"/>
          <w:highlight w:val="yellow"/>
        </w:rPr>
        <w:t>https://www.science.org/doi/10.1126/scirobotics.aar7650</w:t>
      </w:r>
      <w:r w:rsidR="007A337A" w:rsidRPr="007A337A">
        <w:rPr>
          <w:rFonts w:asciiTheme="majorBidi" w:hAnsiTheme="majorBidi" w:cstheme="majorBidi"/>
          <w:sz w:val="22"/>
          <w:szCs w:val="22"/>
          <w:highlight w:val="yellow"/>
        </w:rPr>
        <w:t>)</w:t>
      </w:r>
    </w:p>
    <w:p w14:paraId="56446942" w14:textId="522F0F4B" w:rsidR="00D164E4" w:rsidRPr="00F23BA4" w:rsidRDefault="00D164E4" w:rsidP="00F23BA4">
      <w:pPr>
        <w:spacing w:line="276" w:lineRule="auto"/>
        <w:jc w:val="both"/>
        <w:rPr>
          <w:rFonts w:ascii="Times New Roman" w:hAnsi="Times New Roman"/>
          <w:sz w:val="22"/>
          <w:szCs w:val="22"/>
        </w:rPr>
      </w:pPr>
    </w:p>
    <w:p w14:paraId="1986F8C6" w14:textId="1C7AE12A" w:rsidR="00D164E4" w:rsidRPr="00F23BA4" w:rsidRDefault="00D164E4" w:rsidP="00F23BA4">
      <w:pPr>
        <w:spacing w:line="276" w:lineRule="auto"/>
        <w:jc w:val="both"/>
        <w:rPr>
          <w:rFonts w:ascii="Times New Roman" w:hAnsi="Times New Roman"/>
          <w:sz w:val="22"/>
          <w:szCs w:val="22"/>
        </w:rPr>
      </w:pPr>
    </w:p>
    <w:p w14:paraId="6A0277B4" w14:textId="22AB10AE" w:rsidR="00D164E4" w:rsidRPr="00F23BA4" w:rsidRDefault="006C4B4B" w:rsidP="00F23BA4">
      <w:pPr>
        <w:spacing w:line="276" w:lineRule="auto"/>
        <w:jc w:val="both"/>
        <w:rPr>
          <w:rFonts w:ascii="Times New Roman" w:hAnsi="Times New Roman"/>
          <w:sz w:val="22"/>
          <w:szCs w:val="22"/>
        </w:rPr>
      </w:pPr>
      <w:r>
        <w:rPr>
          <w:noProof/>
        </w:rPr>
        <mc:AlternateContent>
          <mc:Choice Requires="wps">
            <w:drawing>
              <wp:anchor distT="0" distB="0" distL="114300" distR="114300" simplePos="0" relativeHeight="251658251" behindDoc="1" locked="0" layoutInCell="1" allowOverlap="1" wp14:anchorId="6138567C" wp14:editId="4ECF147A">
                <wp:simplePos x="0" y="0"/>
                <wp:positionH relativeFrom="column">
                  <wp:posOffset>2988310</wp:posOffset>
                </wp:positionH>
                <wp:positionV relativeFrom="paragraph">
                  <wp:posOffset>2593975</wp:posOffset>
                </wp:positionV>
                <wp:extent cx="2724150" cy="635"/>
                <wp:effectExtent l="0" t="0" r="0" b="0"/>
                <wp:wrapTight wrapText="bothSides">
                  <wp:wrapPolygon edited="0">
                    <wp:start x="0" y="0"/>
                    <wp:lineTo x="0" y="21600"/>
                    <wp:lineTo x="21600" y="21600"/>
                    <wp:lineTo x="21600" y="0"/>
                  </wp:wrapPolygon>
                </wp:wrapTight>
                <wp:docPr id="298479956" name="Text Box 298479956"/>
                <wp:cNvGraphicFramePr/>
                <a:graphic xmlns:a="http://schemas.openxmlformats.org/drawingml/2006/main">
                  <a:graphicData uri="http://schemas.microsoft.com/office/word/2010/wordprocessingShape">
                    <wps:wsp>
                      <wps:cNvSpPr txBox="1"/>
                      <wps:spPr>
                        <a:xfrm>
                          <a:off x="0" y="0"/>
                          <a:ext cx="2724150" cy="635"/>
                        </a:xfrm>
                        <a:prstGeom prst="rect">
                          <a:avLst/>
                        </a:prstGeom>
                        <a:solidFill>
                          <a:prstClr val="white"/>
                        </a:solidFill>
                        <a:ln>
                          <a:noFill/>
                        </a:ln>
                      </wps:spPr>
                      <wps:txbx>
                        <w:txbxContent>
                          <w:p w14:paraId="205D2B39" w14:textId="19B8DB88" w:rsidR="006C4B4B" w:rsidRPr="00D674E7" w:rsidRDefault="006C4B4B" w:rsidP="006C4B4B">
                            <w:pPr>
                              <w:pStyle w:val="Caption"/>
                              <w:rPr>
                                <w:rFonts w:ascii="Times New Roman" w:eastAsia="Times New Roman" w:hAnsi="Times New Roman"/>
                                <w:lang w:val="fr-FR"/>
                              </w:rPr>
                            </w:pPr>
                            <w:r w:rsidRPr="00D674E7">
                              <w:rPr>
                                <w:lang w:val="fr-FR"/>
                              </w:rPr>
                              <w:t xml:space="preserve">Figure </w:t>
                            </w:r>
                            <w:r>
                              <w:fldChar w:fldCharType="begin"/>
                            </w:r>
                            <w:r w:rsidRPr="00D674E7">
                              <w:rPr>
                                <w:lang w:val="fr-FR"/>
                              </w:rPr>
                              <w:instrText xml:space="preserve"> SEQ Figure \* ARABIC </w:instrText>
                            </w:r>
                            <w:r>
                              <w:fldChar w:fldCharType="separate"/>
                            </w:r>
                            <w:r w:rsidR="00FD499E">
                              <w:rPr>
                                <w:noProof/>
                                <w:lang w:val="fr-FR"/>
                              </w:rPr>
                              <w:t>4</w:t>
                            </w:r>
                            <w:r>
                              <w:fldChar w:fldCharType="end"/>
                            </w:r>
                            <w:r w:rsidRPr="00D674E7">
                              <w:rPr>
                                <w:lang w:val="fr-FR"/>
                              </w:rPr>
                              <w:t>: Rocker Bogie Chassis Design</w:t>
                            </w:r>
                            <w:r w:rsidR="005347C4" w:rsidRPr="00D674E7">
                              <w:rPr>
                                <w:highlight w:val="yellow"/>
                                <w:lang w:val="fr-FR"/>
                              </w:rPr>
                              <w:t>(</w:t>
                            </w:r>
                            <w:r w:rsidR="005347C4" w:rsidRPr="00D674E7">
                              <w:rPr>
                                <w:highlight w:val="yellow"/>
                                <w:lang w:val="fr-FR"/>
                              </w:rPr>
                              <w:t>https://www.ijraset.com/research-paper/design-and-analysis-of-multipurpose-relief-vehicle</w:t>
                            </w:r>
                            <w:r w:rsidR="005347C4" w:rsidRPr="00D674E7">
                              <w:rPr>
                                <w:highlight w:val="yellow"/>
                                <w:lang w:val="fr-FR"/>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38567C" id="Text Box 298479956" o:spid="_x0000_s1028" type="#_x0000_t202" style="position:absolute;left:0;text-align:left;margin-left:235.3pt;margin-top:204.25pt;width:214.5pt;height:.05pt;z-index:-25165822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" stroked="f">
                <v:textbox style="mso-fit-shape-to-text:t" inset="0,0,0,0">
                  <w:txbxContent>
                    <w:p w14:paraId="205D2B39" w14:textId="19B8DB88" w:rsidR="006C4B4B" w:rsidRPr="00D674E7" w:rsidRDefault="006C4B4B" w:rsidP="006C4B4B">
                      <w:pPr>
                        <w:pStyle w:val="Caption"/>
                        <w:rPr>
                          <w:rFonts w:ascii="Times New Roman" w:eastAsia="Times New Roman" w:hAnsi="Times New Roman"/>
                          <w:lang w:val="fr-FR"/>
                        </w:rPr>
                      </w:pPr>
                      <w:r w:rsidRPr="00D674E7">
                        <w:rPr>
                          <w:lang w:val="fr-FR"/>
                        </w:rPr>
                        <w:t xml:space="preserve">Figure </w:t>
                      </w:r>
                      <w:r>
                        <w:fldChar w:fldCharType="begin"/>
                      </w:r>
                      <w:r w:rsidRPr="00D674E7">
                        <w:rPr>
                          <w:lang w:val="fr-FR"/>
                        </w:rPr>
                        <w:instrText xml:space="preserve"> SEQ Figure \* ARABIC </w:instrText>
                      </w:r>
                      <w:r>
                        <w:fldChar w:fldCharType="separate"/>
                      </w:r>
                      <w:r w:rsidR="00FD499E">
                        <w:rPr>
                          <w:noProof/>
                          <w:lang w:val="fr-FR"/>
                        </w:rPr>
                        <w:t>4</w:t>
                      </w:r>
                      <w:r>
                        <w:fldChar w:fldCharType="end"/>
                      </w:r>
                      <w:r w:rsidRPr="00D674E7">
                        <w:rPr>
                          <w:lang w:val="fr-FR"/>
                        </w:rPr>
                        <w:t>: Rocker Bogie Chassis Design</w:t>
                      </w:r>
                      <w:r w:rsidR="005347C4" w:rsidRPr="00D674E7">
                        <w:rPr>
                          <w:highlight w:val="yellow"/>
                          <w:lang w:val="fr-FR"/>
                        </w:rPr>
                        <w:t>(</w:t>
                      </w:r>
                      <w:r w:rsidR="005347C4" w:rsidRPr="00D674E7">
                        <w:rPr>
                          <w:highlight w:val="yellow"/>
                          <w:lang w:val="fr-FR"/>
                        </w:rPr>
                        <w:t>https://www.ijraset.com/research-paper/design-and-analysis-of-multipurpose-relief-vehicle</w:t>
                      </w:r>
                      <w:r w:rsidR="005347C4" w:rsidRPr="00D674E7">
                        <w:rPr>
                          <w:highlight w:val="yellow"/>
                          <w:lang w:val="fr-FR"/>
                        </w:rPr>
                        <w:t>)</w:t>
                      </w:r>
                    </w:p>
                  </w:txbxContent>
                </v:textbox>
                <w10:wrap type="tight"/>
              </v:shape>
            </w:pict>
          </mc:Fallback>
        </mc:AlternateContent>
      </w:r>
      <w:r w:rsidR="00A06242" w:rsidRPr="00F23BA4">
        <w:rPr>
          <w:rFonts w:ascii="Times New Roman" w:hAnsi="Times New Roman"/>
          <w:sz w:val="22"/>
          <w:szCs w:val="22"/>
        </w:rPr>
        <w:drawing>
          <wp:anchor distT="0" distB="0" distL="114300" distR="114300" simplePos="0" relativeHeight="251658244" behindDoc="1" locked="0" layoutInCell="1" allowOverlap="1" wp14:anchorId="59EA0370" wp14:editId="597DFD2B">
            <wp:simplePos x="0" y="0"/>
            <wp:positionH relativeFrom="margin">
              <wp:align>right</wp:align>
            </wp:positionH>
            <wp:positionV relativeFrom="paragraph">
              <wp:posOffset>919756</wp:posOffset>
            </wp:positionV>
            <wp:extent cx="2724150" cy="1617345"/>
            <wp:effectExtent l="19050" t="19050" r="19050" b="20955"/>
            <wp:wrapTight wrapText="bothSides">
              <wp:wrapPolygon edited="0">
                <wp:start x="-151" y="-254"/>
                <wp:lineTo x="-151" y="21625"/>
                <wp:lineTo x="21600" y="21625"/>
                <wp:lineTo x="21600" y="-254"/>
                <wp:lineTo x="-151" y="-254"/>
              </wp:wrapPolygon>
            </wp:wrapTight>
            <wp:docPr id="1782796418" name="Picture 1782796418" descr="A picture containing tire, wheel, auto part, automotive ti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796418" name="Picture 13" descr="A picture containing tire, wheel, auto part, automotive tire&#10;&#10;Description automatically generated"/>
                    <pic:cNvPicPr/>
                  </pic:nvPicPr>
                  <pic:blipFill rotWithShape="1">
                    <a:blip r:embed="rId17">
                      <a:extLst>
                        <a:ext uri="{28A0092B-C50C-407E-A947-70E740481C1C}">
                          <a14:useLocalDpi xmlns:a14="http://schemas.microsoft.com/office/drawing/2010/main" val="0"/>
                        </a:ext>
                      </a:extLst>
                    </a:blip>
                    <a:srcRect r="1317" b="12589"/>
                    <a:stretch/>
                  </pic:blipFill>
                  <pic:spPr bwMode="auto">
                    <a:xfrm>
                      <a:off x="0" y="0"/>
                      <a:ext cx="2724150" cy="161734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164E4" w:rsidRPr="00F23BA4">
        <w:rPr>
          <w:rFonts w:ascii="Times New Roman" w:hAnsi="Times New Roman"/>
          <w:b/>
          <w:sz w:val="22"/>
          <w:szCs w:val="22"/>
        </w:rPr>
        <w:t>Rocker-Bogie Suspension System</w:t>
      </w:r>
      <w:r w:rsidR="00D164E4" w:rsidRPr="00F23BA4">
        <w:rPr>
          <w:rFonts w:ascii="Times New Roman" w:hAnsi="Times New Roman"/>
          <w:sz w:val="22"/>
          <w:szCs w:val="22"/>
        </w:rPr>
        <w:t>: The rocker-bogie suspension system, initially designed for NASA's Mars rovers, has been adapted for terrestrial applications, including autonomous weeding robots in mountainous coffee plantations. This system, comprising rockers, bogies, and six wheels, maintains contact with the ground on uneven terrain, ensuring stability and traction</w:t>
      </w:r>
      <w:r w:rsidR="00033261">
        <w:rPr>
          <w:rFonts w:ascii="Times New Roman" w:hAnsi="Times New Roman"/>
          <w:sz w:val="22"/>
          <w:szCs w:val="22"/>
        </w:rPr>
        <w:t xml:space="preserve"> </w:t>
      </w:r>
      <w:r w:rsidR="00033261" w:rsidRPr="00033261">
        <w:rPr>
          <w:rFonts w:ascii="Times New Roman" w:hAnsi="Times New Roman"/>
          <w:sz w:val="22"/>
          <w:szCs w:val="22"/>
          <w:highlight w:val="yellow"/>
        </w:rPr>
        <w:t>(figure 4)</w:t>
      </w:r>
      <w:r w:rsidR="00D164E4" w:rsidRPr="00F23BA4">
        <w:rPr>
          <w:rFonts w:ascii="Times New Roman" w:hAnsi="Times New Roman"/>
          <w:sz w:val="22"/>
          <w:szCs w:val="22"/>
        </w:rPr>
        <w:t>. Its enhanced mobility allows traversal of diverse terrains, as demonstrated by Mars rovers like Curiosity</w:t>
      </w:r>
      <w:r w:rsidR="002E2231">
        <w:rPr>
          <w:rFonts w:ascii="Times New Roman" w:hAnsi="Times New Roman"/>
          <w:sz w:val="22"/>
          <w:szCs w:val="22"/>
        </w:rPr>
        <w:t xml:space="preserve"> </w:t>
      </w:r>
      <w:r w:rsidR="002E2231" w:rsidRPr="002E2231">
        <w:rPr>
          <w:rFonts w:ascii="Times New Roman" w:hAnsi="Times New Roman"/>
          <w:sz w:val="22"/>
          <w:szCs w:val="22"/>
          <w:highlight w:val="yellow"/>
        </w:rPr>
        <w:t>https://www.ijraset.com/research-paper/design-and-analysis-of-multipurpose-relief-vehicle</w:t>
      </w:r>
      <w:r w:rsidR="00D164E4" w:rsidRPr="00F23BA4">
        <w:rPr>
          <w:rFonts w:ascii="Times New Roman" w:hAnsi="Times New Roman"/>
          <w:sz w:val="22"/>
          <w:szCs w:val="22"/>
        </w:rPr>
        <w:t xml:space="preserve">. The system's stability is crucial for the accurate operation of onboard sensors and instruments. It also minimizes impact on crops by reducing soil compaction, crucial for agricultural applications. The passive design, devoid of complex actuators or control algorithms, simplifies the robot's design, enhancing reliability and maintainability. The Mars rovers' longevity and minimal mechanical failures testify to the system's reliability. </w:t>
      </w:r>
    </w:p>
    <w:p w14:paraId="6FBADAC4" w14:textId="77777777" w:rsidR="003B6740" w:rsidRDefault="003B6740" w:rsidP="00F23BA4">
      <w:pPr>
        <w:spacing w:line="276" w:lineRule="auto"/>
        <w:jc w:val="both"/>
        <w:rPr>
          <w:rFonts w:ascii="Times New Roman" w:hAnsi="Times New Roman"/>
          <w:b/>
          <w:sz w:val="26"/>
          <w:szCs w:val="26"/>
        </w:rPr>
      </w:pPr>
    </w:p>
    <w:p w14:paraId="7BB721EF" w14:textId="7368A8AD" w:rsidR="00D164E4" w:rsidRDefault="00D164E4" w:rsidP="00031A3D">
      <w:pPr>
        <w:pStyle w:val="Heading3"/>
      </w:pPr>
      <w:bookmarkStart w:id="11" w:name="_Toc137402942"/>
      <w:r w:rsidRPr="00D86C63">
        <w:t>Power Considerations</w:t>
      </w:r>
      <w:bookmarkEnd w:id="11"/>
    </w:p>
    <w:p w14:paraId="7CF58E7F" w14:textId="77777777" w:rsidR="00031A3D" w:rsidRPr="00031A3D" w:rsidRDefault="00031A3D" w:rsidP="00031A3D"/>
    <w:p w14:paraId="3B9DBD18" w14:textId="6B956BA1" w:rsidR="00D164E4" w:rsidRPr="00F23BA4" w:rsidRDefault="00D164E4" w:rsidP="00F23BA4">
      <w:pPr>
        <w:spacing w:line="276" w:lineRule="auto"/>
        <w:jc w:val="both"/>
        <w:rPr>
          <w:rFonts w:ascii="Times New Roman" w:hAnsi="Times New Roman"/>
          <w:sz w:val="22"/>
          <w:szCs w:val="22"/>
        </w:rPr>
      </w:pPr>
      <w:r w:rsidRPr="00F23BA4">
        <w:rPr>
          <w:rFonts w:ascii="Times New Roman" w:hAnsi="Times New Roman"/>
          <w:sz w:val="22"/>
          <w:szCs w:val="22"/>
        </w:rPr>
        <w:t xml:space="preserve">Power consideration is </w:t>
      </w:r>
      <w:r w:rsidR="00B91800">
        <w:rPr>
          <w:rFonts w:ascii="Times New Roman" w:hAnsi="Times New Roman"/>
          <w:sz w:val="22"/>
          <w:szCs w:val="22"/>
        </w:rPr>
        <w:t>key</w:t>
      </w:r>
      <w:r w:rsidRPr="00F23BA4">
        <w:rPr>
          <w:rFonts w:ascii="Times New Roman" w:hAnsi="Times New Roman"/>
          <w:sz w:val="22"/>
          <w:szCs w:val="22"/>
        </w:rPr>
        <w:t xml:space="preserve"> as </w:t>
      </w:r>
      <w:r w:rsidR="006A16B5">
        <w:rPr>
          <w:rFonts w:ascii="Times New Roman" w:hAnsi="Times New Roman"/>
          <w:sz w:val="22"/>
          <w:szCs w:val="22"/>
        </w:rPr>
        <w:t>i</w:t>
      </w:r>
      <w:r w:rsidRPr="00F23BA4">
        <w:rPr>
          <w:rFonts w:ascii="Times New Roman" w:hAnsi="Times New Roman"/>
          <w:sz w:val="22"/>
          <w:szCs w:val="22"/>
        </w:rPr>
        <w:t>t determines operational time, with a larger power capacity enabling longer operation and increased productivity. Efficient power use reduces operational costs, and in remote areas, a well-considered power system allows longer operation between charges. Using renewable energy sources can also lessen environmental impact.</w:t>
      </w:r>
    </w:p>
    <w:p w14:paraId="09BE5AFD" w14:textId="4454D1D9" w:rsidR="009063AC" w:rsidRPr="00F23BA4" w:rsidRDefault="00033261" w:rsidP="00F23BA4">
      <w:pPr>
        <w:spacing w:line="276" w:lineRule="auto"/>
        <w:jc w:val="both"/>
        <w:rPr>
          <w:rFonts w:ascii="Times New Roman" w:hAnsi="Times New Roman"/>
          <w:sz w:val="22"/>
          <w:szCs w:val="22"/>
        </w:rPr>
      </w:pPr>
      <w:r>
        <w:rPr>
          <w:noProof/>
        </w:rPr>
        <w:lastRenderedPageBreak/>
        <mc:AlternateContent>
          <mc:Choice Requires="wps">
            <w:drawing>
              <wp:anchor distT="0" distB="0" distL="114300" distR="114300" simplePos="0" relativeHeight="251658252" behindDoc="1" locked="0" layoutInCell="1" allowOverlap="1" wp14:anchorId="05034DA0" wp14:editId="23500996">
                <wp:simplePos x="0" y="0"/>
                <wp:positionH relativeFrom="column">
                  <wp:posOffset>3703955</wp:posOffset>
                </wp:positionH>
                <wp:positionV relativeFrom="paragraph">
                  <wp:posOffset>1758315</wp:posOffset>
                </wp:positionV>
                <wp:extent cx="2027555" cy="635"/>
                <wp:effectExtent l="0" t="0" r="0" b="0"/>
                <wp:wrapTight wrapText="bothSides">
                  <wp:wrapPolygon edited="0">
                    <wp:start x="0" y="0"/>
                    <wp:lineTo x="0" y="21600"/>
                    <wp:lineTo x="21600" y="21600"/>
                    <wp:lineTo x="21600" y="0"/>
                  </wp:wrapPolygon>
                </wp:wrapTight>
                <wp:docPr id="864982270" name="Text Box 864982270"/>
                <wp:cNvGraphicFramePr/>
                <a:graphic xmlns:a="http://schemas.openxmlformats.org/drawingml/2006/main">
                  <a:graphicData uri="http://schemas.microsoft.com/office/word/2010/wordprocessingShape">
                    <wps:wsp>
                      <wps:cNvSpPr txBox="1"/>
                      <wps:spPr>
                        <a:xfrm>
                          <a:off x="0" y="0"/>
                          <a:ext cx="2027555" cy="635"/>
                        </a:xfrm>
                        <a:prstGeom prst="rect">
                          <a:avLst/>
                        </a:prstGeom>
                        <a:solidFill>
                          <a:prstClr val="white"/>
                        </a:solidFill>
                        <a:ln>
                          <a:noFill/>
                        </a:ln>
                      </wps:spPr>
                      <wps:txbx>
                        <w:txbxContent>
                          <w:p w14:paraId="4DDA21F0" w14:textId="69CDA865" w:rsidR="00033261" w:rsidRPr="00B41642" w:rsidRDefault="00033261" w:rsidP="00033261">
                            <w:pPr>
                              <w:pStyle w:val="Caption"/>
                              <w:rPr>
                                <w:rFonts w:ascii="Times New Roman" w:eastAsia="Times New Roman" w:hAnsi="Times New Roman"/>
                                <w:b/>
                              </w:rPr>
                            </w:pPr>
                            <w:r>
                              <w:t xml:space="preserve">Figure </w:t>
                            </w:r>
                            <w:fldSimple w:instr=" SEQ Figure \* ARABIC ">
                              <w:r w:rsidR="00FD499E">
                                <w:rPr>
                                  <w:noProof/>
                                </w:rPr>
                                <w:t>5</w:t>
                              </w:r>
                            </w:fldSimple>
                            <w:r>
                              <w:t>: Lithium ion Inner Workings</w:t>
                            </w:r>
                            <w:r w:rsidR="009247E5">
                              <w:t xml:space="preserve"> </w:t>
                            </w:r>
                            <w:r w:rsidR="009247E5" w:rsidRPr="009247E5">
                              <w:rPr>
                                <w:highlight w:val="yellow"/>
                              </w:rPr>
                              <w:t>(</w:t>
                            </w:r>
                            <w:r w:rsidR="009247E5" w:rsidRPr="009247E5">
                              <w:rPr>
                                <w:highlight w:val="yellow"/>
                              </w:rPr>
                              <w:t>https://www.economist.com/science-and-technology/2019/10/09/nobel-prize-for-chemistry-the-lithium-ion-battery</w:t>
                            </w:r>
                            <w:r w:rsidR="009247E5">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034DA0" id="Text Box 864982270" o:spid="_x0000_s1029" type="#_x0000_t202" style="position:absolute;left:0;text-align:left;margin-left:291.65pt;margin-top:138.45pt;width:159.65pt;height:.05pt;z-index:-2516582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" stroked="f">
                <v:textbox style="mso-fit-shape-to-text:t" inset="0,0,0,0">
                  <w:txbxContent>
                    <w:p w14:paraId="4DDA21F0" w14:textId="69CDA865" w:rsidR="00033261" w:rsidRPr="00B41642" w:rsidRDefault="00033261" w:rsidP="00033261">
                      <w:pPr>
                        <w:pStyle w:val="Caption"/>
                        <w:rPr>
                          <w:rFonts w:ascii="Times New Roman" w:eastAsia="Times New Roman" w:hAnsi="Times New Roman"/>
                          <w:b/>
                        </w:rPr>
                      </w:pPr>
                      <w:r>
                        <w:t xml:space="preserve">Figure </w:t>
                      </w:r>
                      <w:fldSimple w:instr=" SEQ Figure \* ARABIC ">
                        <w:r w:rsidR="00FD499E">
                          <w:rPr>
                            <w:noProof/>
                          </w:rPr>
                          <w:t>5</w:t>
                        </w:r>
                      </w:fldSimple>
                      <w:r>
                        <w:t>: Lithium ion Inner Workings</w:t>
                      </w:r>
                      <w:r w:rsidR="009247E5">
                        <w:t xml:space="preserve"> </w:t>
                      </w:r>
                      <w:r w:rsidR="009247E5" w:rsidRPr="009247E5">
                        <w:rPr>
                          <w:highlight w:val="yellow"/>
                        </w:rPr>
                        <w:t>(</w:t>
                      </w:r>
                      <w:r w:rsidR="009247E5" w:rsidRPr="009247E5">
                        <w:rPr>
                          <w:highlight w:val="yellow"/>
                        </w:rPr>
                        <w:t>https://www.economist.com/science-and-technology/2019/10/09/nobel-prize-for-chemistry-the-lithium-ion-battery</w:t>
                      </w:r>
                      <w:r w:rsidR="009247E5">
                        <w:t>)</w:t>
                      </w:r>
                    </w:p>
                  </w:txbxContent>
                </v:textbox>
                <w10:wrap type="tight"/>
              </v:shape>
            </w:pict>
          </mc:Fallback>
        </mc:AlternateContent>
      </w:r>
      <w:r w:rsidRPr="00DF7E3B">
        <w:rPr>
          <w:rFonts w:ascii="Times New Roman" w:hAnsi="Times New Roman"/>
          <w:b/>
          <w:sz w:val="22"/>
          <w:szCs w:val="22"/>
        </w:rPr>
        <w:drawing>
          <wp:anchor distT="0" distB="0" distL="114300" distR="114300" simplePos="0" relativeHeight="251648000" behindDoc="1" locked="0" layoutInCell="1" allowOverlap="1" wp14:anchorId="7BC5D1BE" wp14:editId="7204FD5A">
            <wp:simplePos x="0" y="0"/>
            <wp:positionH relativeFrom="margin">
              <wp:align>right</wp:align>
            </wp:positionH>
            <wp:positionV relativeFrom="paragraph">
              <wp:posOffset>-6200</wp:posOffset>
            </wp:positionV>
            <wp:extent cx="2027555" cy="1708785"/>
            <wp:effectExtent l="0" t="0" r="0" b="5715"/>
            <wp:wrapTight wrapText="bothSides">
              <wp:wrapPolygon edited="0">
                <wp:start x="0" y="0"/>
                <wp:lineTo x="0" y="21431"/>
                <wp:lineTo x="21309" y="21431"/>
                <wp:lineTo x="21309" y="0"/>
                <wp:lineTo x="0" y="0"/>
              </wp:wrapPolygon>
            </wp:wrapTight>
            <wp:docPr id="1364075743" name="Picture 1364075743" descr="A picture containing text, screenshot, diagram,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075743" name="Picture 14" descr="A picture containing text, screenshot, diagram, font&#10;&#10;Description automatically generated"/>
                    <pic:cNvPicPr/>
                  </pic:nvPicPr>
                  <pic:blipFill rotWithShape="1">
                    <a:blip r:embed="rId18" cstate="print">
                      <a:extLst>
                        <a:ext uri="{28A0092B-C50C-407E-A947-70E740481C1C}">
                          <a14:useLocalDpi xmlns:a14="http://schemas.microsoft.com/office/drawing/2010/main" val="0"/>
                        </a:ext>
                      </a:extLst>
                    </a:blip>
                    <a:srcRect t="6410" b="8836"/>
                    <a:stretch/>
                  </pic:blipFill>
                  <pic:spPr bwMode="auto">
                    <a:xfrm>
                      <a:off x="0" y="0"/>
                      <a:ext cx="2027555" cy="17087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D6C1185" w14:textId="3DB05939" w:rsidR="00D164E4" w:rsidRPr="00F23BA4" w:rsidRDefault="00AB6540" w:rsidP="00F23BA4">
      <w:pPr>
        <w:spacing w:line="276" w:lineRule="auto"/>
        <w:jc w:val="both"/>
        <w:rPr>
          <w:rFonts w:ascii="Times New Roman" w:hAnsi="Times New Roman"/>
          <w:sz w:val="22"/>
          <w:szCs w:val="22"/>
        </w:rPr>
      </w:pPr>
      <w:r w:rsidRPr="2F3CC8C8">
        <w:rPr>
          <w:b/>
          <w:bCs/>
        </w:rPr>
        <w:t xml:space="preserve"> </w:t>
      </w:r>
      <w:r w:rsidR="00D164E4" w:rsidRPr="00EC3BCA">
        <w:rPr>
          <w:rFonts w:ascii="Times New Roman" w:hAnsi="Times New Roman"/>
          <w:b/>
          <w:sz w:val="22"/>
          <w:szCs w:val="22"/>
        </w:rPr>
        <w:t>Lithium-Ion Batteries:</w:t>
      </w:r>
      <w:r w:rsidR="00D164E4" w:rsidRPr="00EC3BCA">
        <w:rPr>
          <w:rFonts w:ascii="Times New Roman" w:hAnsi="Times New Roman"/>
          <w:sz w:val="22"/>
          <w:szCs w:val="22"/>
        </w:rPr>
        <w:t xml:space="preserve"> Lithium-ion batteries</w:t>
      </w:r>
      <w:r w:rsidR="009247E5">
        <w:rPr>
          <w:rFonts w:ascii="Times New Roman" w:hAnsi="Times New Roman"/>
          <w:sz w:val="22"/>
          <w:szCs w:val="22"/>
        </w:rPr>
        <w:t xml:space="preserve"> </w:t>
      </w:r>
      <w:r w:rsidR="009247E5" w:rsidRPr="003F28C7">
        <w:rPr>
          <w:rFonts w:ascii="Times New Roman" w:hAnsi="Times New Roman"/>
          <w:sz w:val="22"/>
          <w:szCs w:val="22"/>
          <w:highlight w:val="yellow"/>
        </w:rPr>
        <w:t>(</w:t>
      </w:r>
      <w:r w:rsidR="003F28C7" w:rsidRPr="003F28C7">
        <w:rPr>
          <w:rFonts w:ascii="Times New Roman" w:hAnsi="Times New Roman"/>
          <w:sz w:val="22"/>
          <w:szCs w:val="22"/>
          <w:highlight w:val="yellow"/>
        </w:rPr>
        <w:t>figure 5)</w:t>
      </w:r>
      <w:r w:rsidR="00D164E4" w:rsidRPr="00EC3BCA">
        <w:rPr>
          <w:rFonts w:ascii="Times New Roman" w:hAnsi="Times New Roman"/>
          <w:sz w:val="22"/>
          <w:szCs w:val="22"/>
        </w:rPr>
        <w:t xml:space="preserve"> are </w:t>
      </w:r>
      <w:r w:rsidRPr="2F3CC8C8">
        <w:rPr>
          <w:rFonts w:ascii="Times New Roman" w:hAnsi="Times New Roman"/>
          <w:sz w:val="22"/>
          <w:szCs w:val="22"/>
        </w:rPr>
        <w:t xml:space="preserve">widely recognized as </w:t>
      </w:r>
      <w:r w:rsidR="00D164E4" w:rsidRPr="00EC3BCA">
        <w:rPr>
          <w:rFonts w:ascii="Times New Roman" w:hAnsi="Times New Roman"/>
          <w:sz w:val="22"/>
          <w:szCs w:val="22"/>
        </w:rPr>
        <w:t xml:space="preserve">rechargeable batteries </w:t>
      </w:r>
      <w:r w:rsidRPr="2F3CC8C8">
        <w:rPr>
          <w:rFonts w:ascii="Times New Roman" w:hAnsi="Times New Roman"/>
          <w:sz w:val="22"/>
          <w:szCs w:val="22"/>
        </w:rPr>
        <w:t>that are popularly utilized</w:t>
      </w:r>
      <w:r w:rsidR="00D164E4" w:rsidRPr="00EC3BCA">
        <w:rPr>
          <w:rFonts w:ascii="Times New Roman" w:hAnsi="Times New Roman"/>
          <w:sz w:val="22"/>
          <w:szCs w:val="22"/>
        </w:rPr>
        <w:t xml:space="preserve"> in </w:t>
      </w:r>
      <w:r w:rsidRPr="2F3CC8C8">
        <w:rPr>
          <w:rFonts w:ascii="Times New Roman" w:hAnsi="Times New Roman"/>
          <w:sz w:val="22"/>
          <w:szCs w:val="22"/>
        </w:rPr>
        <w:t>electronic devices</w:t>
      </w:r>
      <w:r w:rsidR="00D164E4" w:rsidRPr="00EC3BCA">
        <w:rPr>
          <w:rFonts w:ascii="Times New Roman" w:hAnsi="Times New Roman"/>
          <w:sz w:val="22"/>
          <w:szCs w:val="22"/>
        </w:rPr>
        <w:t xml:space="preserve"> due to their </w:t>
      </w:r>
      <w:r w:rsidRPr="2F3CC8C8">
        <w:rPr>
          <w:rFonts w:ascii="Times New Roman" w:hAnsi="Times New Roman"/>
          <w:sz w:val="22"/>
          <w:szCs w:val="22"/>
        </w:rPr>
        <w:t xml:space="preserve">remarkable </w:t>
      </w:r>
      <w:r w:rsidR="00D164E4" w:rsidRPr="00EC3BCA">
        <w:rPr>
          <w:rFonts w:ascii="Times New Roman" w:hAnsi="Times New Roman"/>
          <w:sz w:val="22"/>
          <w:szCs w:val="22"/>
        </w:rPr>
        <w:t xml:space="preserve">energy density and </w:t>
      </w:r>
      <w:r w:rsidRPr="2F3CC8C8">
        <w:rPr>
          <w:rFonts w:ascii="Times New Roman" w:hAnsi="Times New Roman"/>
          <w:sz w:val="22"/>
          <w:szCs w:val="22"/>
        </w:rPr>
        <w:t>extended durability.</w:t>
      </w:r>
      <w:r w:rsidR="00D164E4" w:rsidRPr="00EC3BCA">
        <w:rPr>
          <w:rFonts w:ascii="Times New Roman" w:hAnsi="Times New Roman"/>
          <w:sz w:val="22"/>
          <w:szCs w:val="22"/>
        </w:rPr>
        <w:t xml:space="preserve"> Their </w:t>
      </w:r>
      <w:r w:rsidRPr="2F3CC8C8">
        <w:rPr>
          <w:rFonts w:ascii="Times New Roman" w:hAnsi="Times New Roman"/>
          <w:sz w:val="22"/>
          <w:szCs w:val="22"/>
        </w:rPr>
        <w:t>capacity</w:t>
      </w:r>
      <w:r w:rsidR="00D164E4" w:rsidRPr="00EC3BCA">
        <w:rPr>
          <w:rFonts w:ascii="Times New Roman" w:hAnsi="Times New Roman"/>
          <w:sz w:val="22"/>
          <w:szCs w:val="22"/>
        </w:rPr>
        <w:t xml:space="preserve"> to store </w:t>
      </w:r>
      <w:r w:rsidRPr="2F3CC8C8">
        <w:rPr>
          <w:rFonts w:ascii="Times New Roman" w:hAnsi="Times New Roman"/>
          <w:sz w:val="22"/>
          <w:szCs w:val="22"/>
        </w:rPr>
        <w:t>significant</w:t>
      </w:r>
      <w:r w:rsidR="00D164E4" w:rsidRPr="00EC3BCA">
        <w:rPr>
          <w:rFonts w:ascii="Times New Roman" w:hAnsi="Times New Roman"/>
          <w:sz w:val="22"/>
          <w:szCs w:val="22"/>
        </w:rPr>
        <w:t xml:space="preserve"> energy </w:t>
      </w:r>
      <w:r w:rsidRPr="2F3CC8C8">
        <w:rPr>
          <w:rFonts w:ascii="Times New Roman" w:hAnsi="Times New Roman"/>
          <w:sz w:val="22"/>
          <w:szCs w:val="22"/>
        </w:rPr>
        <w:t xml:space="preserve">within </w:t>
      </w:r>
      <w:r w:rsidR="00D164E4" w:rsidRPr="00EC3BCA">
        <w:rPr>
          <w:rFonts w:ascii="Times New Roman" w:hAnsi="Times New Roman"/>
          <w:sz w:val="22"/>
          <w:szCs w:val="22"/>
        </w:rPr>
        <w:t xml:space="preserve">a compact </w:t>
      </w:r>
      <w:r w:rsidRPr="2F3CC8C8">
        <w:rPr>
          <w:rFonts w:ascii="Times New Roman" w:hAnsi="Times New Roman"/>
          <w:sz w:val="22"/>
          <w:szCs w:val="22"/>
        </w:rPr>
        <w:t>form factor renders</w:t>
      </w:r>
      <w:r w:rsidR="00D164E4" w:rsidRPr="00EC3BCA">
        <w:rPr>
          <w:rFonts w:ascii="Times New Roman" w:hAnsi="Times New Roman"/>
          <w:sz w:val="22"/>
          <w:szCs w:val="22"/>
        </w:rPr>
        <w:t xml:space="preserve"> them </w:t>
      </w:r>
      <w:r w:rsidRPr="2F3CC8C8">
        <w:rPr>
          <w:rFonts w:ascii="Times New Roman" w:hAnsi="Times New Roman"/>
          <w:sz w:val="22"/>
          <w:szCs w:val="22"/>
        </w:rPr>
        <w:t>exceptionally suitable</w:t>
      </w:r>
      <w:r w:rsidR="00D164E4" w:rsidRPr="00EC3BCA">
        <w:rPr>
          <w:rFonts w:ascii="Times New Roman" w:hAnsi="Times New Roman"/>
          <w:sz w:val="22"/>
          <w:szCs w:val="22"/>
        </w:rPr>
        <w:t xml:space="preserve"> for mobile robots where size and weight </w:t>
      </w:r>
      <w:r w:rsidRPr="2F3CC8C8">
        <w:rPr>
          <w:rFonts w:ascii="Times New Roman" w:hAnsi="Times New Roman"/>
          <w:sz w:val="22"/>
          <w:szCs w:val="22"/>
        </w:rPr>
        <w:t>are crucial considerations. Additionally, they exhibit</w:t>
      </w:r>
      <w:r w:rsidR="00D164E4" w:rsidRPr="00EC3BCA">
        <w:rPr>
          <w:rFonts w:ascii="Times New Roman" w:hAnsi="Times New Roman"/>
          <w:sz w:val="22"/>
          <w:szCs w:val="22"/>
        </w:rPr>
        <w:t xml:space="preserve"> a </w:t>
      </w:r>
      <w:r w:rsidRPr="2F3CC8C8">
        <w:rPr>
          <w:rFonts w:ascii="Times New Roman" w:hAnsi="Times New Roman"/>
          <w:sz w:val="22"/>
          <w:szCs w:val="22"/>
        </w:rPr>
        <w:t>prolonged</w:t>
      </w:r>
      <w:r w:rsidR="00D164E4" w:rsidRPr="00EC3BCA">
        <w:rPr>
          <w:rFonts w:ascii="Times New Roman" w:hAnsi="Times New Roman"/>
          <w:sz w:val="22"/>
          <w:szCs w:val="22"/>
        </w:rPr>
        <w:t xml:space="preserve"> lifespan</w:t>
      </w:r>
      <w:r w:rsidRPr="2F3CC8C8">
        <w:rPr>
          <w:rFonts w:ascii="Times New Roman" w:hAnsi="Times New Roman"/>
          <w:sz w:val="22"/>
          <w:szCs w:val="22"/>
        </w:rPr>
        <w:t>, allowing for</w:t>
      </w:r>
      <w:r w:rsidR="00D164E4" w:rsidRPr="00EC3BCA">
        <w:rPr>
          <w:rFonts w:ascii="Times New Roman" w:hAnsi="Times New Roman"/>
          <w:sz w:val="22"/>
          <w:szCs w:val="22"/>
        </w:rPr>
        <w:t xml:space="preserve"> numerous recharge cycles. However, they </w:t>
      </w:r>
      <w:r w:rsidRPr="2F3CC8C8">
        <w:rPr>
          <w:rFonts w:ascii="Times New Roman" w:hAnsi="Times New Roman"/>
          <w:sz w:val="22"/>
          <w:szCs w:val="22"/>
        </w:rPr>
        <w:t xml:space="preserve">can be high in </w:t>
      </w:r>
      <w:r w:rsidR="00D164E4" w:rsidRPr="00EC3BCA">
        <w:rPr>
          <w:rFonts w:ascii="Times New Roman" w:hAnsi="Times New Roman"/>
          <w:sz w:val="22"/>
          <w:szCs w:val="22"/>
        </w:rPr>
        <w:t xml:space="preserve">cost and </w:t>
      </w:r>
      <w:r w:rsidRPr="2F3CC8C8">
        <w:rPr>
          <w:rFonts w:ascii="Times New Roman" w:hAnsi="Times New Roman"/>
          <w:sz w:val="22"/>
          <w:szCs w:val="22"/>
        </w:rPr>
        <w:t xml:space="preserve">require </w:t>
      </w:r>
      <w:r w:rsidR="00D164E4" w:rsidRPr="00EC3BCA">
        <w:rPr>
          <w:rFonts w:ascii="Times New Roman" w:hAnsi="Times New Roman"/>
          <w:sz w:val="22"/>
          <w:szCs w:val="22"/>
        </w:rPr>
        <w:t xml:space="preserve">complex control systems to </w:t>
      </w:r>
      <w:r w:rsidRPr="2F3CC8C8">
        <w:rPr>
          <w:rFonts w:ascii="Times New Roman" w:hAnsi="Times New Roman"/>
          <w:sz w:val="22"/>
          <w:szCs w:val="22"/>
        </w:rPr>
        <w:t>mitigate potential risks related to</w:t>
      </w:r>
      <w:r w:rsidR="00D164E4" w:rsidRPr="00EC3BCA">
        <w:rPr>
          <w:rFonts w:ascii="Times New Roman" w:hAnsi="Times New Roman"/>
          <w:sz w:val="22"/>
          <w:szCs w:val="22"/>
        </w:rPr>
        <w:t xml:space="preserve"> overcharging or discharging.</w:t>
      </w:r>
      <w:r w:rsidR="00A912AB">
        <w:rPr>
          <w:rFonts w:ascii="Times New Roman" w:hAnsi="Times New Roman"/>
          <w:sz w:val="22"/>
          <w:szCs w:val="22"/>
        </w:rPr>
        <w:t xml:space="preserve"> </w:t>
      </w:r>
      <w:r w:rsidR="00A912AB" w:rsidRPr="00A912AB">
        <w:rPr>
          <w:rFonts w:ascii="Times New Roman" w:hAnsi="Times New Roman"/>
          <w:sz w:val="22"/>
          <w:szCs w:val="22"/>
          <w:highlight w:val="yellow"/>
        </w:rPr>
        <w:t>https://www.mdpi.com/2227-9717/11/1/97</w:t>
      </w:r>
    </w:p>
    <w:p w14:paraId="5FBC8239" w14:textId="387FD4A5" w:rsidR="00D164E4" w:rsidRPr="00F23BA4" w:rsidRDefault="00D164E4" w:rsidP="00F23BA4">
      <w:pPr>
        <w:spacing w:line="276" w:lineRule="auto"/>
        <w:jc w:val="both"/>
        <w:rPr>
          <w:rFonts w:ascii="Times New Roman" w:hAnsi="Times New Roman"/>
          <w:sz w:val="22"/>
          <w:szCs w:val="22"/>
        </w:rPr>
      </w:pPr>
    </w:p>
    <w:p w14:paraId="4E58E8D7" w14:textId="77777777" w:rsidR="00DF7E3B" w:rsidRPr="00F23BA4" w:rsidRDefault="00DF7E3B" w:rsidP="00DF7E3B">
      <w:pPr>
        <w:spacing w:line="276" w:lineRule="auto"/>
        <w:jc w:val="both"/>
        <w:rPr>
          <w:rFonts w:ascii="Times New Roman" w:hAnsi="Times New Roman"/>
          <w:sz w:val="22"/>
          <w:szCs w:val="22"/>
        </w:rPr>
      </w:pPr>
    </w:p>
    <w:p w14:paraId="5DDC9C26" w14:textId="08B1F284" w:rsidR="00D164E4" w:rsidRPr="00F23BA4" w:rsidRDefault="003F28C7" w:rsidP="00F23BA4">
      <w:pPr>
        <w:spacing w:line="276" w:lineRule="auto"/>
        <w:jc w:val="both"/>
        <w:rPr>
          <w:rFonts w:ascii="Times New Roman" w:hAnsi="Times New Roman"/>
          <w:sz w:val="22"/>
          <w:szCs w:val="22"/>
        </w:rPr>
      </w:pPr>
      <w:r>
        <w:rPr>
          <w:noProof/>
        </w:rPr>
        <mc:AlternateContent>
          <mc:Choice Requires="wps">
            <w:drawing>
              <wp:anchor distT="0" distB="0" distL="114300" distR="114300" simplePos="0" relativeHeight="251658253" behindDoc="1" locked="0" layoutInCell="1" allowOverlap="1" wp14:anchorId="0534220B" wp14:editId="40836156">
                <wp:simplePos x="0" y="0"/>
                <wp:positionH relativeFrom="column">
                  <wp:posOffset>0</wp:posOffset>
                </wp:positionH>
                <wp:positionV relativeFrom="paragraph">
                  <wp:posOffset>1866265</wp:posOffset>
                </wp:positionV>
                <wp:extent cx="2653030" cy="635"/>
                <wp:effectExtent l="0" t="0" r="0" b="0"/>
                <wp:wrapTight wrapText="bothSides">
                  <wp:wrapPolygon edited="0">
                    <wp:start x="0" y="0"/>
                    <wp:lineTo x="0" y="21600"/>
                    <wp:lineTo x="21600" y="21600"/>
                    <wp:lineTo x="21600" y="0"/>
                  </wp:wrapPolygon>
                </wp:wrapTight>
                <wp:docPr id="1586860167" name="Text Box 1586860167"/>
                <wp:cNvGraphicFramePr/>
                <a:graphic xmlns:a="http://schemas.openxmlformats.org/drawingml/2006/main">
                  <a:graphicData uri="http://schemas.microsoft.com/office/word/2010/wordprocessingShape">
                    <wps:wsp>
                      <wps:cNvSpPr txBox="1"/>
                      <wps:spPr>
                        <a:xfrm>
                          <a:off x="0" y="0"/>
                          <a:ext cx="2653030" cy="635"/>
                        </a:xfrm>
                        <a:prstGeom prst="rect">
                          <a:avLst/>
                        </a:prstGeom>
                        <a:solidFill>
                          <a:prstClr val="white"/>
                        </a:solidFill>
                        <a:ln>
                          <a:noFill/>
                        </a:ln>
                      </wps:spPr>
                      <wps:txbx>
                        <w:txbxContent>
                          <w:p w14:paraId="61F3949C" w14:textId="2F76862F" w:rsidR="003F28C7" w:rsidRPr="0085390E" w:rsidRDefault="003F28C7" w:rsidP="003F28C7">
                            <w:pPr>
                              <w:pStyle w:val="Caption"/>
                              <w:rPr>
                                <w:rFonts w:ascii="Times New Roman" w:eastAsia="Times New Roman" w:hAnsi="Times New Roman"/>
                              </w:rPr>
                            </w:pPr>
                            <w:r>
                              <w:t xml:space="preserve">Figure </w:t>
                            </w:r>
                            <w:fldSimple w:instr=" SEQ Figure \* ARABIC ">
                              <w:r w:rsidR="00FD499E">
                                <w:rPr>
                                  <w:noProof/>
                                </w:rPr>
                                <w:t>6</w:t>
                              </w:r>
                            </w:fldSimple>
                            <w:r>
                              <w:t>: Inner Workings of NiMH Battery</w:t>
                            </w:r>
                            <w:r w:rsidRPr="00C1648F">
                              <w:rPr>
                                <w:highlight w:val="yellow"/>
                              </w:rPr>
                              <w:t>(</w:t>
                            </w:r>
                            <w:r w:rsidR="00C1648F" w:rsidRPr="00C1648F">
                              <w:rPr>
                                <w:highlight w:val="yellow"/>
                              </w:rPr>
                              <w:t>https://www.researchgate.net/figure/Diagram-of-NiMH-battery-operation-during-the-discharge-process-own-study_fig16_343167133</w:t>
                            </w:r>
                            <w:r w:rsidR="00C1648F" w:rsidRPr="00C1648F">
                              <w:rPr>
                                <w:highlight w:val="yellow"/>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34220B" id="Text Box 1586860167" o:spid="_x0000_s1030" type="#_x0000_t202" style="position:absolute;left:0;text-align:left;margin-left:0;margin-top:146.95pt;width:208.9pt;height:.05pt;z-index:-25165822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" stroked="f">
                <v:textbox style="mso-fit-shape-to-text:t" inset="0,0,0,0">
                  <w:txbxContent>
                    <w:p w14:paraId="61F3949C" w14:textId="2F76862F" w:rsidR="003F28C7" w:rsidRPr="0085390E" w:rsidRDefault="003F28C7" w:rsidP="003F28C7">
                      <w:pPr>
                        <w:pStyle w:val="Caption"/>
                        <w:rPr>
                          <w:rFonts w:ascii="Times New Roman" w:eastAsia="Times New Roman" w:hAnsi="Times New Roman"/>
                        </w:rPr>
                      </w:pPr>
                      <w:r>
                        <w:t xml:space="preserve">Figure </w:t>
                      </w:r>
                      <w:fldSimple w:instr=" SEQ Figure \* ARABIC ">
                        <w:r w:rsidR="00FD499E">
                          <w:rPr>
                            <w:noProof/>
                          </w:rPr>
                          <w:t>6</w:t>
                        </w:r>
                      </w:fldSimple>
                      <w:r>
                        <w:t>: Inner Workings of NiMH Battery</w:t>
                      </w:r>
                      <w:r w:rsidRPr="00C1648F">
                        <w:rPr>
                          <w:highlight w:val="yellow"/>
                        </w:rPr>
                        <w:t>(</w:t>
                      </w:r>
                      <w:r w:rsidR="00C1648F" w:rsidRPr="00C1648F">
                        <w:rPr>
                          <w:highlight w:val="yellow"/>
                        </w:rPr>
                        <w:t>https://www.researchgate.net/figure/Diagram-of-NiMH-battery-operation-during-the-discharge-process-own-study_fig16_343167133</w:t>
                      </w:r>
                      <w:r w:rsidR="00C1648F" w:rsidRPr="00C1648F">
                        <w:rPr>
                          <w:highlight w:val="yellow"/>
                        </w:rPr>
                        <w:t>)</w:t>
                      </w:r>
                    </w:p>
                  </w:txbxContent>
                </v:textbox>
                <w10:wrap type="tight"/>
              </v:shape>
            </w:pict>
          </mc:Fallback>
        </mc:AlternateContent>
      </w:r>
      <w:r w:rsidR="00B104BC" w:rsidRPr="00F23BA4">
        <w:rPr>
          <w:rFonts w:ascii="Times New Roman" w:hAnsi="Times New Roman"/>
          <w:sz w:val="22"/>
          <w:szCs w:val="22"/>
        </w:rPr>
        <w:drawing>
          <wp:anchor distT="0" distB="0" distL="114300" distR="114300" simplePos="0" relativeHeight="251658245" behindDoc="1" locked="0" layoutInCell="1" allowOverlap="1" wp14:anchorId="2FD5CE02" wp14:editId="6D37C815">
            <wp:simplePos x="0" y="0"/>
            <wp:positionH relativeFrom="margin">
              <wp:align>left</wp:align>
            </wp:positionH>
            <wp:positionV relativeFrom="paragraph">
              <wp:posOffset>4445</wp:posOffset>
            </wp:positionV>
            <wp:extent cx="2653030" cy="1804670"/>
            <wp:effectExtent l="0" t="0" r="0" b="5080"/>
            <wp:wrapTight wrapText="bothSides">
              <wp:wrapPolygon edited="0">
                <wp:start x="0" y="0"/>
                <wp:lineTo x="0" y="21433"/>
                <wp:lineTo x="21404" y="21433"/>
                <wp:lineTo x="21404" y="0"/>
                <wp:lineTo x="0" y="0"/>
              </wp:wrapPolygon>
            </wp:wrapTight>
            <wp:docPr id="416123727" name="Picture 416123727" descr="A picture containing text, diagram, screensho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123727" name="Picture 15" descr="A picture containing text, diagram, screenshot, design&#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2670370" cy="1816457"/>
                    </a:xfrm>
                    <a:prstGeom prst="rect">
                      <a:avLst/>
                    </a:prstGeom>
                  </pic:spPr>
                </pic:pic>
              </a:graphicData>
            </a:graphic>
            <wp14:sizeRelH relativeFrom="margin">
              <wp14:pctWidth>0</wp14:pctWidth>
            </wp14:sizeRelH>
            <wp14:sizeRelV relativeFrom="margin">
              <wp14:pctHeight>0</wp14:pctHeight>
            </wp14:sizeRelV>
          </wp:anchor>
        </w:drawing>
      </w:r>
      <w:r w:rsidR="00B104BC" w:rsidRPr="00B104BC">
        <w:t xml:space="preserve"> </w:t>
      </w:r>
      <w:r w:rsidR="00D164E4" w:rsidRPr="0005016C">
        <w:rPr>
          <w:rFonts w:ascii="Times New Roman" w:hAnsi="Times New Roman"/>
          <w:b/>
          <w:sz w:val="22"/>
          <w:szCs w:val="22"/>
        </w:rPr>
        <w:t>Nickel-Metal Hydride (NiMH) Batteries:</w:t>
      </w:r>
      <w:r w:rsidR="00D164E4" w:rsidRPr="0005016C">
        <w:rPr>
          <w:rFonts w:ascii="Times New Roman" w:hAnsi="Times New Roman"/>
          <w:sz w:val="22"/>
          <w:szCs w:val="22"/>
        </w:rPr>
        <w:t xml:space="preserve"> NiMH batteries are </w:t>
      </w:r>
      <w:r w:rsidR="00B104BC" w:rsidRPr="2F3CC8C8">
        <w:rPr>
          <w:rFonts w:ascii="Times New Roman" w:hAnsi="Times New Roman"/>
          <w:sz w:val="22"/>
          <w:szCs w:val="22"/>
        </w:rPr>
        <w:t xml:space="preserve">widely acknowledged as </w:t>
      </w:r>
      <w:r w:rsidR="00D164E4" w:rsidRPr="0005016C">
        <w:rPr>
          <w:rFonts w:ascii="Times New Roman" w:hAnsi="Times New Roman"/>
          <w:sz w:val="22"/>
          <w:szCs w:val="22"/>
        </w:rPr>
        <w:t xml:space="preserve">rechargeable batteries </w:t>
      </w:r>
      <w:r w:rsidR="00B104BC" w:rsidRPr="2F3CC8C8">
        <w:rPr>
          <w:rFonts w:ascii="Times New Roman" w:hAnsi="Times New Roman"/>
          <w:sz w:val="22"/>
          <w:szCs w:val="22"/>
        </w:rPr>
        <w:t>frequently utilized</w:t>
      </w:r>
      <w:r w:rsidR="00D164E4" w:rsidRPr="0005016C">
        <w:rPr>
          <w:rFonts w:ascii="Times New Roman" w:hAnsi="Times New Roman"/>
          <w:sz w:val="22"/>
          <w:szCs w:val="22"/>
        </w:rPr>
        <w:t xml:space="preserve"> in devices </w:t>
      </w:r>
      <w:r w:rsidR="00B104BC" w:rsidRPr="2F3CC8C8">
        <w:rPr>
          <w:rFonts w:ascii="Times New Roman" w:hAnsi="Times New Roman"/>
          <w:sz w:val="22"/>
          <w:szCs w:val="22"/>
        </w:rPr>
        <w:t>with high power requirements, such as</w:t>
      </w:r>
      <w:r w:rsidR="00D164E4" w:rsidRPr="0005016C">
        <w:rPr>
          <w:rFonts w:ascii="Times New Roman" w:hAnsi="Times New Roman"/>
          <w:sz w:val="22"/>
          <w:szCs w:val="22"/>
        </w:rPr>
        <w:t xml:space="preserve"> robots</w:t>
      </w:r>
      <w:r w:rsidR="00B104BC" w:rsidRPr="2F3CC8C8">
        <w:rPr>
          <w:rFonts w:ascii="Times New Roman" w:hAnsi="Times New Roman"/>
          <w:sz w:val="22"/>
          <w:szCs w:val="22"/>
        </w:rPr>
        <w:t>,</w:t>
      </w:r>
      <w:r w:rsidR="00D164E4" w:rsidRPr="0005016C">
        <w:rPr>
          <w:rFonts w:ascii="Times New Roman" w:hAnsi="Times New Roman"/>
          <w:sz w:val="22"/>
          <w:szCs w:val="22"/>
        </w:rPr>
        <w:t xml:space="preserve"> due to their </w:t>
      </w:r>
      <w:r w:rsidR="00B104BC" w:rsidRPr="2F3CC8C8">
        <w:rPr>
          <w:rFonts w:ascii="Times New Roman" w:hAnsi="Times New Roman"/>
          <w:sz w:val="22"/>
          <w:szCs w:val="22"/>
        </w:rPr>
        <w:t>significant</w:t>
      </w:r>
      <w:r w:rsidR="00D164E4" w:rsidRPr="0005016C">
        <w:rPr>
          <w:rFonts w:ascii="Times New Roman" w:hAnsi="Times New Roman"/>
          <w:sz w:val="22"/>
          <w:szCs w:val="22"/>
        </w:rPr>
        <w:t xml:space="preserve"> capacity and energy density</w:t>
      </w:r>
      <w:r w:rsidR="00835753">
        <w:rPr>
          <w:rFonts w:ascii="Times New Roman" w:hAnsi="Times New Roman"/>
          <w:sz w:val="22"/>
          <w:szCs w:val="22"/>
        </w:rPr>
        <w:t xml:space="preserve"> </w:t>
      </w:r>
      <w:r w:rsidR="00835753" w:rsidRPr="00835753">
        <w:rPr>
          <w:rFonts w:ascii="Times New Roman" w:hAnsi="Times New Roman"/>
          <w:sz w:val="22"/>
          <w:szCs w:val="22"/>
          <w:highlight w:val="yellow"/>
        </w:rPr>
        <w:t>(Figure 6)</w:t>
      </w:r>
      <w:r w:rsidR="00D164E4" w:rsidRPr="00835753">
        <w:rPr>
          <w:rFonts w:ascii="Times New Roman" w:hAnsi="Times New Roman"/>
          <w:sz w:val="22"/>
          <w:szCs w:val="22"/>
          <w:highlight w:val="yellow"/>
        </w:rPr>
        <w:t>.</w:t>
      </w:r>
      <w:r w:rsidR="00D164E4" w:rsidRPr="0005016C">
        <w:rPr>
          <w:rFonts w:ascii="Times New Roman" w:hAnsi="Times New Roman"/>
          <w:sz w:val="22"/>
          <w:szCs w:val="22"/>
        </w:rPr>
        <w:t xml:space="preserve"> They </w:t>
      </w:r>
      <w:r w:rsidR="00B104BC" w:rsidRPr="2F3CC8C8">
        <w:rPr>
          <w:rFonts w:ascii="Times New Roman" w:hAnsi="Times New Roman"/>
          <w:sz w:val="22"/>
          <w:szCs w:val="22"/>
        </w:rPr>
        <w:t>possess the capability to</w:t>
      </w:r>
      <w:r w:rsidR="00D164E4" w:rsidRPr="0005016C">
        <w:rPr>
          <w:rFonts w:ascii="Times New Roman" w:hAnsi="Times New Roman"/>
          <w:sz w:val="22"/>
          <w:szCs w:val="22"/>
        </w:rPr>
        <w:t xml:space="preserve"> deliver </w:t>
      </w:r>
      <w:r w:rsidR="00B104BC" w:rsidRPr="2F3CC8C8">
        <w:rPr>
          <w:rFonts w:ascii="Times New Roman" w:hAnsi="Times New Roman"/>
          <w:sz w:val="22"/>
          <w:szCs w:val="22"/>
        </w:rPr>
        <w:t xml:space="preserve">large </w:t>
      </w:r>
      <w:r w:rsidR="00D164E4" w:rsidRPr="0005016C">
        <w:rPr>
          <w:rFonts w:ascii="Times New Roman" w:hAnsi="Times New Roman"/>
          <w:sz w:val="22"/>
          <w:szCs w:val="22"/>
        </w:rPr>
        <w:t xml:space="preserve">current, </w:t>
      </w:r>
      <w:r w:rsidR="00B104BC" w:rsidRPr="2F3CC8C8">
        <w:rPr>
          <w:rFonts w:ascii="Times New Roman" w:hAnsi="Times New Roman"/>
          <w:sz w:val="22"/>
          <w:szCs w:val="22"/>
        </w:rPr>
        <w:t>making them advantageous</w:t>
      </w:r>
      <w:r w:rsidR="00D164E4" w:rsidRPr="0005016C">
        <w:rPr>
          <w:rFonts w:ascii="Times New Roman" w:hAnsi="Times New Roman"/>
          <w:sz w:val="22"/>
          <w:szCs w:val="22"/>
        </w:rPr>
        <w:t xml:space="preserve"> for </w:t>
      </w:r>
      <w:r w:rsidR="00B104BC" w:rsidRPr="2F3CC8C8">
        <w:rPr>
          <w:rFonts w:ascii="Times New Roman" w:hAnsi="Times New Roman"/>
          <w:sz w:val="22"/>
          <w:szCs w:val="22"/>
        </w:rPr>
        <w:t>energy</w:t>
      </w:r>
      <w:r w:rsidR="00D164E4" w:rsidRPr="0005016C">
        <w:rPr>
          <w:rFonts w:ascii="Times New Roman" w:hAnsi="Times New Roman"/>
          <w:sz w:val="22"/>
          <w:szCs w:val="22"/>
        </w:rPr>
        <w:t>-</w:t>
      </w:r>
      <w:r w:rsidR="00413230">
        <w:rPr>
          <w:rFonts w:ascii="Times New Roman" w:hAnsi="Times New Roman"/>
          <w:sz w:val="22"/>
          <w:szCs w:val="22"/>
        </w:rPr>
        <w:t>intensive</w:t>
      </w:r>
      <w:r w:rsidR="00D164E4" w:rsidRPr="0005016C">
        <w:rPr>
          <w:rFonts w:ascii="Times New Roman" w:hAnsi="Times New Roman"/>
          <w:sz w:val="22"/>
          <w:szCs w:val="22"/>
        </w:rPr>
        <w:t xml:space="preserve"> robots</w:t>
      </w:r>
      <w:r w:rsidR="00B104BC" w:rsidRPr="2F3CC8C8">
        <w:rPr>
          <w:rFonts w:ascii="Times New Roman" w:hAnsi="Times New Roman"/>
          <w:sz w:val="22"/>
          <w:szCs w:val="22"/>
        </w:rPr>
        <w:t xml:space="preserve">. Moreover, they </w:t>
      </w:r>
      <w:r w:rsidR="00D164E4" w:rsidRPr="0005016C">
        <w:rPr>
          <w:rFonts w:ascii="Times New Roman" w:hAnsi="Times New Roman"/>
          <w:sz w:val="22"/>
          <w:szCs w:val="22"/>
        </w:rPr>
        <w:t xml:space="preserve">are </w:t>
      </w:r>
      <w:r w:rsidR="00B104BC" w:rsidRPr="2F3CC8C8">
        <w:rPr>
          <w:rFonts w:ascii="Times New Roman" w:hAnsi="Times New Roman"/>
          <w:sz w:val="22"/>
          <w:szCs w:val="22"/>
        </w:rPr>
        <w:t xml:space="preserve">perceived as comparatively </w:t>
      </w:r>
      <w:r w:rsidR="00D164E4" w:rsidRPr="0005016C">
        <w:rPr>
          <w:rFonts w:ascii="Times New Roman" w:hAnsi="Times New Roman"/>
          <w:sz w:val="22"/>
          <w:szCs w:val="22"/>
        </w:rPr>
        <w:t xml:space="preserve">more </w:t>
      </w:r>
      <w:r w:rsidR="00B104BC" w:rsidRPr="2F3CC8C8">
        <w:rPr>
          <w:rFonts w:ascii="Times New Roman" w:hAnsi="Times New Roman"/>
          <w:sz w:val="22"/>
          <w:szCs w:val="22"/>
        </w:rPr>
        <w:t>ecologically sound in comparison to select</w:t>
      </w:r>
      <w:r w:rsidR="00D164E4" w:rsidRPr="0005016C">
        <w:rPr>
          <w:rFonts w:ascii="Times New Roman" w:hAnsi="Times New Roman"/>
          <w:sz w:val="22"/>
          <w:szCs w:val="22"/>
        </w:rPr>
        <w:t xml:space="preserve"> other battery </w:t>
      </w:r>
      <w:r w:rsidR="00B104BC" w:rsidRPr="2F3CC8C8">
        <w:rPr>
          <w:rFonts w:ascii="Times New Roman" w:hAnsi="Times New Roman"/>
          <w:sz w:val="22"/>
          <w:szCs w:val="22"/>
        </w:rPr>
        <w:t>options.</w:t>
      </w:r>
      <w:r w:rsidR="00D164E4" w:rsidRPr="0005016C">
        <w:rPr>
          <w:rFonts w:ascii="Times New Roman" w:hAnsi="Times New Roman"/>
          <w:sz w:val="22"/>
          <w:szCs w:val="22"/>
        </w:rPr>
        <w:t xml:space="preserve"> However, they can </w:t>
      </w:r>
      <w:r w:rsidR="00B104BC" w:rsidRPr="2F3CC8C8">
        <w:rPr>
          <w:rFonts w:ascii="Times New Roman" w:hAnsi="Times New Roman"/>
          <w:sz w:val="22"/>
          <w:szCs w:val="22"/>
        </w:rPr>
        <w:t>exhibit a relatively higher rate of self-discharge when compared to certain alternative battery types.</w:t>
      </w:r>
      <w:r w:rsidR="00640383">
        <w:rPr>
          <w:rFonts w:ascii="Times New Roman" w:hAnsi="Times New Roman"/>
          <w:sz w:val="22"/>
          <w:szCs w:val="22"/>
        </w:rPr>
        <w:t xml:space="preserve"> </w:t>
      </w:r>
      <w:r w:rsidR="00640383" w:rsidRPr="00640383">
        <w:rPr>
          <w:rFonts w:ascii="Times New Roman" w:hAnsi="Times New Roman"/>
          <w:sz w:val="22"/>
          <w:szCs w:val="22"/>
          <w:highlight w:val="yellow"/>
        </w:rPr>
        <w:t>https://www.researchgate.net/publication/343167133_AVAILABLE_AND_FUTURE_METHODS_OF_ENERGY_STORAGE_-_WWF_POLAND_2020</w:t>
      </w:r>
    </w:p>
    <w:p w14:paraId="735F36AB" w14:textId="77777777" w:rsidR="00D164E4" w:rsidRPr="0005016C" w:rsidRDefault="00D164E4" w:rsidP="00F23BA4">
      <w:pPr>
        <w:spacing w:after="160" w:line="276" w:lineRule="auto"/>
        <w:jc w:val="both"/>
        <w:rPr>
          <w:rFonts w:ascii="Times New Roman" w:hAnsi="Times New Roman"/>
          <w:sz w:val="22"/>
          <w:szCs w:val="22"/>
        </w:rPr>
      </w:pPr>
    </w:p>
    <w:p w14:paraId="26C1284C" w14:textId="77692B2A" w:rsidR="00D164E4" w:rsidRPr="00F23BA4" w:rsidRDefault="00D164E4" w:rsidP="00F23BA4">
      <w:pPr>
        <w:spacing w:line="276" w:lineRule="auto"/>
        <w:jc w:val="both"/>
        <w:rPr>
          <w:rFonts w:ascii="Times New Roman" w:hAnsi="Times New Roman"/>
          <w:sz w:val="22"/>
          <w:szCs w:val="22"/>
        </w:rPr>
      </w:pPr>
      <w:r w:rsidRPr="00F23BA4">
        <w:rPr>
          <w:rFonts w:ascii="Times New Roman" w:hAnsi="Times New Roman"/>
          <w:b/>
          <w:sz w:val="22"/>
          <w:szCs w:val="22"/>
        </w:rPr>
        <w:t>Solar Panels:</w:t>
      </w:r>
      <w:r w:rsidRPr="00F23BA4">
        <w:rPr>
          <w:rFonts w:ascii="Times New Roman" w:hAnsi="Times New Roman"/>
          <w:sz w:val="22"/>
          <w:szCs w:val="22"/>
        </w:rPr>
        <w:t xml:space="preserve"> Solar panels convert sunlight into electricity, providing a renewable energy source for robots, particularly those operating outdoors in sunny conditions. They can reduce the need for frequent recharging or battery replacement, potentially extending the robot's operational time. However, their power generation depends on sunlight exposure and can be affected by factors like cloud cover, dust, and sun angle. They require a large surface area to generate significant power, which may be challenging for small robots</w:t>
      </w:r>
      <w:r w:rsidR="003C7D67">
        <w:rPr>
          <w:rFonts w:ascii="Times New Roman" w:hAnsi="Times New Roman"/>
          <w:sz w:val="22"/>
          <w:szCs w:val="22"/>
        </w:rPr>
        <w:t xml:space="preserve">. </w:t>
      </w:r>
      <w:r w:rsidR="001E5CEF" w:rsidRPr="001E5CEF">
        <w:rPr>
          <w:rFonts w:ascii="Times New Roman" w:hAnsi="Times New Roman"/>
          <w:sz w:val="22"/>
          <w:szCs w:val="22"/>
          <w:highlight w:val="yellow"/>
        </w:rPr>
        <w:t>https://www.researchgate.net/publication/314069469_A_Survey_on_Solar_Cell_The_Role_of_Solar_Cell_in_Robotics_and_Robotics_Application_in_Solar_Cell_Industry</w:t>
      </w:r>
    </w:p>
    <w:p w14:paraId="5B33ADEB" w14:textId="77777777" w:rsidR="00D164E4" w:rsidRPr="00F23BA4" w:rsidRDefault="00D164E4" w:rsidP="00F23BA4">
      <w:pPr>
        <w:spacing w:line="276" w:lineRule="auto"/>
        <w:jc w:val="both"/>
        <w:rPr>
          <w:rFonts w:ascii="Times New Roman" w:hAnsi="Times New Roman"/>
          <w:sz w:val="22"/>
          <w:szCs w:val="22"/>
        </w:rPr>
      </w:pPr>
    </w:p>
    <w:p w14:paraId="77AF997F" w14:textId="61F397C8" w:rsidR="00D164E4" w:rsidRDefault="00D164E4" w:rsidP="00031A3D">
      <w:pPr>
        <w:pStyle w:val="Heading3"/>
      </w:pPr>
      <w:bookmarkStart w:id="12" w:name="_Toc137402943"/>
      <w:r w:rsidRPr="00F23BA4">
        <w:t>Navigation</w:t>
      </w:r>
      <w:bookmarkEnd w:id="12"/>
    </w:p>
    <w:p w14:paraId="49E9D482" w14:textId="77777777" w:rsidR="003B6740" w:rsidRPr="00F23BA4" w:rsidRDefault="003B6740" w:rsidP="00F23BA4">
      <w:pPr>
        <w:spacing w:line="276" w:lineRule="auto"/>
        <w:jc w:val="both"/>
        <w:rPr>
          <w:rFonts w:ascii="Times New Roman" w:hAnsi="Times New Roman"/>
          <w:b/>
          <w:sz w:val="28"/>
          <w:szCs w:val="28"/>
        </w:rPr>
      </w:pPr>
    </w:p>
    <w:p w14:paraId="26A08F2E" w14:textId="6B1D2BEB" w:rsidR="00D164E4" w:rsidRPr="00F23BA4" w:rsidRDefault="00D164E4" w:rsidP="00F23BA4">
      <w:pPr>
        <w:spacing w:line="276" w:lineRule="auto"/>
        <w:jc w:val="both"/>
        <w:rPr>
          <w:rFonts w:ascii="Times New Roman" w:hAnsi="Times New Roman"/>
          <w:sz w:val="22"/>
          <w:szCs w:val="22"/>
        </w:rPr>
      </w:pPr>
      <w:r w:rsidRPr="00F23BA4">
        <w:rPr>
          <w:rFonts w:ascii="Times New Roman" w:hAnsi="Times New Roman"/>
          <w:sz w:val="22"/>
          <w:szCs w:val="22"/>
        </w:rPr>
        <w:t xml:space="preserve">Navigation is </w:t>
      </w:r>
      <w:r w:rsidR="00FA6F59">
        <w:rPr>
          <w:rFonts w:ascii="Times New Roman" w:hAnsi="Times New Roman"/>
          <w:sz w:val="22"/>
          <w:szCs w:val="22"/>
        </w:rPr>
        <w:t>critical</w:t>
      </w:r>
      <w:r w:rsidRPr="00F23BA4">
        <w:rPr>
          <w:rFonts w:ascii="Times New Roman" w:hAnsi="Times New Roman"/>
          <w:sz w:val="22"/>
          <w:szCs w:val="22"/>
        </w:rPr>
        <w:t xml:space="preserve"> for autonomous weeding robots in Brazil's diverse and rugged agricultural landscapes. It ensures efficient terrain traversal, accurate weed targeting, and obstacle avoidance, while enabling the robot to return to specific locations. Given the varying environmental conditions, robust navigation is essential to avoid missed weeds, crop damage, or inefficient power use, thereby ensuring the robot's overall effectiveness and efficiency.</w:t>
      </w:r>
    </w:p>
    <w:p w14:paraId="78A19CDE" w14:textId="6CE2C014" w:rsidR="00D164E4" w:rsidRPr="00F23BA4" w:rsidRDefault="00D164E4" w:rsidP="00F23BA4">
      <w:pPr>
        <w:spacing w:line="276" w:lineRule="auto"/>
        <w:jc w:val="both"/>
        <w:rPr>
          <w:rFonts w:ascii="Times New Roman" w:hAnsi="Times New Roman"/>
          <w:sz w:val="22"/>
          <w:szCs w:val="22"/>
        </w:rPr>
      </w:pPr>
    </w:p>
    <w:p w14:paraId="6B0BE396" w14:textId="5A8D8AFD" w:rsidR="00D164E4" w:rsidRPr="00F23BA4" w:rsidRDefault="00C1648F" w:rsidP="00F23BA4">
      <w:pPr>
        <w:spacing w:line="276" w:lineRule="auto"/>
        <w:jc w:val="both"/>
        <w:rPr>
          <w:rFonts w:ascii="Times New Roman" w:hAnsi="Times New Roman"/>
          <w:sz w:val="22"/>
          <w:szCs w:val="22"/>
        </w:rPr>
      </w:pPr>
      <w:r>
        <w:rPr>
          <w:noProof/>
        </w:rPr>
        <mc:AlternateContent>
          <mc:Choice Requires="wps">
            <w:drawing>
              <wp:anchor distT="0" distB="0" distL="114300" distR="114300" simplePos="0" relativeHeight="251658254" behindDoc="1" locked="0" layoutInCell="1" allowOverlap="1" wp14:anchorId="417BF3C4" wp14:editId="696BF10D">
                <wp:simplePos x="0" y="0"/>
                <wp:positionH relativeFrom="column">
                  <wp:posOffset>2429510</wp:posOffset>
                </wp:positionH>
                <wp:positionV relativeFrom="paragraph">
                  <wp:posOffset>1557655</wp:posOffset>
                </wp:positionV>
                <wp:extent cx="3725545" cy="635"/>
                <wp:effectExtent l="0" t="0" r="0" b="0"/>
                <wp:wrapTight wrapText="bothSides">
                  <wp:wrapPolygon edited="0">
                    <wp:start x="0" y="0"/>
                    <wp:lineTo x="0" y="21600"/>
                    <wp:lineTo x="21600" y="21600"/>
                    <wp:lineTo x="21600" y="0"/>
                  </wp:wrapPolygon>
                </wp:wrapTight>
                <wp:docPr id="1126295725" name="Text Box 1126295725"/>
                <wp:cNvGraphicFramePr/>
                <a:graphic xmlns:a="http://schemas.openxmlformats.org/drawingml/2006/main">
                  <a:graphicData uri="http://schemas.microsoft.com/office/word/2010/wordprocessingShape">
                    <wps:wsp>
                      <wps:cNvSpPr txBox="1"/>
                      <wps:spPr>
                        <a:xfrm>
                          <a:off x="0" y="0"/>
                          <a:ext cx="3725545" cy="635"/>
                        </a:xfrm>
                        <a:prstGeom prst="rect">
                          <a:avLst/>
                        </a:prstGeom>
                        <a:solidFill>
                          <a:prstClr val="white"/>
                        </a:solidFill>
                        <a:ln>
                          <a:noFill/>
                        </a:ln>
                      </wps:spPr>
                      <wps:txbx>
                        <w:txbxContent>
                          <w:p w14:paraId="52F6BBE3" w14:textId="73C6ADAB" w:rsidR="00C1648F" w:rsidRPr="00D41A6C" w:rsidRDefault="00C1648F" w:rsidP="00C1648F">
                            <w:pPr>
                              <w:pStyle w:val="Caption"/>
                              <w:rPr>
                                <w:rFonts w:ascii="Times New Roman" w:eastAsia="Times New Roman" w:hAnsi="Times New Roman"/>
                              </w:rPr>
                            </w:pPr>
                            <w:r>
                              <w:t xml:space="preserve">Figure </w:t>
                            </w:r>
                            <w:fldSimple w:instr=" SEQ Figure \* ARABIC ">
                              <w:r w:rsidR="00FD499E">
                                <w:rPr>
                                  <w:noProof/>
                                </w:rPr>
                                <w:t>7</w:t>
                              </w:r>
                            </w:fldSimple>
                            <w:r>
                              <w:t xml:space="preserve">: Ultrasonic Detector Explained </w:t>
                            </w:r>
                            <w:r w:rsidRPr="006179E6">
                              <w:rPr>
                                <w:highlight w:val="yellow"/>
                              </w:rPr>
                              <w:t>(</w:t>
                            </w:r>
                            <w:r w:rsidR="006179E6" w:rsidRPr="006179E6">
                              <w:rPr>
                                <w:highlight w:val="yellow"/>
                              </w:rPr>
                              <w:t>http://campus.murraystate.edu/academic/faculty/gbunget/EGR390/Distance_Measurements/Distance_Meas.htm</w:t>
                            </w:r>
                            <w:r w:rsidR="006179E6" w:rsidRPr="006179E6">
                              <w:rPr>
                                <w:highlight w:val="yellow"/>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7BF3C4" id="Text Box 1126295725" o:spid="_x0000_s1031" type="#_x0000_t202" style="position:absolute;left:0;text-align:left;margin-left:191.3pt;margin-top:122.65pt;width:293.35pt;height:.05pt;z-index:-25165822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" stroked="f">
                <v:textbox style="mso-fit-shape-to-text:t" inset="0,0,0,0">
                  <w:txbxContent>
                    <w:p w14:paraId="52F6BBE3" w14:textId="73C6ADAB" w:rsidR="00C1648F" w:rsidRPr="00D41A6C" w:rsidRDefault="00C1648F" w:rsidP="00C1648F">
                      <w:pPr>
                        <w:pStyle w:val="Caption"/>
                        <w:rPr>
                          <w:rFonts w:ascii="Times New Roman" w:eastAsia="Times New Roman" w:hAnsi="Times New Roman"/>
                        </w:rPr>
                      </w:pPr>
                      <w:r>
                        <w:t xml:space="preserve">Figure </w:t>
                      </w:r>
                      <w:fldSimple w:instr=" SEQ Figure \* ARABIC ">
                        <w:r w:rsidR="00FD499E">
                          <w:rPr>
                            <w:noProof/>
                          </w:rPr>
                          <w:t>7</w:t>
                        </w:r>
                      </w:fldSimple>
                      <w:r>
                        <w:t xml:space="preserve">: Ultrasonic Detector Explained </w:t>
                      </w:r>
                      <w:r w:rsidRPr="006179E6">
                        <w:rPr>
                          <w:highlight w:val="yellow"/>
                        </w:rPr>
                        <w:t>(</w:t>
                      </w:r>
                      <w:r w:rsidR="006179E6" w:rsidRPr="006179E6">
                        <w:rPr>
                          <w:highlight w:val="yellow"/>
                        </w:rPr>
                        <w:t>http://campus.murraystate.edu/academic/faculty/gbunget/EGR390/Distance_Measurements/Distance_Meas.htm</w:t>
                      </w:r>
                      <w:r w:rsidR="006179E6" w:rsidRPr="006179E6">
                        <w:rPr>
                          <w:highlight w:val="yellow"/>
                        </w:rPr>
                        <w:t>)</w:t>
                      </w:r>
                    </w:p>
                  </w:txbxContent>
                </v:textbox>
                <w10:wrap type="tight"/>
              </v:shape>
            </w:pict>
          </mc:Fallback>
        </mc:AlternateContent>
      </w:r>
      <w:r w:rsidR="00D164E4" w:rsidRPr="00F23BA4">
        <w:rPr>
          <w:rFonts w:ascii="Times New Roman" w:hAnsi="Times New Roman"/>
          <w:sz w:val="22"/>
          <w:szCs w:val="22"/>
        </w:rPr>
        <w:drawing>
          <wp:anchor distT="0" distB="0" distL="114300" distR="114300" simplePos="0" relativeHeight="251649024" behindDoc="1" locked="0" layoutInCell="1" allowOverlap="1" wp14:anchorId="17CA1A6F" wp14:editId="075E1833">
            <wp:simplePos x="0" y="0"/>
            <wp:positionH relativeFrom="page">
              <wp:posOffset>3343910</wp:posOffset>
            </wp:positionH>
            <wp:positionV relativeFrom="paragraph">
              <wp:posOffset>8255</wp:posOffset>
            </wp:positionV>
            <wp:extent cx="3725545" cy="1492250"/>
            <wp:effectExtent l="0" t="0" r="8255" b="0"/>
            <wp:wrapTight wrapText="bothSides">
              <wp:wrapPolygon edited="0">
                <wp:start x="0" y="0"/>
                <wp:lineTo x="0" y="21232"/>
                <wp:lineTo x="21537" y="21232"/>
                <wp:lineTo x="21537" y="0"/>
                <wp:lineTo x="0" y="0"/>
              </wp:wrapPolygon>
            </wp:wrapTight>
            <wp:docPr id="997638871" name="Picture 997638871" descr="A picture containing text, screenshot, circl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638871" name="Picture 18" descr="A picture containing text, screenshot, circle, diagram&#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725545" cy="1492250"/>
                    </a:xfrm>
                    <a:prstGeom prst="rect">
                      <a:avLst/>
                    </a:prstGeom>
                  </pic:spPr>
                </pic:pic>
              </a:graphicData>
            </a:graphic>
          </wp:anchor>
        </w:drawing>
      </w:r>
      <w:r w:rsidR="007736B3">
        <w:rPr>
          <w:rFonts w:ascii="Times New Roman" w:hAnsi="Times New Roman"/>
          <w:b/>
          <w:sz w:val="22"/>
          <w:szCs w:val="22"/>
        </w:rPr>
        <w:t>Ultrasonic</w:t>
      </w:r>
      <w:r w:rsidR="007736B3" w:rsidRPr="007736B3">
        <w:rPr>
          <w:rFonts w:ascii="Times New Roman" w:hAnsi="Times New Roman"/>
          <w:b/>
          <w:sz w:val="22"/>
          <w:szCs w:val="22"/>
        </w:rPr>
        <w:t xml:space="preserve"> detectors </w:t>
      </w:r>
      <w:r w:rsidR="007736B3" w:rsidRPr="007736B3">
        <w:rPr>
          <w:rFonts w:ascii="Times New Roman" w:hAnsi="Times New Roman"/>
          <w:bCs/>
          <w:sz w:val="22"/>
          <w:szCs w:val="22"/>
        </w:rPr>
        <w:t>measure distance by timing how long it takes for the sound they send out to return after hitting something</w:t>
      </w:r>
      <w:r>
        <w:rPr>
          <w:rFonts w:ascii="Times New Roman" w:hAnsi="Times New Roman"/>
          <w:bCs/>
          <w:sz w:val="22"/>
          <w:szCs w:val="22"/>
        </w:rPr>
        <w:t xml:space="preserve"> </w:t>
      </w:r>
      <w:r w:rsidRPr="00C1648F">
        <w:rPr>
          <w:rFonts w:ascii="Times New Roman" w:hAnsi="Times New Roman"/>
          <w:bCs/>
          <w:sz w:val="22"/>
          <w:szCs w:val="22"/>
          <w:highlight w:val="yellow"/>
        </w:rPr>
        <w:t>(figure7)</w:t>
      </w:r>
      <w:r w:rsidR="007736B3" w:rsidRPr="00C1648F">
        <w:rPr>
          <w:rFonts w:ascii="Times New Roman" w:hAnsi="Times New Roman"/>
          <w:bCs/>
          <w:sz w:val="22"/>
          <w:szCs w:val="22"/>
          <w:highlight w:val="yellow"/>
        </w:rPr>
        <w:t>.</w:t>
      </w:r>
      <w:r w:rsidR="007736B3" w:rsidRPr="007736B3">
        <w:rPr>
          <w:rFonts w:ascii="Times New Roman" w:hAnsi="Times New Roman"/>
          <w:bCs/>
          <w:sz w:val="22"/>
          <w:szCs w:val="22"/>
        </w:rPr>
        <w:t xml:space="preserve"> These detectors help guide self-moving weed removal machines on coffee farms in Brazil. They can spot many types of things, even soft ones, and are pretty cheap and simple to use. But, things like wind and temperature can mess them up. They also don't have a long range, and can have problems with things that aren't right in front of them or have tricky shapes. Even with these issues, when you use them with other detectors and guidance systems, sound-based detectors can help make a good navigation system</w:t>
      </w:r>
      <w:r w:rsidR="00C13198">
        <w:rPr>
          <w:rFonts w:ascii="Times New Roman" w:hAnsi="Times New Roman"/>
          <w:bCs/>
          <w:sz w:val="22"/>
          <w:szCs w:val="22"/>
        </w:rPr>
        <w:t xml:space="preserve"> </w:t>
      </w:r>
      <w:r w:rsidR="00C13198" w:rsidRPr="006179E6">
        <w:rPr>
          <w:highlight w:val="yellow"/>
        </w:rPr>
        <w:t>(http://campus.murraystate.edu/academic/faculty/gbunget/EGR390/Distance_Measurements/Distance_Meas.htm)</w:t>
      </w:r>
    </w:p>
    <w:p w14:paraId="4226E3E8" w14:textId="77777777" w:rsidR="00D164E4" w:rsidRPr="00F23BA4" w:rsidRDefault="00D164E4" w:rsidP="00F23BA4">
      <w:pPr>
        <w:spacing w:line="276" w:lineRule="auto"/>
        <w:jc w:val="both"/>
        <w:rPr>
          <w:rFonts w:ascii="Times New Roman" w:hAnsi="Times New Roman"/>
          <w:sz w:val="22"/>
          <w:szCs w:val="22"/>
        </w:rPr>
      </w:pPr>
    </w:p>
    <w:p w14:paraId="120D7FA0" w14:textId="22C8F69A" w:rsidR="00D164E4" w:rsidRPr="00F23BA4" w:rsidRDefault="006179E6" w:rsidP="00F23BA4">
      <w:pPr>
        <w:spacing w:line="276" w:lineRule="auto"/>
        <w:jc w:val="both"/>
        <w:rPr>
          <w:rFonts w:ascii="Times New Roman" w:hAnsi="Times New Roman"/>
          <w:sz w:val="22"/>
          <w:szCs w:val="22"/>
        </w:rPr>
      </w:pPr>
      <w:r>
        <w:rPr>
          <w:noProof/>
        </w:rPr>
        <mc:AlternateContent>
          <mc:Choice Requires="wps">
            <w:drawing>
              <wp:anchor distT="0" distB="0" distL="114300" distR="114300" simplePos="0" relativeHeight="251658255" behindDoc="1" locked="0" layoutInCell="1" allowOverlap="1" wp14:anchorId="1D486D4E" wp14:editId="3C403CFE">
                <wp:simplePos x="0" y="0"/>
                <wp:positionH relativeFrom="column">
                  <wp:posOffset>0</wp:posOffset>
                </wp:positionH>
                <wp:positionV relativeFrom="paragraph">
                  <wp:posOffset>2092325</wp:posOffset>
                </wp:positionV>
                <wp:extent cx="3048000" cy="635"/>
                <wp:effectExtent l="0" t="0" r="0" b="0"/>
                <wp:wrapTight wrapText="bothSides">
                  <wp:wrapPolygon edited="0">
                    <wp:start x="0" y="0"/>
                    <wp:lineTo x="0" y="21600"/>
                    <wp:lineTo x="21600" y="21600"/>
                    <wp:lineTo x="21600" y="0"/>
                  </wp:wrapPolygon>
                </wp:wrapTight>
                <wp:docPr id="796583003" name="Text Box 796583003"/>
                <wp:cNvGraphicFramePr/>
                <a:graphic xmlns:a="http://schemas.openxmlformats.org/drawingml/2006/main">
                  <a:graphicData uri="http://schemas.microsoft.com/office/word/2010/wordprocessingShape">
                    <wps:wsp>
                      <wps:cNvSpPr txBox="1"/>
                      <wps:spPr>
                        <a:xfrm>
                          <a:off x="0" y="0"/>
                          <a:ext cx="3048000" cy="635"/>
                        </a:xfrm>
                        <a:prstGeom prst="rect">
                          <a:avLst/>
                        </a:prstGeom>
                        <a:solidFill>
                          <a:prstClr val="white"/>
                        </a:solidFill>
                        <a:ln>
                          <a:noFill/>
                        </a:ln>
                      </wps:spPr>
                      <wps:txbx>
                        <w:txbxContent>
                          <w:p w14:paraId="1B2C6351" w14:textId="69C0E916" w:rsidR="006179E6" w:rsidRPr="00643451" w:rsidRDefault="006179E6" w:rsidP="006179E6">
                            <w:pPr>
                              <w:pStyle w:val="Caption"/>
                              <w:rPr>
                                <w:rFonts w:ascii="Times New Roman" w:eastAsia="Times New Roman" w:hAnsi="Times New Roman"/>
                              </w:rPr>
                            </w:pPr>
                            <w:r>
                              <w:t xml:space="preserve">Figure </w:t>
                            </w:r>
                            <w:fldSimple w:instr=" SEQ Figure \* ARABIC ">
                              <w:r w:rsidR="00FD499E">
                                <w:rPr>
                                  <w:noProof/>
                                </w:rPr>
                                <w:t>8</w:t>
                              </w:r>
                            </w:fldSimple>
                            <w:r>
                              <w:t xml:space="preserve">: LIDAR Capability </w:t>
                            </w:r>
                            <w:r w:rsidRPr="00D750EF">
                              <w:rPr>
                                <w:highlight w:val="yellow"/>
                              </w:rPr>
                              <w:t>(</w:t>
                            </w:r>
                            <w:r w:rsidR="00D750EF" w:rsidRPr="00D750EF">
                              <w:rPr>
                                <w:highlight w:val="yellow"/>
                              </w:rPr>
                              <w:t>https://www.allaboutcircuits.com/news/solid-state-LiDAR-is-coming-to-an-autonomous-vehicle-near-you/</w:t>
                            </w:r>
                            <w:r w:rsidR="00D750EF" w:rsidRPr="00D750EF">
                              <w:rPr>
                                <w:highlight w:val="yellow"/>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486D4E" id="Text Box 796583003" o:spid="_x0000_s1032" type="#_x0000_t202" style="position:absolute;left:0;text-align:left;margin-left:0;margin-top:164.75pt;width:240pt;height:.05pt;z-index:-25165822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" stroked="f">
                <v:textbox style="mso-fit-shape-to-text:t" inset="0,0,0,0">
                  <w:txbxContent>
                    <w:p w14:paraId="1B2C6351" w14:textId="69C0E916" w:rsidR="006179E6" w:rsidRPr="00643451" w:rsidRDefault="006179E6" w:rsidP="006179E6">
                      <w:pPr>
                        <w:pStyle w:val="Caption"/>
                        <w:rPr>
                          <w:rFonts w:ascii="Times New Roman" w:eastAsia="Times New Roman" w:hAnsi="Times New Roman"/>
                        </w:rPr>
                      </w:pPr>
                      <w:r>
                        <w:t xml:space="preserve">Figure </w:t>
                      </w:r>
                      <w:fldSimple w:instr=" SEQ Figure \* ARABIC ">
                        <w:r w:rsidR="00FD499E">
                          <w:rPr>
                            <w:noProof/>
                          </w:rPr>
                          <w:t>8</w:t>
                        </w:r>
                      </w:fldSimple>
                      <w:r>
                        <w:t xml:space="preserve">: LIDAR Capability </w:t>
                      </w:r>
                      <w:r w:rsidRPr="00D750EF">
                        <w:rPr>
                          <w:highlight w:val="yellow"/>
                        </w:rPr>
                        <w:t>(</w:t>
                      </w:r>
                      <w:r w:rsidR="00D750EF" w:rsidRPr="00D750EF">
                        <w:rPr>
                          <w:highlight w:val="yellow"/>
                        </w:rPr>
                        <w:t>https://www.allaboutcircuits.com/news/solid-state-LiDAR-is-coming-to-an-autonomous-vehicle-near-you/</w:t>
                      </w:r>
                      <w:r w:rsidR="00D750EF" w:rsidRPr="00D750EF">
                        <w:rPr>
                          <w:highlight w:val="yellow"/>
                        </w:rPr>
                        <w:t>)</w:t>
                      </w:r>
                    </w:p>
                  </w:txbxContent>
                </v:textbox>
                <w10:wrap type="tight"/>
              </v:shape>
            </w:pict>
          </mc:Fallback>
        </mc:AlternateContent>
      </w:r>
      <w:r w:rsidR="00D164E4" w:rsidRPr="00F23BA4">
        <w:rPr>
          <w:rFonts w:ascii="Times New Roman" w:hAnsi="Times New Roman"/>
          <w:sz w:val="22"/>
          <w:szCs w:val="22"/>
        </w:rPr>
        <w:drawing>
          <wp:anchor distT="0" distB="0" distL="114300" distR="114300" simplePos="0" relativeHeight="251650048" behindDoc="1" locked="0" layoutInCell="1" allowOverlap="1" wp14:anchorId="1310A972" wp14:editId="2E3FD82E">
            <wp:simplePos x="0" y="0"/>
            <wp:positionH relativeFrom="margin">
              <wp:align>left</wp:align>
            </wp:positionH>
            <wp:positionV relativeFrom="paragraph">
              <wp:posOffset>3810</wp:posOffset>
            </wp:positionV>
            <wp:extent cx="3048000" cy="2031365"/>
            <wp:effectExtent l="0" t="0" r="0" b="6985"/>
            <wp:wrapTight wrapText="bothSides">
              <wp:wrapPolygon edited="0">
                <wp:start x="0" y="0"/>
                <wp:lineTo x="0" y="21472"/>
                <wp:lineTo x="21465" y="21472"/>
                <wp:lineTo x="21465" y="0"/>
                <wp:lineTo x="0" y="0"/>
              </wp:wrapPolygon>
            </wp:wrapTight>
            <wp:docPr id="963298929" name="Picture 963298929" descr="A picture containing design, 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298929" name="Picture 19" descr="A picture containing design, art&#10;&#10;Description automatically generated with medium confidence"/>
                    <pic:cNvPicPr/>
                  </pic:nvPicPr>
                  <pic:blipFill>
                    <a:blip r:embed="rId21">
                      <a:extLst>
                        <a:ext uri="{28A0092B-C50C-407E-A947-70E740481C1C}">
                          <a14:useLocalDpi xmlns:a14="http://schemas.microsoft.com/office/drawing/2010/main" val="0"/>
                        </a:ext>
                      </a:extLst>
                    </a:blip>
                    <a:stretch>
                      <a:fillRect/>
                    </a:stretch>
                  </pic:blipFill>
                  <pic:spPr>
                    <a:xfrm>
                      <a:off x="0" y="0"/>
                      <a:ext cx="3081462" cy="2054017"/>
                    </a:xfrm>
                    <a:prstGeom prst="rect">
                      <a:avLst/>
                    </a:prstGeom>
                  </pic:spPr>
                </pic:pic>
              </a:graphicData>
            </a:graphic>
            <wp14:sizeRelH relativeFrom="margin">
              <wp14:pctWidth>0</wp14:pctWidth>
            </wp14:sizeRelH>
            <wp14:sizeRelV relativeFrom="margin">
              <wp14:pctHeight>0</wp14:pctHeight>
            </wp14:sizeRelV>
          </wp:anchor>
        </w:drawing>
      </w:r>
      <w:r w:rsidR="00E24D26" w:rsidRPr="00E24D26">
        <w:rPr>
          <w:rFonts w:ascii="Times New Roman" w:hAnsi="Times New Roman"/>
          <w:b/>
          <w:sz w:val="22"/>
          <w:szCs w:val="22"/>
        </w:rPr>
        <w:t xml:space="preserve">LIDAR, short for Light Detection and Ranging, </w:t>
      </w:r>
      <w:r w:rsidR="00E24D26" w:rsidRPr="00E24D26">
        <w:rPr>
          <w:rFonts w:ascii="Times New Roman" w:hAnsi="Times New Roman"/>
          <w:bCs/>
          <w:sz w:val="22"/>
          <w:szCs w:val="22"/>
        </w:rPr>
        <w:t>serves as a key tool for self-moving weed-removal bots working in hilly coffee farms, as it can create detailed 3D maps useful for moving around, spotting obstacles, and charting out the land</w:t>
      </w:r>
      <w:r>
        <w:rPr>
          <w:rFonts w:ascii="Times New Roman" w:hAnsi="Times New Roman"/>
          <w:bCs/>
          <w:sz w:val="22"/>
          <w:szCs w:val="22"/>
        </w:rPr>
        <w:t xml:space="preserve"> </w:t>
      </w:r>
      <w:r w:rsidRPr="006179E6">
        <w:rPr>
          <w:rFonts w:ascii="Times New Roman" w:hAnsi="Times New Roman"/>
          <w:bCs/>
          <w:sz w:val="22"/>
          <w:szCs w:val="22"/>
          <w:highlight w:val="yellow"/>
        </w:rPr>
        <w:t>(figure 8)</w:t>
      </w:r>
      <w:r w:rsidR="00E24D26" w:rsidRPr="006179E6">
        <w:rPr>
          <w:rFonts w:ascii="Times New Roman" w:hAnsi="Times New Roman"/>
          <w:bCs/>
          <w:sz w:val="22"/>
          <w:szCs w:val="22"/>
          <w:highlight w:val="yellow"/>
        </w:rPr>
        <w:t>.</w:t>
      </w:r>
      <w:r w:rsidR="00E24D26" w:rsidRPr="00E24D26">
        <w:rPr>
          <w:rFonts w:ascii="Times New Roman" w:hAnsi="Times New Roman"/>
          <w:bCs/>
          <w:sz w:val="22"/>
          <w:szCs w:val="22"/>
        </w:rPr>
        <w:t xml:space="preserve"> The way it works is by shooting out lasers and then timing how long the light takes to return, building a 3D model of the surroundings in the process. The highly detailed information LIDAR provides is vital for getting around tricky landscapes, and the ability to map out the area in real-time allows for quick changes in response to shifts in the environment. But, top-quality LIDAR detectors can be expensive and use a lot of power. Mixing LIDAR with other detectors can make navigation even better, though it could make the system more complicated. However, the latest tech developments may lead to cheaper and more energy-friendly solutions</w:t>
      </w:r>
      <w:r w:rsidR="00C13198">
        <w:rPr>
          <w:rFonts w:ascii="Times New Roman" w:hAnsi="Times New Roman"/>
          <w:bCs/>
          <w:sz w:val="22"/>
          <w:szCs w:val="22"/>
        </w:rPr>
        <w:t xml:space="preserve"> </w:t>
      </w:r>
      <w:r w:rsidR="00C13198" w:rsidRPr="00D750EF">
        <w:rPr>
          <w:highlight w:val="yellow"/>
        </w:rPr>
        <w:t>(https://www.allaboutcircuits.com/news/solid-state-LiDAR-is-coming-to-an-autonomous-vehicle-near-you/)</w:t>
      </w:r>
    </w:p>
    <w:p w14:paraId="2AE5C8A9" w14:textId="7A654534" w:rsidR="00D164E4" w:rsidRDefault="00D164E4" w:rsidP="00031A3D">
      <w:pPr>
        <w:pStyle w:val="Heading3"/>
      </w:pPr>
      <w:bookmarkStart w:id="13" w:name="_Toc137402944"/>
      <w:r w:rsidRPr="00003979">
        <w:t>Image Processing And AI/ML</w:t>
      </w:r>
      <w:bookmarkEnd w:id="13"/>
    </w:p>
    <w:p w14:paraId="13A419CB" w14:textId="77777777" w:rsidR="003B6740" w:rsidRPr="00003979" w:rsidRDefault="003B6740" w:rsidP="00003979">
      <w:pPr>
        <w:spacing w:line="276" w:lineRule="auto"/>
        <w:jc w:val="both"/>
        <w:rPr>
          <w:rFonts w:ascii="Times New Roman" w:hAnsi="Times New Roman"/>
          <w:b/>
          <w:sz w:val="28"/>
          <w:szCs w:val="28"/>
        </w:rPr>
      </w:pPr>
    </w:p>
    <w:p w14:paraId="5CCC4016" w14:textId="6758B4A8" w:rsidR="00F35AD5" w:rsidRDefault="00FE7769" w:rsidP="00D164E4">
      <w:pPr>
        <w:spacing w:line="276" w:lineRule="auto"/>
        <w:jc w:val="both"/>
        <w:rPr>
          <w:rFonts w:ascii="Times New Roman" w:hAnsi="Times New Roman"/>
          <w:sz w:val="22"/>
          <w:szCs w:val="22"/>
        </w:rPr>
      </w:pPr>
      <w:r>
        <w:rPr>
          <w:rFonts w:ascii="Times New Roman" w:hAnsi="Times New Roman"/>
          <w:sz w:val="22"/>
          <w:szCs w:val="22"/>
        </w:rPr>
        <w:t>Image Processing</w:t>
      </w:r>
      <w:r w:rsidRPr="00FE7769">
        <w:rPr>
          <w:rFonts w:ascii="Times New Roman" w:hAnsi="Times New Roman"/>
          <w:sz w:val="22"/>
          <w:szCs w:val="22"/>
        </w:rPr>
        <w:t xml:space="preserve"> and artificial intelligence/machine learning (AI/ML) methodologies are critical subsystems in the operational architecture of autonomous weeding robots. These technologies facilitate crucial operations such as weed-crop discrimination, optimization of weed extermination processes, and amplification of total system efficiency. This section delves into the functionality of visual data interpretation and AI/ML in the context of automated weeding robotics, supplemented by industry-specific examples illustrating their practical application.</w:t>
      </w:r>
    </w:p>
    <w:p w14:paraId="5CF614EF" w14:textId="77777777" w:rsidR="00F35AD5" w:rsidRDefault="00F35AD5" w:rsidP="00F35AD5">
      <w:pPr>
        <w:keepNext/>
        <w:spacing w:line="276" w:lineRule="auto"/>
        <w:jc w:val="center"/>
      </w:pPr>
      <w:r>
        <w:rPr>
          <w:rFonts w:ascii="Times New Roman" w:hAnsi="Times New Roman"/>
          <w:noProof/>
          <w:sz w:val="22"/>
          <w:szCs w:val="22"/>
        </w:rPr>
        <w:lastRenderedPageBreak/>
        <w:drawing>
          <wp:inline distT="0" distB="0" distL="0" distR="0" wp14:anchorId="511936B4" wp14:editId="0373ED7E">
            <wp:extent cx="3786071" cy="2748429"/>
            <wp:effectExtent l="12700" t="12700" r="11430" b="7620"/>
            <wp:docPr id="81141553" name="Picture 81141553"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41553" name="Picture 1" descr="A picture containing text, screenshot, font, number&#10;&#10;Description automatically generated"/>
                    <pic:cNvPicPr/>
                  </pic:nvPicPr>
                  <pic:blipFill rotWithShape="1">
                    <a:blip r:embed="rId22" cstate="print">
                      <a:extLst>
                        <a:ext uri="{28A0092B-C50C-407E-A947-70E740481C1C}">
                          <a14:useLocalDpi xmlns:a14="http://schemas.microsoft.com/office/drawing/2010/main" val="0"/>
                        </a:ext>
                      </a:extLst>
                    </a:blip>
                    <a:srcRect l="5661" t="4804" r="4574" b="8305"/>
                    <a:stretch/>
                  </pic:blipFill>
                  <pic:spPr bwMode="auto">
                    <a:xfrm>
                      <a:off x="0" y="0"/>
                      <a:ext cx="3797248" cy="2756542"/>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66D45944" w14:textId="49FFB972" w:rsidR="00C76FBF" w:rsidRPr="00C76FBF" w:rsidRDefault="00F35AD5" w:rsidP="00C76FBF">
      <w:pPr>
        <w:pStyle w:val="Caption"/>
        <w:jc w:val="center"/>
        <w:rPr>
          <w:sz w:val="21"/>
          <w:szCs w:val="21"/>
        </w:rPr>
      </w:pPr>
      <w:r w:rsidRPr="00C76FBF">
        <w:rPr>
          <w:sz w:val="21"/>
          <w:szCs w:val="21"/>
        </w:rPr>
        <w:t xml:space="preserve">Figure </w:t>
      </w:r>
      <w:r w:rsidRPr="00C76FBF">
        <w:rPr>
          <w:sz w:val="21"/>
          <w:szCs w:val="21"/>
        </w:rPr>
        <w:fldChar w:fldCharType="begin"/>
      </w:r>
      <w:r w:rsidRPr="00C76FBF">
        <w:rPr>
          <w:sz w:val="21"/>
          <w:szCs w:val="21"/>
        </w:rPr>
        <w:instrText xml:space="preserve"> SEQ Figure \* ARABIC </w:instrText>
      </w:r>
      <w:r w:rsidRPr="00C76FBF">
        <w:rPr>
          <w:sz w:val="21"/>
          <w:szCs w:val="21"/>
        </w:rPr>
        <w:fldChar w:fldCharType="separate"/>
      </w:r>
      <w:r w:rsidR="00FD499E">
        <w:rPr>
          <w:noProof/>
          <w:sz w:val="21"/>
          <w:szCs w:val="21"/>
        </w:rPr>
        <w:t>9</w:t>
      </w:r>
      <w:r w:rsidRPr="00C76FBF">
        <w:rPr>
          <w:sz w:val="21"/>
          <w:szCs w:val="21"/>
        </w:rPr>
        <w:fldChar w:fldCharType="end"/>
      </w:r>
      <w:r w:rsidR="00C76FBF" w:rsidRPr="00C76FBF">
        <w:rPr>
          <w:sz w:val="21"/>
          <w:szCs w:val="21"/>
        </w:rPr>
        <w:t xml:space="preserve"> - AI Process Schematic</w:t>
      </w:r>
      <w:r w:rsidR="006C4B4B">
        <w:rPr>
          <w:sz w:val="21"/>
          <w:szCs w:val="21"/>
        </w:rPr>
        <w:t xml:space="preserve"> (Self-Generated)</w:t>
      </w:r>
    </w:p>
    <w:p w14:paraId="36541B81" w14:textId="44AF2189" w:rsidR="000F45F5" w:rsidRPr="000F45F5" w:rsidRDefault="000F45F5" w:rsidP="00462A03">
      <w:pPr>
        <w:spacing w:line="480" w:lineRule="auto"/>
        <w:jc w:val="both"/>
        <w:rPr>
          <w:rFonts w:ascii="Times New Roman" w:hAnsi="Times New Roman"/>
          <w:sz w:val="22"/>
          <w:szCs w:val="22"/>
        </w:rPr>
      </w:pPr>
      <w:r>
        <w:rPr>
          <w:rFonts w:ascii="Times New Roman" w:hAnsi="Times New Roman"/>
          <w:sz w:val="22"/>
          <w:szCs w:val="22"/>
        </w:rPr>
        <w:t xml:space="preserve">According to </w:t>
      </w:r>
      <w:r w:rsidRPr="00910A30">
        <w:rPr>
          <w:rFonts w:ascii="Times New Roman" w:hAnsi="Times New Roman"/>
          <w:sz w:val="22"/>
          <w:szCs w:val="22"/>
          <w:highlight w:val="yellow"/>
        </w:rPr>
        <w:t xml:space="preserve">Figure </w:t>
      </w:r>
      <w:r w:rsidR="00F02C20" w:rsidRPr="00BF26D4">
        <w:rPr>
          <w:rFonts w:ascii="Times New Roman" w:hAnsi="Times New Roman"/>
          <w:sz w:val="22"/>
          <w:szCs w:val="22"/>
          <w:highlight w:val="yellow"/>
        </w:rPr>
        <w:t>9</w:t>
      </w:r>
      <w:r>
        <w:rPr>
          <w:rFonts w:ascii="Times New Roman" w:hAnsi="Times New Roman"/>
          <w:sz w:val="22"/>
          <w:szCs w:val="22"/>
        </w:rPr>
        <w:t xml:space="preserve">, </w:t>
      </w:r>
      <w:r w:rsidR="002F406B">
        <w:rPr>
          <w:rFonts w:ascii="Times New Roman" w:hAnsi="Times New Roman"/>
          <w:sz w:val="22"/>
          <w:szCs w:val="22"/>
        </w:rPr>
        <w:t xml:space="preserve">the steps involved </w:t>
      </w:r>
      <w:r w:rsidR="00462A03" w:rsidRPr="00462A03">
        <w:rPr>
          <w:rFonts w:ascii="Times New Roman" w:hAnsi="Times New Roman"/>
          <w:sz w:val="22"/>
          <w:szCs w:val="22"/>
        </w:rPr>
        <w:t>within the AI model are as follows:</w:t>
      </w:r>
    </w:p>
    <w:p w14:paraId="3A849E50" w14:textId="707292E1" w:rsidR="0033185B" w:rsidRDefault="00462A03" w:rsidP="00462A03">
      <w:pPr>
        <w:widowControl/>
        <w:numPr>
          <w:ilvl w:val="0"/>
          <w:numId w:val="12"/>
        </w:numPr>
        <w:spacing w:after="160" w:line="276" w:lineRule="auto"/>
        <w:jc w:val="both"/>
        <w:rPr>
          <w:rFonts w:ascii="Times New Roman" w:hAnsi="Times New Roman"/>
          <w:sz w:val="22"/>
          <w:szCs w:val="22"/>
        </w:rPr>
      </w:pPr>
      <w:r w:rsidRPr="00A40504">
        <w:rPr>
          <w:rFonts w:ascii="Times New Roman" w:eastAsiaTheme="majorEastAsia" w:hAnsi="Times New Roman"/>
          <w:b/>
          <w:bCs/>
          <w:sz w:val="22"/>
          <w:szCs w:val="22"/>
        </w:rPr>
        <w:t>Image Collection</w:t>
      </w:r>
      <w:r w:rsidRPr="00A40504">
        <w:rPr>
          <w:rFonts w:ascii="Times New Roman" w:hAnsi="Times New Roman"/>
          <w:sz w:val="22"/>
          <w:szCs w:val="22"/>
        </w:rPr>
        <w:t xml:space="preserve">: </w:t>
      </w:r>
      <w:r w:rsidR="00DD7008">
        <w:rPr>
          <w:rFonts w:ascii="Times New Roman" w:hAnsi="Times New Roman"/>
          <w:sz w:val="22"/>
          <w:szCs w:val="22"/>
        </w:rPr>
        <w:t xml:space="preserve">Multispectral cameras mounted on the weed killer can capture images of the farmland. </w:t>
      </w:r>
      <w:r w:rsidR="00B91BBA">
        <w:rPr>
          <w:rFonts w:ascii="Times New Roman" w:hAnsi="Times New Roman"/>
          <w:sz w:val="22"/>
          <w:szCs w:val="22"/>
        </w:rPr>
        <w:t>P</w:t>
      </w:r>
      <w:r w:rsidR="008A29D5">
        <w:rPr>
          <w:rFonts w:ascii="Times New Roman" w:hAnsi="Times New Roman"/>
          <w:sz w:val="22"/>
          <w:szCs w:val="22"/>
        </w:rPr>
        <w:t>referably with typical features of weeds and local crops.</w:t>
      </w:r>
    </w:p>
    <w:p w14:paraId="3E3FBA32" w14:textId="6F0F1D01" w:rsidR="00CD06C2" w:rsidRDefault="00462A03" w:rsidP="00462A03">
      <w:pPr>
        <w:widowControl/>
        <w:numPr>
          <w:ilvl w:val="0"/>
          <w:numId w:val="12"/>
        </w:numPr>
        <w:spacing w:after="160" w:line="276" w:lineRule="auto"/>
        <w:jc w:val="both"/>
        <w:rPr>
          <w:rFonts w:ascii="Times New Roman" w:hAnsi="Times New Roman"/>
          <w:sz w:val="22"/>
          <w:szCs w:val="22"/>
        </w:rPr>
      </w:pPr>
      <w:r w:rsidRPr="00A40504">
        <w:rPr>
          <w:rFonts w:ascii="Times New Roman" w:eastAsiaTheme="majorEastAsia" w:hAnsi="Times New Roman"/>
          <w:b/>
          <w:bCs/>
          <w:sz w:val="22"/>
          <w:szCs w:val="22"/>
        </w:rPr>
        <w:t>Data Pre</w:t>
      </w:r>
      <w:r>
        <w:rPr>
          <w:rFonts w:ascii="Times New Roman" w:eastAsiaTheme="majorEastAsia" w:hAnsi="Times New Roman"/>
          <w:b/>
          <w:bCs/>
          <w:sz w:val="22"/>
          <w:szCs w:val="22"/>
        </w:rPr>
        <w:t>-</w:t>
      </w:r>
      <w:r w:rsidRPr="00A40504">
        <w:rPr>
          <w:rFonts w:ascii="Times New Roman" w:eastAsiaTheme="majorEastAsia" w:hAnsi="Times New Roman"/>
          <w:b/>
          <w:bCs/>
          <w:sz w:val="22"/>
          <w:szCs w:val="22"/>
        </w:rPr>
        <w:t>processing</w:t>
      </w:r>
      <w:r w:rsidRPr="00A40504">
        <w:rPr>
          <w:rFonts w:ascii="Times New Roman" w:hAnsi="Times New Roman"/>
          <w:sz w:val="22"/>
          <w:szCs w:val="22"/>
        </w:rPr>
        <w:t xml:space="preserve">: </w:t>
      </w:r>
      <w:r w:rsidR="0005210B">
        <w:rPr>
          <w:rFonts w:ascii="Times New Roman" w:hAnsi="Times New Roman" w:hint="eastAsia"/>
          <w:sz w:val="22"/>
          <w:szCs w:val="22"/>
        </w:rPr>
        <w:t>T</w:t>
      </w:r>
      <w:r w:rsidR="0005210B">
        <w:rPr>
          <w:rFonts w:ascii="Times New Roman" w:hAnsi="Times New Roman"/>
          <w:sz w:val="22"/>
          <w:szCs w:val="22"/>
        </w:rPr>
        <w:t xml:space="preserve">he captured images are pre-processed to allow them to be </w:t>
      </w:r>
      <w:r w:rsidR="00336662">
        <w:rPr>
          <w:rFonts w:ascii="Times New Roman" w:hAnsi="Times New Roman"/>
          <w:sz w:val="22"/>
          <w:szCs w:val="22"/>
        </w:rPr>
        <w:t>recognised by the machine. The process includes unifying image attributes, dimensions etc.</w:t>
      </w:r>
    </w:p>
    <w:p w14:paraId="74D770E2" w14:textId="4035EF9B" w:rsidR="00C10DF7" w:rsidRDefault="005B7E82" w:rsidP="005B7E82">
      <w:pPr>
        <w:widowControl/>
        <w:numPr>
          <w:ilvl w:val="0"/>
          <w:numId w:val="12"/>
        </w:numPr>
        <w:spacing w:after="160" w:line="276" w:lineRule="auto"/>
        <w:jc w:val="both"/>
        <w:rPr>
          <w:rFonts w:ascii="Times New Roman" w:hAnsi="Times New Roman"/>
          <w:sz w:val="22"/>
          <w:szCs w:val="22"/>
        </w:rPr>
      </w:pPr>
      <w:r w:rsidRPr="006F6488">
        <w:rPr>
          <w:rFonts w:ascii="Times New Roman" w:eastAsiaTheme="majorEastAsia" w:hAnsi="Times New Roman"/>
          <w:b/>
          <w:sz w:val="22"/>
          <w:szCs w:val="22"/>
        </w:rPr>
        <w:t>Feature Extraction</w:t>
      </w:r>
      <w:r w:rsidRPr="006F6488">
        <w:rPr>
          <w:rFonts w:ascii="Times New Roman" w:hAnsi="Times New Roman"/>
          <w:sz w:val="22"/>
          <w:szCs w:val="22"/>
        </w:rPr>
        <w:t xml:space="preserve">: </w:t>
      </w:r>
      <w:r w:rsidR="0067690E">
        <w:rPr>
          <w:rFonts w:ascii="Times New Roman" w:hAnsi="Times New Roman" w:hint="eastAsia"/>
          <w:sz w:val="22"/>
          <w:szCs w:val="22"/>
        </w:rPr>
        <w:t>In</w:t>
      </w:r>
      <w:r w:rsidR="0067690E">
        <w:rPr>
          <w:rFonts w:ascii="Times New Roman" w:hAnsi="Times New Roman"/>
          <w:sz w:val="22"/>
          <w:szCs w:val="22"/>
        </w:rPr>
        <w:t xml:space="preserve"> </w:t>
      </w:r>
      <w:r w:rsidR="0067690E">
        <w:rPr>
          <w:rFonts w:ascii="Times New Roman" w:hAnsi="Times New Roman"/>
          <w:sz w:val="22"/>
          <w:szCs w:val="22"/>
        </w:rPr>
        <w:t>Deep</w:t>
      </w:r>
      <w:r w:rsidR="00B21548">
        <w:rPr>
          <w:rFonts w:ascii="Times New Roman" w:hAnsi="Times New Roman"/>
          <w:sz w:val="22"/>
          <w:szCs w:val="22"/>
        </w:rPr>
        <w:t>W</w:t>
      </w:r>
      <w:r w:rsidR="0067690E">
        <w:rPr>
          <w:rFonts w:ascii="Times New Roman" w:hAnsi="Times New Roman"/>
          <w:sz w:val="22"/>
          <w:szCs w:val="22"/>
        </w:rPr>
        <w:t>eed</w:t>
      </w:r>
      <w:r w:rsidR="0067690E">
        <w:rPr>
          <w:rFonts w:ascii="Times New Roman" w:hAnsi="Times New Roman"/>
          <w:sz w:val="22"/>
          <w:szCs w:val="22"/>
        </w:rPr>
        <w:t xml:space="preserve"> AI recognition system, </w:t>
      </w:r>
      <w:r w:rsidR="007729CA">
        <w:rPr>
          <w:rFonts w:ascii="Times New Roman" w:hAnsi="Times New Roman"/>
          <w:sz w:val="22"/>
          <w:szCs w:val="22"/>
        </w:rPr>
        <w:t xml:space="preserve">using </w:t>
      </w:r>
      <w:r w:rsidR="00810368">
        <w:rPr>
          <w:rFonts w:ascii="Times New Roman" w:hAnsi="Times New Roman"/>
          <w:sz w:val="22"/>
          <w:szCs w:val="22"/>
        </w:rPr>
        <w:t xml:space="preserve">images of farmland that have been processed to </w:t>
      </w:r>
      <w:r w:rsidR="00037554">
        <w:rPr>
          <w:rFonts w:ascii="Times New Roman" w:hAnsi="Times New Roman"/>
          <w:sz w:val="22"/>
          <w:szCs w:val="22"/>
        </w:rPr>
        <w:t>achieve</w:t>
      </w:r>
      <w:r w:rsidR="0067690E" w:rsidRPr="0067690E">
        <w:rPr>
          <w:rFonts w:ascii="Times New Roman" w:hAnsi="Times New Roman"/>
          <w:sz w:val="22"/>
          <w:szCs w:val="22"/>
        </w:rPr>
        <w:t xml:space="preserve"> feature recognition </w:t>
      </w:r>
      <w:r w:rsidR="00B21548">
        <w:rPr>
          <w:rFonts w:ascii="Times New Roman" w:hAnsi="Times New Roman"/>
          <w:sz w:val="22"/>
          <w:szCs w:val="22"/>
        </w:rPr>
        <w:t>and</w:t>
      </w:r>
      <w:r w:rsidR="00B21548">
        <w:rPr>
          <w:rFonts w:ascii="Times New Roman" w:hAnsi="Times New Roman"/>
          <w:sz w:val="22"/>
          <w:szCs w:val="22"/>
        </w:rPr>
        <w:t xml:space="preserve"> </w:t>
      </w:r>
      <w:r w:rsidR="00B21548">
        <w:rPr>
          <w:rFonts w:ascii="Times New Roman" w:hAnsi="Times New Roman"/>
          <w:sz w:val="22"/>
          <w:szCs w:val="22"/>
        </w:rPr>
        <w:t>enrich the database</w:t>
      </w:r>
      <w:r w:rsidR="00037554">
        <w:rPr>
          <w:rFonts w:ascii="Times New Roman" w:hAnsi="Times New Roman"/>
          <w:sz w:val="22"/>
          <w:szCs w:val="22"/>
        </w:rPr>
        <w:t>.</w:t>
      </w:r>
      <w:r w:rsidR="0067690E" w:rsidRPr="0067690E">
        <w:rPr>
          <w:rFonts w:ascii="Times New Roman" w:hAnsi="Times New Roman"/>
          <w:sz w:val="22"/>
          <w:szCs w:val="22"/>
        </w:rPr>
        <w:t xml:space="preserve"> Different </w:t>
      </w:r>
      <w:r w:rsidR="00037554">
        <w:rPr>
          <w:rFonts w:ascii="Times New Roman" w:hAnsi="Times New Roman"/>
          <w:sz w:val="22"/>
          <w:szCs w:val="22"/>
        </w:rPr>
        <w:t>feature</w:t>
      </w:r>
      <w:r w:rsidR="0067690E" w:rsidRPr="0067690E">
        <w:rPr>
          <w:rFonts w:ascii="Times New Roman" w:hAnsi="Times New Roman"/>
          <w:sz w:val="22"/>
          <w:szCs w:val="22"/>
        </w:rPr>
        <w:t xml:space="preserve"> of weeds and crops are extracted from the images, including colour, texture</w:t>
      </w:r>
      <w:r w:rsidR="00037554">
        <w:rPr>
          <w:rFonts w:ascii="Times New Roman" w:hAnsi="Times New Roman"/>
          <w:sz w:val="22"/>
          <w:szCs w:val="22"/>
        </w:rPr>
        <w:t xml:space="preserve"> etc</w:t>
      </w:r>
      <w:r w:rsidR="00857060">
        <w:rPr>
          <w:rFonts w:ascii="Times New Roman" w:hAnsi="Times New Roman"/>
          <w:sz w:val="22"/>
          <w:szCs w:val="22"/>
        </w:rPr>
        <w:t>.</w:t>
      </w:r>
    </w:p>
    <w:p w14:paraId="7CFB84B4" w14:textId="3EA98C56" w:rsidR="00462A03" w:rsidRPr="00A40504" w:rsidRDefault="00462A03" w:rsidP="00462A03">
      <w:pPr>
        <w:widowControl/>
        <w:numPr>
          <w:ilvl w:val="0"/>
          <w:numId w:val="12"/>
        </w:numPr>
        <w:spacing w:after="160" w:line="276" w:lineRule="auto"/>
        <w:jc w:val="both"/>
        <w:rPr>
          <w:rFonts w:ascii="Times New Roman" w:hAnsi="Times New Roman"/>
          <w:sz w:val="22"/>
          <w:szCs w:val="22"/>
        </w:rPr>
      </w:pPr>
      <w:r w:rsidRPr="00A40504">
        <w:rPr>
          <w:rFonts w:ascii="Times New Roman" w:eastAsiaTheme="majorEastAsia" w:hAnsi="Times New Roman"/>
          <w:b/>
          <w:bCs/>
          <w:sz w:val="22"/>
          <w:szCs w:val="22"/>
        </w:rPr>
        <w:t>Model Training</w:t>
      </w:r>
      <w:r w:rsidRPr="00A40504">
        <w:rPr>
          <w:rFonts w:ascii="Times New Roman" w:hAnsi="Times New Roman"/>
          <w:sz w:val="22"/>
          <w:szCs w:val="22"/>
        </w:rPr>
        <w:t>: A deep learning model (</w:t>
      </w:r>
      <w:r w:rsidR="005A1700">
        <w:rPr>
          <w:rFonts w:ascii="Times New Roman" w:hAnsi="Times New Roman"/>
          <w:sz w:val="22"/>
          <w:szCs w:val="22"/>
        </w:rPr>
        <w:t>e.g.</w:t>
      </w:r>
      <w:r w:rsidRPr="00A40504">
        <w:rPr>
          <w:rFonts w:ascii="Times New Roman" w:hAnsi="Times New Roman"/>
          <w:sz w:val="22"/>
          <w:szCs w:val="22"/>
        </w:rPr>
        <w:t xml:space="preserve"> a convolutional neural network) is trained </w:t>
      </w:r>
      <w:r w:rsidR="00B1324A">
        <w:rPr>
          <w:rFonts w:ascii="Times New Roman" w:hAnsi="Times New Roman"/>
          <w:sz w:val="22"/>
          <w:szCs w:val="22"/>
        </w:rPr>
        <w:t>on</w:t>
      </w:r>
      <w:r w:rsidRPr="00A40504">
        <w:rPr>
          <w:rFonts w:ascii="Times New Roman" w:hAnsi="Times New Roman"/>
          <w:sz w:val="22"/>
          <w:szCs w:val="22"/>
        </w:rPr>
        <w:t xml:space="preserve"> the pr</w:t>
      </w:r>
      <w:r w:rsidR="00116F3A">
        <w:rPr>
          <w:rFonts w:ascii="Times New Roman" w:hAnsi="Times New Roman"/>
          <w:sz w:val="22"/>
          <w:szCs w:val="22"/>
        </w:rPr>
        <w:t>e-</w:t>
      </w:r>
      <w:r w:rsidRPr="00A40504">
        <w:rPr>
          <w:rFonts w:ascii="Times New Roman" w:hAnsi="Times New Roman"/>
          <w:sz w:val="22"/>
          <w:szCs w:val="22"/>
        </w:rPr>
        <w:t>processed images</w:t>
      </w:r>
      <w:r w:rsidR="00B1324A">
        <w:rPr>
          <w:rFonts w:ascii="Times New Roman" w:hAnsi="Times New Roman"/>
          <w:sz w:val="22"/>
          <w:szCs w:val="22"/>
        </w:rPr>
        <w:t xml:space="preserve"> and this allows</w:t>
      </w:r>
      <w:r w:rsidRPr="00A40504">
        <w:rPr>
          <w:rFonts w:ascii="Times New Roman" w:hAnsi="Times New Roman"/>
          <w:sz w:val="22"/>
          <w:szCs w:val="22"/>
        </w:rPr>
        <w:t xml:space="preserve"> </w:t>
      </w:r>
      <w:r w:rsidR="00B1324A">
        <w:rPr>
          <w:rFonts w:ascii="Times New Roman" w:hAnsi="Times New Roman"/>
          <w:sz w:val="22"/>
          <w:szCs w:val="22"/>
        </w:rPr>
        <w:t>t</w:t>
      </w:r>
      <w:r w:rsidRPr="00A40504">
        <w:rPr>
          <w:rFonts w:ascii="Times New Roman" w:hAnsi="Times New Roman"/>
          <w:sz w:val="22"/>
          <w:szCs w:val="22"/>
        </w:rPr>
        <w:t xml:space="preserve">he model </w:t>
      </w:r>
      <w:r w:rsidR="00B1324A">
        <w:rPr>
          <w:rFonts w:ascii="Times New Roman" w:hAnsi="Times New Roman"/>
          <w:sz w:val="22"/>
          <w:szCs w:val="22"/>
        </w:rPr>
        <w:t xml:space="preserve">to </w:t>
      </w:r>
      <w:r w:rsidR="00012460" w:rsidRPr="00012460">
        <w:rPr>
          <w:rFonts w:ascii="Times New Roman" w:hAnsi="Times New Roman"/>
          <w:sz w:val="22"/>
          <w:szCs w:val="22"/>
        </w:rPr>
        <w:t>continuously</w:t>
      </w:r>
      <w:r w:rsidRPr="00A40504">
        <w:rPr>
          <w:rFonts w:ascii="Times New Roman" w:hAnsi="Times New Roman"/>
          <w:sz w:val="22"/>
          <w:szCs w:val="22"/>
        </w:rPr>
        <w:t xml:space="preserve"> learn to distinguish between images of weeds and crops based on the patterns it recognizes </w:t>
      </w:r>
      <w:r w:rsidR="00B1324A">
        <w:rPr>
          <w:rFonts w:ascii="Times New Roman" w:hAnsi="Times New Roman"/>
          <w:sz w:val="22"/>
          <w:szCs w:val="22"/>
        </w:rPr>
        <w:t>within the</w:t>
      </w:r>
      <w:r w:rsidRPr="00A40504">
        <w:rPr>
          <w:rFonts w:ascii="Times New Roman" w:hAnsi="Times New Roman"/>
          <w:sz w:val="22"/>
          <w:szCs w:val="22"/>
        </w:rPr>
        <w:t xml:space="preserve"> training data.</w:t>
      </w:r>
    </w:p>
    <w:p w14:paraId="581EF157" w14:textId="49B2682E" w:rsidR="00462A03" w:rsidRPr="00A40504" w:rsidRDefault="00462A03" w:rsidP="00462A03">
      <w:pPr>
        <w:widowControl/>
        <w:numPr>
          <w:ilvl w:val="0"/>
          <w:numId w:val="12"/>
        </w:numPr>
        <w:spacing w:after="160" w:line="276" w:lineRule="auto"/>
        <w:jc w:val="both"/>
        <w:rPr>
          <w:rFonts w:ascii="Times New Roman" w:hAnsi="Times New Roman"/>
          <w:sz w:val="22"/>
          <w:szCs w:val="22"/>
        </w:rPr>
      </w:pPr>
      <w:r w:rsidRPr="00A40504">
        <w:rPr>
          <w:rFonts w:ascii="Times New Roman" w:eastAsiaTheme="majorEastAsia" w:hAnsi="Times New Roman"/>
          <w:b/>
          <w:bCs/>
          <w:sz w:val="22"/>
          <w:szCs w:val="22"/>
        </w:rPr>
        <w:t>Model Evaluation</w:t>
      </w:r>
      <w:r w:rsidRPr="00A40504">
        <w:rPr>
          <w:rFonts w:ascii="Times New Roman" w:hAnsi="Times New Roman"/>
          <w:sz w:val="22"/>
          <w:szCs w:val="22"/>
        </w:rPr>
        <w:t xml:space="preserve">: The trained model is evaluated on a separate set of images </w:t>
      </w:r>
      <w:r w:rsidR="00ED197F">
        <w:rPr>
          <w:rFonts w:ascii="Times New Roman" w:hAnsi="Times New Roman"/>
          <w:sz w:val="22"/>
          <w:szCs w:val="22"/>
        </w:rPr>
        <w:t>called “</w:t>
      </w:r>
      <w:r w:rsidRPr="00A40504">
        <w:rPr>
          <w:rFonts w:ascii="Times New Roman" w:hAnsi="Times New Roman"/>
          <w:sz w:val="22"/>
          <w:szCs w:val="22"/>
        </w:rPr>
        <w:t>the test set</w:t>
      </w:r>
      <w:r w:rsidR="00ED197F">
        <w:rPr>
          <w:rFonts w:ascii="Times New Roman" w:hAnsi="Times New Roman"/>
          <w:sz w:val="22"/>
          <w:szCs w:val="22"/>
        </w:rPr>
        <w:t>”</w:t>
      </w:r>
      <w:r w:rsidRPr="00A40504">
        <w:rPr>
          <w:rFonts w:ascii="Times New Roman" w:hAnsi="Times New Roman"/>
          <w:sz w:val="22"/>
          <w:szCs w:val="22"/>
        </w:rPr>
        <w:t xml:space="preserve"> to measure its performance</w:t>
      </w:r>
      <w:r w:rsidR="00164667">
        <w:rPr>
          <w:rFonts w:ascii="Times New Roman" w:hAnsi="Times New Roman"/>
          <w:sz w:val="22"/>
          <w:szCs w:val="22"/>
        </w:rPr>
        <w:t xml:space="preserve"> and accuracy</w:t>
      </w:r>
      <w:r w:rsidRPr="00A40504">
        <w:rPr>
          <w:rFonts w:ascii="Times New Roman" w:hAnsi="Times New Roman"/>
          <w:sz w:val="22"/>
          <w:szCs w:val="22"/>
        </w:rPr>
        <w:t>. This step helps to ensure that the model is able to generalize its predictions to new</w:t>
      </w:r>
      <w:r w:rsidR="00164667">
        <w:rPr>
          <w:rFonts w:ascii="Times New Roman" w:hAnsi="Times New Roman"/>
          <w:sz w:val="22"/>
          <w:szCs w:val="22"/>
        </w:rPr>
        <w:t xml:space="preserve"> and</w:t>
      </w:r>
      <w:r w:rsidRPr="00A40504">
        <w:rPr>
          <w:rFonts w:ascii="Times New Roman" w:hAnsi="Times New Roman"/>
          <w:sz w:val="22"/>
          <w:szCs w:val="22"/>
        </w:rPr>
        <w:t xml:space="preserve"> unseen data</w:t>
      </w:r>
      <w:r w:rsidR="00164667">
        <w:rPr>
          <w:rFonts w:ascii="Times New Roman" w:hAnsi="Times New Roman"/>
          <w:sz w:val="22"/>
          <w:szCs w:val="22"/>
        </w:rPr>
        <w:t xml:space="preserve"> thus </w:t>
      </w:r>
      <w:r w:rsidR="00736348">
        <w:rPr>
          <w:rFonts w:ascii="Times New Roman" w:hAnsi="Times New Roman"/>
          <w:sz w:val="22"/>
          <w:szCs w:val="22"/>
        </w:rPr>
        <w:t xml:space="preserve">improving its </w:t>
      </w:r>
      <w:r w:rsidR="00DE7554">
        <w:rPr>
          <w:rFonts w:ascii="Times New Roman" w:hAnsi="Times New Roman"/>
          <w:sz w:val="22"/>
          <w:szCs w:val="22"/>
        </w:rPr>
        <w:t>effectiveness.</w:t>
      </w:r>
    </w:p>
    <w:p w14:paraId="361D6B80" w14:textId="086EA8AF" w:rsidR="00462A03" w:rsidRPr="00A40504" w:rsidRDefault="00462A03" w:rsidP="00462A03">
      <w:pPr>
        <w:widowControl/>
        <w:numPr>
          <w:ilvl w:val="0"/>
          <w:numId w:val="12"/>
        </w:numPr>
        <w:spacing w:after="160" w:line="276" w:lineRule="auto"/>
        <w:jc w:val="both"/>
        <w:rPr>
          <w:rFonts w:ascii="Times New Roman" w:hAnsi="Times New Roman"/>
          <w:sz w:val="22"/>
          <w:szCs w:val="22"/>
        </w:rPr>
      </w:pPr>
      <w:r w:rsidRPr="00A40504">
        <w:rPr>
          <w:rFonts w:ascii="Times New Roman" w:eastAsiaTheme="majorEastAsia" w:hAnsi="Times New Roman"/>
          <w:b/>
          <w:bCs/>
          <w:sz w:val="22"/>
          <w:szCs w:val="22"/>
        </w:rPr>
        <w:t>Weed Detection</w:t>
      </w:r>
      <w:r w:rsidRPr="00A40504">
        <w:rPr>
          <w:rFonts w:ascii="Times New Roman" w:hAnsi="Times New Roman"/>
          <w:sz w:val="22"/>
          <w:szCs w:val="22"/>
        </w:rPr>
        <w:t xml:space="preserve">: The trained model is used in the field (either on a computer or on a robot) to detect weeds in </w:t>
      </w:r>
      <w:r w:rsidR="00DE7554">
        <w:rPr>
          <w:rFonts w:ascii="Times New Roman" w:hAnsi="Times New Roman"/>
          <w:sz w:val="22"/>
          <w:szCs w:val="22"/>
        </w:rPr>
        <w:t xml:space="preserve">the </w:t>
      </w:r>
      <w:r w:rsidRPr="00A40504">
        <w:rPr>
          <w:rFonts w:ascii="Times New Roman" w:hAnsi="Times New Roman"/>
          <w:sz w:val="22"/>
          <w:szCs w:val="22"/>
        </w:rPr>
        <w:t>new images</w:t>
      </w:r>
      <w:r w:rsidR="00DE7554">
        <w:rPr>
          <w:rFonts w:ascii="Times New Roman" w:hAnsi="Times New Roman"/>
          <w:sz w:val="22"/>
          <w:szCs w:val="22"/>
        </w:rPr>
        <w:t xml:space="preserve"> that are captured</w:t>
      </w:r>
      <w:r w:rsidRPr="00A40504">
        <w:rPr>
          <w:rFonts w:ascii="Times New Roman" w:hAnsi="Times New Roman"/>
          <w:sz w:val="22"/>
          <w:szCs w:val="22"/>
        </w:rPr>
        <w:t xml:space="preserve">. </w:t>
      </w:r>
      <w:r w:rsidR="00DE7554">
        <w:rPr>
          <w:rFonts w:ascii="Times New Roman" w:hAnsi="Times New Roman"/>
          <w:sz w:val="22"/>
          <w:szCs w:val="22"/>
        </w:rPr>
        <w:t>Subsequently, t</w:t>
      </w:r>
      <w:r w:rsidRPr="00A40504">
        <w:rPr>
          <w:rFonts w:ascii="Times New Roman" w:hAnsi="Times New Roman"/>
          <w:sz w:val="22"/>
          <w:szCs w:val="22"/>
        </w:rPr>
        <w:t>he model analyzes each image and makes a prediction about whether it contains a weed or a crop.</w:t>
      </w:r>
    </w:p>
    <w:p w14:paraId="21B1DFA0" w14:textId="77777777" w:rsidR="00462A03" w:rsidRPr="00A40504" w:rsidRDefault="00462A03" w:rsidP="00462A03">
      <w:pPr>
        <w:widowControl/>
        <w:numPr>
          <w:ilvl w:val="0"/>
          <w:numId w:val="12"/>
        </w:numPr>
        <w:spacing w:after="160" w:line="276" w:lineRule="auto"/>
        <w:jc w:val="both"/>
        <w:rPr>
          <w:rFonts w:ascii="Times New Roman" w:hAnsi="Times New Roman"/>
          <w:sz w:val="22"/>
          <w:szCs w:val="22"/>
        </w:rPr>
      </w:pPr>
      <w:r w:rsidRPr="00A40504">
        <w:rPr>
          <w:rFonts w:ascii="Times New Roman" w:eastAsiaTheme="majorEastAsia" w:hAnsi="Times New Roman"/>
          <w:b/>
          <w:bCs/>
          <w:sz w:val="22"/>
          <w:szCs w:val="22"/>
        </w:rPr>
        <w:t>Weed vs Crop Classification</w:t>
      </w:r>
      <w:r w:rsidRPr="00A40504">
        <w:rPr>
          <w:rFonts w:ascii="Times New Roman" w:hAnsi="Times New Roman"/>
          <w:sz w:val="22"/>
          <w:szCs w:val="22"/>
        </w:rPr>
        <w:t>: In this step, the system distinguishes between weeds and crops based on the predictions made by the model. If the model predicts that an image contains a weed, the system classifies it as a weed; if the model predicts that an image contains a crop, the system classifies it as a crop.</w:t>
      </w:r>
    </w:p>
    <w:p w14:paraId="3FDCB399" w14:textId="77777777" w:rsidR="00462A03" w:rsidRPr="00A40504" w:rsidRDefault="00462A03" w:rsidP="00462A03">
      <w:pPr>
        <w:widowControl/>
        <w:numPr>
          <w:ilvl w:val="0"/>
          <w:numId w:val="12"/>
        </w:numPr>
        <w:spacing w:after="160" w:line="276" w:lineRule="auto"/>
        <w:jc w:val="both"/>
        <w:rPr>
          <w:rFonts w:ascii="Times New Roman" w:hAnsi="Times New Roman"/>
          <w:sz w:val="22"/>
          <w:szCs w:val="22"/>
        </w:rPr>
      </w:pPr>
      <w:r w:rsidRPr="00A40504">
        <w:rPr>
          <w:rFonts w:ascii="Times New Roman" w:eastAsiaTheme="majorEastAsia" w:hAnsi="Times New Roman"/>
          <w:b/>
          <w:bCs/>
          <w:sz w:val="22"/>
          <w:szCs w:val="22"/>
        </w:rPr>
        <w:t>Weed Removal</w:t>
      </w:r>
      <w:r w:rsidRPr="00A40504">
        <w:rPr>
          <w:rFonts w:ascii="Times New Roman" w:hAnsi="Times New Roman"/>
          <w:sz w:val="22"/>
          <w:szCs w:val="22"/>
        </w:rPr>
        <w:t>: Once the weeds are detected and classified, a mechanism (like a robotic arm or a laser) is used to remove the weeds. The robot navigates to the location of each detected weed and performs the removal operation.</w:t>
      </w:r>
    </w:p>
    <w:p w14:paraId="1C9BC851" w14:textId="77777777" w:rsidR="00FB4F74" w:rsidRPr="000F45F5" w:rsidRDefault="00FB4F74" w:rsidP="000F45F5">
      <w:pPr>
        <w:spacing w:line="276" w:lineRule="auto"/>
        <w:jc w:val="both"/>
        <w:rPr>
          <w:rFonts w:ascii="Times New Roman" w:hAnsi="Times New Roman"/>
          <w:sz w:val="22"/>
          <w:szCs w:val="22"/>
        </w:rPr>
      </w:pPr>
    </w:p>
    <w:p w14:paraId="441B25CD" w14:textId="7FDC0260" w:rsidR="00D164E4" w:rsidRDefault="00D164E4" w:rsidP="003B6740">
      <w:pPr>
        <w:pStyle w:val="Heading3"/>
      </w:pPr>
      <w:bookmarkStart w:id="14" w:name="_Toc137402945"/>
      <w:r w:rsidRPr="00003979">
        <w:lastRenderedPageBreak/>
        <w:t>Industry Examples</w:t>
      </w:r>
      <w:bookmarkEnd w:id="14"/>
    </w:p>
    <w:p w14:paraId="65224EB6" w14:textId="287D1644" w:rsidR="003B6740" w:rsidRPr="00003979" w:rsidRDefault="003B6740" w:rsidP="04F912B9">
      <w:pPr>
        <w:spacing w:line="276" w:lineRule="auto"/>
        <w:jc w:val="both"/>
        <w:rPr>
          <w:rFonts w:ascii="Times New Roman" w:hAnsi="Times New Roman"/>
          <w:b/>
          <w:bCs/>
          <w:sz w:val="22"/>
          <w:szCs w:val="22"/>
        </w:rPr>
      </w:pPr>
    </w:p>
    <w:p w14:paraId="1C1E2588" w14:textId="4DDE01D6" w:rsidR="32A68759" w:rsidRDefault="32A68759" w:rsidP="7373B66D">
      <w:pPr>
        <w:spacing w:line="276" w:lineRule="auto"/>
        <w:jc w:val="both"/>
        <w:rPr>
          <w:rFonts w:ascii="Times New Roman" w:hAnsi="Times New Roman"/>
          <w:sz w:val="22"/>
          <w:szCs w:val="22"/>
        </w:rPr>
      </w:pPr>
      <w:r w:rsidRPr="4F10555B">
        <w:rPr>
          <w:rFonts w:ascii="Times New Roman" w:hAnsi="Times New Roman"/>
          <w:sz w:val="22"/>
          <w:szCs w:val="22"/>
        </w:rPr>
        <w:t xml:space="preserve">Based on existing research, it appears that image recognition technology and AI/ML technology are </w:t>
      </w:r>
      <w:r w:rsidRPr="7D2BD485">
        <w:rPr>
          <w:rFonts w:ascii="Times New Roman" w:hAnsi="Times New Roman"/>
          <w:sz w:val="22"/>
          <w:szCs w:val="22"/>
        </w:rPr>
        <w:t xml:space="preserve">feasible for application in agricultural production and weed monitoring. </w:t>
      </w:r>
      <w:r w:rsidRPr="1F45637C">
        <w:rPr>
          <w:rFonts w:ascii="Times New Roman" w:hAnsi="Times New Roman"/>
          <w:sz w:val="22"/>
          <w:szCs w:val="22"/>
        </w:rPr>
        <w:t>And in recent years it has</w:t>
      </w:r>
      <w:r w:rsidR="01A1AB88" w:rsidRPr="1F45637C">
        <w:rPr>
          <w:rFonts w:ascii="Times New Roman" w:hAnsi="Times New Roman"/>
          <w:sz w:val="22"/>
          <w:szCs w:val="22"/>
        </w:rPr>
        <w:t xml:space="preserve"> </w:t>
      </w:r>
      <w:r w:rsidR="01A1AB88" w:rsidRPr="69F66E0D">
        <w:rPr>
          <w:rFonts w:ascii="Times New Roman" w:hAnsi="Times New Roman"/>
          <w:sz w:val="22"/>
          <w:szCs w:val="22"/>
        </w:rPr>
        <w:t>also</w:t>
      </w:r>
      <w:r w:rsidR="01A1AB88" w:rsidRPr="1F45637C">
        <w:rPr>
          <w:rFonts w:ascii="Times New Roman" w:hAnsi="Times New Roman"/>
          <w:sz w:val="22"/>
          <w:szCs w:val="22"/>
        </w:rPr>
        <w:t xml:space="preserve"> attracted the attention of research institutes and technology</w:t>
      </w:r>
      <w:r w:rsidR="01A1AB88" w:rsidRPr="69F66E0D">
        <w:rPr>
          <w:rFonts w:ascii="Times New Roman" w:hAnsi="Times New Roman"/>
          <w:sz w:val="22"/>
          <w:szCs w:val="22"/>
        </w:rPr>
        <w:t xml:space="preserve"> companies.</w:t>
      </w:r>
    </w:p>
    <w:p w14:paraId="4D88F984" w14:textId="21C49005" w:rsidR="017BE390" w:rsidRDefault="017BE390" w:rsidP="017BE390">
      <w:pPr>
        <w:spacing w:line="276" w:lineRule="auto"/>
        <w:jc w:val="both"/>
        <w:rPr>
          <w:rFonts w:ascii="Times New Roman" w:hAnsi="Times New Roman"/>
          <w:sz w:val="22"/>
          <w:szCs w:val="22"/>
        </w:rPr>
      </w:pPr>
    </w:p>
    <w:p w14:paraId="10D51EC1" w14:textId="06713BF3" w:rsidR="00D164E4" w:rsidRPr="00003979" w:rsidRDefault="00D164E4" w:rsidP="00D164E4">
      <w:pPr>
        <w:widowControl/>
        <w:numPr>
          <w:ilvl w:val="0"/>
          <w:numId w:val="9"/>
        </w:numPr>
        <w:spacing w:after="160" w:line="276" w:lineRule="auto"/>
        <w:jc w:val="both"/>
        <w:rPr>
          <w:rFonts w:ascii="Times New Roman" w:hAnsi="Times New Roman"/>
          <w:sz w:val="22"/>
          <w:szCs w:val="22"/>
        </w:rPr>
      </w:pPr>
      <w:r w:rsidRPr="00003979">
        <w:rPr>
          <w:rFonts w:ascii="Times New Roman" w:hAnsi="Times New Roman"/>
          <w:b/>
          <w:sz w:val="22"/>
          <w:szCs w:val="22"/>
        </w:rPr>
        <w:t>Blue River Technology's See &amp; Spray:</w:t>
      </w:r>
      <w:r w:rsidRPr="00003979">
        <w:rPr>
          <w:rFonts w:ascii="Times New Roman" w:hAnsi="Times New Roman"/>
          <w:sz w:val="22"/>
          <w:szCs w:val="22"/>
        </w:rPr>
        <w:t xml:space="preserve"> </w:t>
      </w:r>
      <w:r w:rsidR="683B4E31" w:rsidRPr="388726CF">
        <w:rPr>
          <w:rFonts w:ascii="Times New Roman" w:hAnsi="Times New Roman"/>
          <w:sz w:val="22"/>
          <w:szCs w:val="22"/>
        </w:rPr>
        <w:t>They have</w:t>
      </w:r>
      <w:r w:rsidRPr="00003979">
        <w:rPr>
          <w:rFonts w:ascii="Times New Roman" w:hAnsi="Times New Roman"/>
          <w:sz w:val="22"/>
          <w:szCs w:val="22"/>
        </w:rPr>
        <w:t xml:space="preserve"> developed a </w:t>
      </w:r>
      <w:r w:rsidRPr="00003979">
        <w:rPr>
          <w:rFonts w:ascii="Times New Roman" w:hAnsi="Times New Roman"/>
          <w:sz w:val="22"/>
          <w:szCs w:val="22"/>
        </w:rPr>
        <w:t xml:space="preserve">system called </w:t>
      </w:r>
      <w:r w:rsidRPr="00003979">
        <w:rPr>
          <w:rFonts w:ascii="Times New Roman" w:hAnsi="Times New Roman"/>
          <w:sz w:val="22"/>
          <w:szCs w:val="22"/>
        </w:rPr>
        <w:t xml:space="preserve">See &amp; Spray. </w:t>
      </w:r>
      <w:r w:rsidR="17B52EB2" w:rsidRPr="5BE15C32">
        <w:rPr>
          <w:rFonts w:ascii="Times New Roman" w:hAnsi="Times New Roman"/>
          <w:sz w:val="22"/>
          <w:szCs w:val="22"/>
        </w:rPr>
        <w:t>Th</w:t>
      </w:r>
      <w:r w:rsidR="5ADD5A87" w:rsidRPr="5BE15C32">
        <w:rPr>
          <w:rFonts w:ascii="Times New Roman" w:hAnsi="Times New Roman"/>
          <w:sz w:val="22"/>
          <w:szCs w:val="22"/>
        </w:rPr>
        <w:t xml:space="preserve">is setup involves cameras on tractors capturing images, which </w:t>
      </w:r>
      <w:r w:rsidR="5ADD5A87" w:rsidRPr="7B69916C">
        <w:rPr>
          <w:rFonts w:ascii="Times New Roman" w:hAnsi="Times New Roman"/>
          <w:sz w:val="22"/>
          <w:szCs w:val="22"/>
        </w:rPr>
        <w:t xml:space="preserve">are the </w:t>
      </w:r>
      <w:r w:rsidR="6414A63C" w:rsidRPr="54E5A8AF">
        <w:rPr>
          <w:rFonts w:ascii="Times New Roman" w:hAnsi="Times New Roman"/>
          <w:sz w:val="22"/>
          <w:szCs w:val="22"/>
        </w:rPr>
        <w:t>analysed</w:t>
      </w:r>
      <w:r w:rsidR="5ADD5A87" w:rsidRPr="7B69916C">
        <w:rPr>
          <w:rFonts w:ascii="Times New Roman" w:hAnsi="Times New Roman"/>
          <w:sz w:val="22"/>
          <w:szCs w:val="22"/>
        </w:rPr>
        <w:t xml:space="preserve"> to separate weeds from crops. The system then precisely sprays herbi</w:t>
      </w:r>
      <w:r w:rsidR="589A78D7" w:rsidRPr="7B69916C">
        <w:rPr>
          <w:rFonts w:ascii="Times New Roman" w:hAnsi="Times New Roman"/>
          <w:sz w:val="22"/>
          <w:szCs w:val="22"/>
        </w:rPr>
        <w:t xml:space="preserve">cides, but only on the weeds. </w:t>
      </w:r>
      <w:r w:rsidR="589A78D7" w:rsidRPr="7A4F1C40">
        <w:rPr>
          <w:rFonts w:ascii="Times New Roman" w:hAnsi="Times New Roman"/>
          <w:sz w:val="22"/>
          <w:szCs w:val="22"/>
        </w:rPr>
        <w:t xml:space="preserve">A </w:t>
      </w:r>
      <w:r w:rsidR="2796359E" w:rsidRPr="7A4F1C40">
        <w:rPr>
          <w:rFonts w:ascii="Times New Roman" w:hAnsi="Times New Roman"/>
          <w:sz w:val="22"/>
          <w:szCs w:val="22"/>
        </w:rPr>
        <w:t>noteworthy</w:t>
      </w:r>
      <w:r w:rsidR="589A78D7" w:rsidRPr="7B69916C">
        <w:rPr>
          <w:rFonts w:ascii="Times New Roman" w:hAnsi="Times New Roman"/>
          <w:sz w:val="22"/>
          <w:szCs w:val="22"/>
        </w:rPr>
        <w:t xml:space="preserve"> benefit of this technology is </w:t>
      </w:r>
      <w:r w:rsidR="589A78D7" w:rsidRPr="34F391D0">
        <w:rPr>
          <w:rFonts w:ascii="Times New Roman" w:hAnsi="Times New Roman"/>
          <w:sz w:val="22"/>
          <w:szCs w:val="22"/>
        </w:rPr>
        <w:t xml:space="preserve">it’s capacity to reduce herbicide use by a </w:t>
      </w:r>
      <w:r w:rsidR="589A78D7" w:rsidRPr="25333B25">
        <w:rPr>
          <w:rFonts w:ascii="Times New Roman" w:hAnsi="Times New Roman"/>
          <w:sz w:val="22"/>
          <w:szCs w:val="22"/>
        </w:rPr>
        <w:t>massive 90% compared</w:t>
      </w:r>
      <w:r w:rsidR="22A46795" w:rsidRPr="5BE15C32">
        <w:rPr>
          <w:rFonts w:ascii="Times New Roman" w:hAnsi="Times New Roman"/>
          <w:sz w:val="22"/>
          <w:szCs w:val="22"/>
        </w:rPr>
        <w:t xml:space="preserve"> </w:t>
      </w:r>
      <w:r w:rsidR="589A78D7" w:rsidRPr="5F023277">
        <w:rPr>
          <w:rFonts w:ascii="Times New Roman" w:hAnsi="Times New Roman"/>
          <w:sz w:val="22"/>
          <w:szCs w:val="22"/>
        </w:rPr>
        <w:t>to con</w:t>
      </w:r>
      <w:r w:rsidR="346C34A3" w:rsidRPr="5F023277">
        <w:rPr>
          <w:rFonts w:ascii="Times New Roman" w:hAnsi="Times New Roman"/>
          <w:sz w:val="22"/>
          <w:szCs w:val="22"/>
        </w:rPr>
        <w:t>ventional methods.</w:t>
      </w:r>
      <w:r w:rsidR="22A46795" w:rsidRPr="5F023277">
        <w:rPr>
          <w:rFonts w:ascii="Times New Roman" w:hAnsi="Times New Roman"/>
          <w:sz w:val="22"/>
          <w:szCs w:val="22"/>
        </w:rPr>
        <w:t xml:space="preserve"> </w:t>
      </w:r>
      <w:r w:rsidR="22A46795" w:rsidRPr="12F9B6FC">
        <w:rPr>
          <w:rFonts w:ascii="Times New Roman" w:hAnsi="Times New Roman"/>
          <w:sz w:val="22"/>
          <w:szCs w:val="22"/>
          <w:highlight w:val="yellow"/>
        </w:rPr>
        <w:t>https://bluerivertechnology.com/ourmethods/</w:t>
      </w:r>
    </w:p>
    <w:p w14:paraId="5B098CC8" w14:textId="26DA3DFF" w:rsidR="00D164E4" w:rsidRPr="00003979" w:rsidRDefault="1770BF43" w:rsidP="00D164E4">
      <w:pPr>
        <w:widowControl/>
        <w:numPr>
          <w:ilvl w:val="0"/>
          <w:numId w:val="9"/>
        </w:numPr>
        <w:spacing w:after="160" w:line="276" w:lineRule="auto"/>
        <w:jc w:val="both"/>
        <w:rPr>
          <w:rFonts w:ascii="Times New Roman" w:hAnsi="Times New Roman"/>
          <w:sz w:val="22"/>
          <w:szCs w:val="22"/>
        </w:rPr>
      </w:pPr>
      <w:r w:rsidRPr="75CB9295">
        <w:rPr>
          <w:rFonts w:ascii="Times New Roman" w:hAnsi="Times New Roman"/>
          <w:b/>
          <w:bCs/>
          <w:sz w:val="22"/>
          <w:szCs w:val="22"/>
        </w:rPr>
        <w:t>Ecorobotix's ARA:</w:t>
      </w:r>
      <w:r w:rsidRPr="75CB9295">
        <w:rPr>
          <w:rFonts w:ascii="Times New Roman" w:hAnsi="Times New Roman"/>
          <w:sz w:val="22"/>
          <w:szCs w:val="22"/>
        </w:rPr>
        <w:t xml:space="preserve"> As mentioned earlier</w:t>
      </w:r>
      <w:r w:rsidR="3E30EB77" w:rsidRPr="5D229A17">
        <w:rPr>
          <w:rFonts w:ascii="Times New Roman" w:hAnsi="Times New Roman"/>
          <w:sz w:val="22"/>
          <w:szCs w:val="22"/>
        </w:rPr>
        <w:t xml:space="preserve"> </w:t>
      </w:r>
      <w:r w:rsidRPr="5D229A17">
        <w:rPr>
          <w:rFonts w:ascii="Times New Roman" w:hAnsi="Times New Roman"/>
          <w:sz w:val="22"/>
          <w:szCs w:val="22"/>
        </w:rPr>
        <w:t>Ecoroboti</w:t>
      </w:r>
      <w:r w:rsidR="7F53EF2E" w:rsidRPr="5D229A17">
        <w:rPr>
          <w:rFonts w:ascii="Times New Roman" w:hAnsi="Times New Roman"/>
          <w:sz w:val="22"/>
          <w:szCs w:val="22"/>
        </w:rPr>
        <w:t xml:space="preserve">, which has developed a </w:t>
      </w:r>
      <w:r w:rsidRPr="75CB9295">
        <w:rPr>
          <w:rFonts w:ascii="Times New Roman" w:hAnsi="Times New Roman"/>
          <w:sz w:val="22"/>
          <w:szCs w:val="22"/>
        </w:rPr>
        <w:t>solar-</w:t>
      </w:r>
      <w:r w:rsidR="7F53EF2E" w:rsidRPr="4A2F99DD">
        <w:rPr>
          <w:rFonts w:ascii="Times New Roman" w:hAnsi="Times New Roman"/>
          <w:sz w:val="22"/>
          <w:szCs w:val="22"/>
        </w:rPr>
        <w:t xml:space="preserve">powered robot named ARA. This robot uses AI and computer vision to </w:t>
      </w:r>
      <w:r w:rsidR="7F53EF2E" w:rsidRPr="4A5DC64F">
        <w:rPr>
          <w:rFonts w:ascii="Times New Roman" w:hAnsi="Times New Roman"/>
          <w:sz w:val="22"/>
          <w:szCs w:val="22"/>
        </w:rPr>
        <w:t xml:space="preserve">spot and </w:t>
      </w:r>
      <w:r w:rsidR="3A0CF601" w:rsidRPr="48A0EBBD">
        <w:rPr>
          <w:rFonts w:ascii="Times New Roman" w:hAnsi="Times New Roman"/>
          <w:sz w:val="22"/>
          <w:szCs w:val="22"/>
        </w:rPr>
        <w:t>pinpoint</w:t>
      </w:r>
      <w:r w:rsidR="7F53EF2E" w:rsidRPr="4A5DC64F">
        <w:rPr>
          <w:rFonts w:ascii="Times New Roman" w:hAnsi="Times New Roman"/>
          <w:sz w:val="22"/>
          <w:szCs w:val="22"/>
        </w:rPr>
        <w:t xml:space="preserve"> weeds. Once identified, a diode laser is </w:t>
      </w:r>
      <w:r w:rsidR="236B6961" w:rsidRPr="48A0EBBD">
        <w:rPr>
          <w:rFonts w:ascii="Times New Roman" w:hAnsi="Times New Roman"/>
          <w:sz w:val="22"/>
          <w:szCs w:val="22"/>
        </w:rPr>
        <w:t>used</w:t>
      </w:r>
      <w:r w:rsidR="273D0E6C" w:rsidRPr="4A5DC64F">
        <w:rPr>
          <w:rFonts w:ascii="Times New Roman" w:hAnsi="Times New Roman"/>
          <w:sz w:val="22"/>
          <w:szCs w:val="22"/>
        </w:rPr>
        <w:t xml:space="preserve"> </w:t>
      </w:r>
      <w:r w:rsidR="273D0E6C" w:rsidRPr="19F87509">
        <w:rPr>
          <w:rFonts w:ascii="Times New Roman" w:hAnsi="Times New Roman"/>
          <w:sz w:val="22"/>
          <w:szCs w:val="22"/>
        </w:rPr>
        <w:t xml:space="preserve">to target the weeds. The robot uses machine learning </w:t>
      </w:r>
      <w:r w:rsidR="273D0E6C" w:rsidRPr="57B68FF5">
        <w:rPr>
          <w:rFonts w:ascii="Times New Roman" w:hAnsi="Times New Roman"/>
          <w:sz w:val="22"/>
          <w:szCs w:val="22"/>
        </w:rPr>
        <w:t xml:space="preserve">algorithms to continually enhance </w:t>
      </w:r>
      <w:r w:rsidR="273D0E6C" w:rsidRPr="7A4F1C40">
        <w:rPr>
          <w:rFonts w:ascii="Times New Roman" w:hAnsi="Times New Roman"/>
          <w:sz w:val="22"/>
          <w:szCs w:val="22"/>
        </w:rPr>
        <w:t>its</w:t>
      </w:r>
      <w:r w:rsidR="273D0E6C" w:rsidRPr="57B68FF5">
        <w:rPr>
          <w:rFonts w:ascii="Times New Roman" w:hAnsi="Times New Roman"/>
          <w:sz w:val="22"/>
          <w:szCs w:val="22"/>
        </w:rPr>
        <w:t xml:space="preserve"> weed </w:t>
      </w:r>
      <w:r w:rsidR="273D0E6C" w:rsidRPr="7A4F1C40">
        <w:rPr>
          <w:rFonts w:ascii="Times New Roman" w:hAnsi="Times New Roman"/>
          <w:sz w:val="22"/>
          <w:szCs w:val="22"/>
        </w:rPr>
        <w:t>detection and classification accuracy.</w:t>
      </w:r>
      <w:r w:rsidR="5C4C3059" w:rsidRPr="75CB9295">
        <w:rPr>
          <w:rFonts w:ascii="Times New Roman" w:hAnsi="Times New Roman"/>
          <w:sz w:val="22"/>
          <w:szCs w:val="22"/>
        </w:rPr>
        <w:t xml:space="preserve"> </w:t>
      </w:r>
      <w:r w:rsidR="5C4C3059" w:rsidRPr="75CB9295">
        <w:rPr>
          <w:rFonts w:ascii="Times New Roman" w:hAnsi="Times New Roman"/>
          <w:sz w:val="22"/>
          <w:szCs w:val="22"/>
          <w:highlight w:val="yellow"/>
        </w:rPr>
        <w:t>https://ecorobotix.com/en/ara/</w:t>
      </w:r>
    </w:p>
    <w:p w14:paraId="706D1F66" w14:textId="3F0F5A74" w:rsidR="000F45F5" w:rsidRDefault="1770BF43" w:rsidP="000F45F5">
      <w:pPr>
        <w:widowControl/>
        <w:numPr>
          <w:ilvl w:val="0"/>
          <w:numId w:val="9"/>
        </w:numPr>
        <w:spacing w:after="160" w:line="276" w:lineRule="auto"/>
        <w:jc w:val="both"/>
        <w:rPr>
          <w:rFonts w:ascii="Times New Roman" w:hAnsi="Times New Roman"/>
          <w:sz w:val="22"/>
          <w:szCs w:val="22"/>
        </w:rPr>
      </w:pPr>
      <w:r w:rsidRPr="7B09D4EC">
        <w:rPr>
          <w:rFonts w:ascii="Times New Roman" w:hAnsi="Times New Roman"/>
          <w:b/>
          <w:bCs/>
          <w:sz w:val="22"/>
          <w:szCs w:val="22"/>
        </w:rPr>
        <w:t>DeepWeeds:</w:t>
      </w:r>
      <w:r w:rsidRPr="7B09D4EC">
        <w:rPr>
          <w:rFonts w:ascii="Times New Roman" w:hAnsi="Times New Roman"/>
          <w:sz w:val="22"/>
          <w:szCs w:val="22"/>
        </w:rPr>
        <w:t xml:space="preserve"> </w:t>
      </w:r>
      <w:r w:rsidR="2FCFAEFC" w:rsidRPr="48BAD2B1">
        <w:rPr>
          <w:rFonts w:ascii="Times New Roman" w:hAnsi="Times New Roman"/>
          <w:sz w:val="22"/>
          <w:szCs w:val="22"/>
        </w:rPr>
        <w:t xml:space="preserve">This </w:t>
      </w:r>
      <w:r w:rsidR="060AF8CC" w:rsidRPr="48BAD2B1">
        <w:rPr>
          <w:rFonts w:ascii="Times New Roman" w:hAnsi="Times New Roman"/>
          <w:sz w:val="22"/>
          <w:szCs w:val="22"/>
        </w:rPr>
        <w:t xml:space="preserve">is </w:t>
      </w:r>
      <w:r w:rsidR="79DCCF38" w:rsidRPr="48BAD2B1">
        <w:rPr>
          <w:rFonts w:ascii="Times New Roman" w:hAnsi="Times New Roman"/>
          <w:sz w:val="22"/>
          <w:szCs w:val="22"/>
        </w:rPr>
        <w:t>a</w:t>
      </w:r>
      <w:r w:rsidR="060AF8CC" w:rsidRPr="7B09D4EC">
        <w:rPr>
          <w:rFonts w:ascii="Times New Roman" w:hAnsi="Times New Roman"/>
          <w:sz w:val="22"/>
          <w:szCs w:val="22"/>
        </w:rPr>
        <w:t xml:space="preserve"> research project based in </w:t>
      </w:r>
      <w:r w:rsidR="060AF8CC" w:rsidRPr="003F6070">
        <w:rPr>
          <w:rFonts w:ascii="Times New Roman" w:hAnsi="Times New Roman"/>
          <w:sz w:val="22"/>
          <w:szCs w:val="22"/>
        </w:rPr>
        <w:t xml:space="preserve">Australia that’s working on a weed detection system using deep learning </w:t>
      </w:r>
      <w:r w:rsidR="5A3F82A1" w:rsidRPr="7F59B125">
        <w:rPr>
          <w:rFonts w:ascii="Times New Roman" w:hAnsi="Times New Roman"/>
          <w:sz w:val="22"/>
          <w:szCs w:val="22"/>
        </w:rPr>
        <w:t xml:space="preserve">specifically </w:t>
      </w:r>
      <w:r w:rsidR="336A5E07" w:rsidRPr="614CA2AF">
        <w:rPr>
          <w:rFonts w:ascii="Times New Roman" w:hAnsi="Times New Roman"/>
          <w:sz w:val="22"/>
          <w:szCs w:val="22"/>
        </w:rPr>
        <w:t>f</w:t>
      </w:r>
      <w:r w:rsidR="5A3F82A1" w:rsidRPr="614CA2AF">
        <w:rPr>
          <w:rFonts w:ascii="Times New Roman" w:hAnsi="Times New Roman"/>
          <w:sz w:val="22"/>
          <w:szCs w:val="22"/>
        </w:rPr>
        <w:t>or</w:t>
      </w:r>
      <w:r w:rsidR="5A3F82A1" w:rsidRPr="7F59B125">
        <w:rPr>
          <w:rFonts w:ascii="Times New Roman" w:hAnsi="Times New Roman"/>
          <w:sz w:val="22"/>
          <w:szCs w:val="22"/>
        </w:rPr>
        <w:t xml:space="preserve"> Australian agriculture. </w:t>
      </w:r>
      <w:r w:rsidR="5A3F82A1" w:rsidRPr="4B53B451">
        <w:rPr>
          <w:rFonts w:ascii="Times New Roman" w:hAnsi="Times New Roman"/>
          <w:sz w:val="22"/>
          <w:szCs w:val="22"/>
        </w:rPr>
        <w:t xml:space="preserve">This project has made a dataset of </w:t>
      </w:r>
      <w:r w:rsidR="5A3F82A1" w:rsidRPr="5405400D">
        <w:rPr>
          <w:rFonts w:ascii="Times New Roman" w:hAnsi="Times New Roman"/>
          <w:sz w:val="22"/>
          <w:szCs w:val="22"/>
        </w:rPr>
        <w:t>labelled</w:t>
      </w:r>
      <w:r w:rsidR="5A3F82A1" w:rsidRPr="4B53B451">
        <w:rPr>
          <w:rFonts w:ascii="Times New Roman" w:hAnsi="Times New Roman"/>
          <w:sz w:val="22"/>
          <w:szCs w:val="22"/>
        </w:rPr>
        <w:t xml:space="preserve"> weed images available to the </w:t>
      </w:r>
      <w:r w:rsidR="5A3F82A1" w:rsidRPr="5405400D">
        <w:rPr>
          <w:rFonts w:ascii="Times New Roman" w:hAnsi="Times New Roman"/>
          <w:sz w:val="22"/>
          <w:szCs w:val="22"/>
        </w:rPr>
        <w:t xml:space="preserve">public. </w:t>
      </w:r>
      <w:r w:rsidR="5A3F82A1" w:rsidRPr="27432B06">
        <w:rPr>
          <w:rFonts w:ascii="Times New Roman" w:hAnsi="Times New Roman"/>
          <w:sz w:val="22"/>
          <w:szCs w:val="22"/>
        </w:rPr>
        <w:t>And th</w:t>
      </w:r>
      <w:r w:rsidR="4E00CFBD" w:rsidRPr="27432B06">
        <w:rPr>
          <w:rFonts w:ascii="Times New Roman" w:hAnsi="Times New Roman"/>
          <w:sz w:val="22"/>
          <w:szCs w:val="22"/>
        </w:rPr>
        <w:t>ey’re developed a convolutional neural network</w:t>
      </w:r>
      <w:r w:rsidR="4E00CFBD" w:rsidRPr="53222174">
        <w:rPr>
          <w:rFonts w:ascii="Times New Roman" w:hAnsi="Times New Roman"/>
          <w:sz w:val="22"/>
          <w:szCs w:val="22"/>
        </w:rPr>
        <w:t xml:space="preserve"> </w:t>
      </w:r>
      <w:r w:rsidR="4E00CFBD" w:rsidRPr="27432B06">
        <w:rPr>
          <w:rFonts w:ascii="Times New Roman" w:hAnsi="Times New Roman"/>
          <w:sz w:val="22"/>
          <w:szCs w:val="22"/>
        </w:rPr>
        <w:t xml:space="preserve">(CNN) model </w:t>
      </w:r>
      <w:r w:rsidR="4E00CFBD" w:rsidRPr="53222174">
        <w:rPr>
          <w:rFonts w:ascii="Times New Roman" w:hAnsi="Times New Roman"/>
          <w:sz w:val="22"/>
          <w:szCs w:val="22"/>
        </w:rPr>
        <w:t>that’s highly effective at weed classification.</w:t>
      </w:r>
      <w:r w:rsidR="49CDE424" w:rsidRPr="614CA2AF">
        <w:rPr>
          <w:rFonts w:ascii="Times New Roman" w:hAnsi="Times New Roman"/>
          <w:sz w:val="22"/>
          <w:szCs w:val="22"/>
        </w:rPr>
        <w:t xml:space="preserve"> </w:t>
      </w:r>
      <w:r w:rsidR="6FC0E6D7" w:rsidRPr="614CA2AF">
        <w:rPr>
          <w:rFonts w:ascii="Times New Roman" w:hAnsi="Times New Roman"/>
          <w:sz w:val="22"/>
          <w:szCs w:val="22"/>
          <w:highlight w:val="yellow"/>
        </w:rPr>
        <w:t>https://github.com/AlexOlsen/DeepWeeds</w:t>
      </w:r>
    </w:p>
    <w:p w14:paraId="1A77E3F6" w14:textId="7790202C" w:rsidR="000F45F5" w:rsidRPr="00911E31" w:rsidRDefault="000F45F5" w:rsidP="00FB4F74">
      <w:pPr>
        <w:widowControl/>
        <w:rPr>
          <w:rFonts w:ascii="Times New Roman" w:hAnsi="Times New Roman"/>
          <w:sz w:val="22"/>
          <w:szCs w:val="22"/>
        </w:rPr>
      </w:pPr>
    </w:p>
    <w:p w14:paraId="37039723" w14:textId="77777777" w:rsidR="00647C4A" w:rsidRPr="00CA1BB5" w:rsidRDefault="00647C4A" w:rsidP="00B557C8">
      <w:pPr>
        <w:pStyle w:val="Heading2"/>
      </w:pPr>
      <w:bookmarkStart w:id="15" w:name="_Toc137402946"/>
      <w:r w:rsidRPr="00CA1BB5">
        <w:t>Market Research:</w:t>
      </w:r>
      <w:bookmarkEnd w:id="15"/>
    </w:p>
    <w:p w14:paraId="1FC9D895" w14:textId="77777777" w:rsidR="00647C4A" w:rsidRDefault="00647C4A" w:rsidP="00647C4A">
      <w:pPr>
        <w:jc w:val="both"/>
      </w:pPr>
    </w:p>
    <w:p w14:paraId="6E578FF0" w14:textId="06A6B2CF" w:rsidR="00C566D6" w:rsidRDefault="00473FB5" w:rsidP="00473FB5">
      <w:pPr>
        <w:pStyle w:val="Heading3"/>
      </w:pPr>
      <w:bookmarkStart w:id="16" w:name="_Toc137402947"/>
      <w:r>
        <w:t>Brazil</w:t>
      </w:r>
      <w:bookmarkEnd w:id="16"/>
    </w:p>
    <w:p w14:paraId="4079887C" w14:textId="77777777" w:rsidR="00C566D6" w:rsidRDefault="00C566D6" w:rsidP="00B557C8">
      <w:pPr>
        <w:spacing w:line="276" w:lineRule="auto"/>
        <w:jc w:val="both"/>
        <w:rPr>
          <w:rFonts w:ascii="Times New Roman" w:hAnsi="Times New Roman"/>
          <w:sz w:val="22"/>
          <w:szCs w:val="22"/>
        </w:rPr>
      </w:pPr>
    </w:p>
    <w:p w14:paraId="67CC9269" w14:textId="06A3B407" w:rsidR="00B20E37" w:rsidRDefault="00647C4A" w:rsidP="00B557C8">
      <w:pPr>
        <w:spacing w:line="276" w:lineRule="auto"/>
        <w:jc w:val="both"/>
        <w:rPr>
          <w:rFonts w:ascii="Times New Roman" w:hAnsi="Times New Roman"/>
          <w:sz w:val="22"/>
          <w:szCs w:val="22"/>
        </w:rPr>
      </w:pPr>
      <w:r w:rsidRPr="00E63F79">
        <w:rPr>
          <w:rFonts w:ascii="Times New Roman" w:hAnsi="Times New Roman"/>
          <w:sz w:val="22"/>
          <w:szCs w:val="22"/>
        </w:rPr>
        <w:t>The South American continent spans from the temperate tropics near the equator to the rugged, wind-swept landscapes of Patagonia in the south, encompassing a diverse range of climates, ecosystems, and cultures along its breadth. Such geographical diversity allows for the growth and cultivation of many different crops. Lying on the continent’s eastern reaches is Brazil - a country home to approximately 214.3 million people and the fourth largest food producer in the world after China, India, and the United States</w:t>
      </w:r>
      <w:r w:rsidR="000F3D87">
        <w:rPr>
          <w:rFonts w:ascii="Times New Roman" w:hAnsi="Times New Roman"/>
          <w:sz w:val="22"/>
          <w:szCs w:val="22"/>
        </w:rPr>
        <w:t xml:space="preserve"> </w:t>
      </w:r>
      <w:sdt>
        <w:sdtPr>
          <w:rPr>
            <w:rFonts w:ascii="Times New Roman" w:hAnsi="Times New Roman"/>
            <w:color w:val="000000" w:themeColor="text1"/>
            <w:sz w:val="22"/>
            <w:szCs w:val="22"/>
          </w:rPr>
          <w:tag w:val="MENDELEY_CITATION_v3_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"/>
          <w:id w:val="1270439883"/>
          <w:placeholder>
            <w:docPart w:val="DefaultPlaceholder_-1854013440"/>
          </w:placeholder>
        </w:sdtPr>
        <w:sdtEndPr/>
        <w:sdtContent>
          <w:r w:rsidR="004A1F8F">
            <w:rPr>
              <w:rFonts w:ascii="Times New Roman" w:hAnsi="Times New Roman"/>
              <w:color w:val="000000" w:themeColor="text1"/>
              <w:sz w:val="22"/>
              <w:szCs w:val="22"/>
            </w:rPr>
            <w:t>[3]</w:t>
          </w:r>
        </w:sdtContent>
      </w:sdt>
      <w:r w:rsidR="007E14AB" w:rsidRPr="2F3CC8C8">
        <w:rPr>
          <w:rFonts w:ascii="Times New Roman" w:hAnsi="Times New Roman"/>
          <w:color w:val="000000" w:themeColor="text1"/>
          <w:sz w:val="22"/>
          <w:szCs w:val="22"/>
        </w:rPr>
        <w:t xml:space="preserve">, </w:t>
      </w:r>
      <w:sdt>
        <w:sdtPr>
          <w:rPr>
            <w:rFonts w:ascii="Times New Roman" w:hAnsi="Times New Roman"/>
            <w:color w:val="000000" w:themeColor="text1"/>
            <w:sz w:val="22"/>
            <w:szCs w:val="22"/>
          </w:rPr>
          <w:tag w:val="MENDELEY_CITATION_v3_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"/>
          <w:id w:val="-2067333528"/>
          <w:placeholder>
            <w:docPart w:val="DefaultPlaceholder_-1854013440"/>
          </w:placeholder>
        </w:sdtPr>
        <w:sdtEndPr/>
        <w:sdtContent>
          <w:r w:rsidR="004A1F8F">
            <w:rPr>
              <w:rFonts w:ascii="Times New Roman" w:hAnsi="Times New Roman"/>
              <w:color w:val="000000" w:themeColor="text1"/>
              <w:sz w:val="22"/>
              <w:szCs w:val="22"/>
            </w:rPr>
            <w:t>[4]</w:t>
          </w:r>
        </w:sdtContent>
      </w:sdt>
      <w:r w:rsidR="006E402B">
        <w:rPr>
          <w:rFonts w:ascii="Times New Roman" w:hAnsi="Times New Roman"/>
          <w:sz w:val="22"/>
          <w:szCs w:val="22"/>
        </w:rPr>
        <w:t xml:space="preserve">. </w:t>
      </w:r>
      <w:r w:rsidRPr="00E63F79">
        <w:rPr>
          <w:rFonts w:ascii="Times New Roman" w:hAnsi="Times New Roman"/>
          <w:sz w:val="22"/>
          <w:szCs w:val="22"/>
        </w:rPr>
        <w:t xml:space="preserve">The nation boasts a GDP of over 1.6 </w:t>
      </w:r>
      <w:r w:rsidR="001A3427" w:rsidRPr="00E63F79">
        <w:rPr>
          <w:rFonts w:ascii="Times New Roman" w:hAnsi="Times New Roman"/>
          <w:sz w:val="22"/>
          <w:szCs w:val="22"/>
        </w:rPr>
        <w:t>trillion</w:t>
      </w:r>
      <w:r w:rsidRPr="00E63F79">
        <w:rPr>
          <w:rFonts w:ascii="Times New Roman" w:hAnsi="Times New Roman"/>
          <w:sz w:val="22"/>
          <w:szCs w:val="22"/>
        </w:rPr>
        <w:t xml:space="preserve"> USD </w:t>
      </w:r>
      <w:sdt>
        <w:sdtPr>
          <w:rPr>
            <w:rFonts w:ascii="Times New Roman" w:hAnsi="Times New Roman"/>
            <w:color w:val="000000" w:themeColor="text1"/>
            <w:sz w:val="22"/>
            <w:szCs w:val="22"/>
          </w:rPr>
          <w:tag w:val="MENDELEY_CITATION_v3_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"/>
          <w:id w:val="-1186600566"/>
          <w:placeholder>
            <w:docPart w:val="DefaultPlaceholder_-1854013440"/>
          </w:placeholder>
        </w:sdtPr>
        <w:sdtEndPr/>
        <w:sdtContent>
          <w:r w:rsidR="004A1F8F">
            <w:rPr>
              <w:rFonts w:ascii="Times New Roman" w:hAnsi="Times New Roman"/>
              <w:color w:val="000000" w:themeColor="text1"/>
              <w:sz w:val="22"/>
              <w:szCs w:val="22"/>
            </w:rPr>
            <w:t>[3]</w:t>
          </w:r>
        </w:sdtContent>
      </w:sdt>
      <w:r w:rsidRPr="00E63F79">
        <w:rPr>
          <w:rFonts w:ascii="Times New Roman" w:hAnsi="Times New Roman"/>
          <w:sz w:val="22"/>
          <w:szCs w:val="22"/>
        </w:rPr>
        <w:t>, with crop and livestock production accounting for up to 8% of this</w:t>
      </w:r>
      <w:r w:rsidR="00E2462C">
        <w:rPr>
          <w:rFonts w:ascii="Times New Roman" w:hAnsi="Times New Roman"/>
          <w:sz w:val="22"/>
          <w:szCs w:val="22"/>
        </w:rPr>
        <w:t xml:space="preserve"> </w:t>
      </w:r>
      <w:sdt>
        <w:sdtPr>
          <w:rPr>
            <w:rFonts w:ascii="Times New Roman" w:hAnsi="Times New Roman"/>
            <w:color w:val="000000" w:themeColor="text1"/>
            <w:sz w:val="22"/>
            <w:szCs w:val="22"/>
          </w:rPr>
          <w:tag w:val="MENDELEY_CITATION_v3_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"/>
          <w:id w:val="-1917384201"/>
          <w:placeholder>
            <w:docPart w:val="DefaultPlaceholder_-1854013440"/>
          </w:placeholder>
        </w:sdtPr>
        <w:sdtEndPr/>
        <w:sdtContent>
          <w:r w:rsidR="004A1F8F">
            <w:rPr>
              <w:rFonts w:ascii="Times New Roman" w:hAnsi="Times New Roman"/>
              <w:color w:val="000000" w:themeColor="text1"/>
              <w:sz w:val="22"/>
              <w:szCs w:val="22"/>
            </w:rPr>
            <w:t>[5]</w:t>
          </w:r>
        </w:sdtContent>
      </w:sdt>
      <w:r w:rsidRPr="00E63F79">
        <w:rPr>
          <w:rFonts w:ascii="Times New Roman" w:hAnsi="Times New Roman"/>
          <w:sz w:val="22"/>
          <w:szCs w:val="22"/>
        </w:rPr>
        <w:t xml:space="preserve">. </w:t>
      </w:r>
      <w:r>
        <w:rPr>
          <w:sz w:val="22"/>
          <w:szCs w:val="22"/>
        </w:rPr>
        <w:t>A</w:t>
      </w:r>
      <w:r w:rsidRPr="00C03721">
        <w:rPr>
          <w:sz w:val="22"/>
          <w:szCs w:val="22"/>
        </w:rPr>
        <w:t xml:space="preserve">nnual crop production area </w:t>
      </w:r>
      <w:r>
        <w:rPr>
          <w:sz w:val="22"/>
          <w:szCs w:val="22"/>
        </w:rPr>
        <w:t xml:space="preserve">in Brazil </w:t>
      </w:r>
      <w:r w:rsidRPr="00C03721">
        <w:rPr>
          <w:sz w:val="22"/>
          <w:szCs w:val="22"/>
        </w:rPr>
        <w:t>spans an expansive 69 million hectares</w:t>
      </w:r>
      <w:r w:rsidR="00581FDC">
        <w:rPr>
          <w:sz w:val="22"/>
          <w:szCs w:val="22"/>
        </w:rPr>
        <w:t xml:space="preserve"> </w:t>
      </w:r>
      <w:sdt>
        <w:sdtPr>
          <w:rPr>
            <w:color w:val="000000" w:themeColor="text1"/>
            <w:sz w:val="22"/>
            <w:szCs w:val="22"/>
          </w:rPr>
          <w:tag w:val="MENDELEY_CITATION_v3_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"/>
          <w:id w:val="582116225"/>
          <w:placeholder>
            <w:docPart w:val="DefaultPlaceholder_-1854013440"/>
          </w:placeholder>
        </w:sdtPr>
        <w:sdtEndPr/>
        <w:sdtContent>
          <w:r w:rsidR="004A1F8F">
            <w:rPr>
              <w:color w:val="000000" w:themeColor="text1"/>
              <w:sz w:val="22"/>
              <w:szCs w:val="22"/>
            </w:rPr>
            <w:t>[6]</w:t>
          </w:r>
        </w:sdtContent>
      </w:sdt>
      <w:r w:rsidR="00581FDC">
        <w:rPr>
          <w:sz w:val="22"/>
          <w:szCs w:val="22"/>
        </w:rPr>
        <w:t xml:space="preserve">. </w:t>
      </w:r>
      <w:r w:rsidRPr="00C03721">
        <w:rPr>
          <w:sz w:val="22"/>
          <w:szCs w:val="22"/>
        </w:rPr>
        <w:t xml:space="preserve">Among the various crops cultivated, soybeans, maize, sugarcane, and rice </w:t>
      </w:r>
      <w:r w:rsidRPr="00E63F79">
        <w:rPr>
          <w:rFonts w:ascii="Times New Roman" w:hAnsi="Times New Roman"/>
          <w:sz w:val="22"/>
          <w:szCs w:val="22"/>
        </w:rPr>
        <w:t>are all grown at a vast commercial level</w:t>
      </w:r>
      <w:r w:rsidRPr="00C03721">
        <w:rPr>
          <w:sz w:val="22"/>
          <w:szCs w:val="22"/>
        </w:rPr>
        <w:t xml:space="preserve">, collectively accounting for up to 90% of the total crop area. </w:t>
      </w:r>
      <w:r>
        <w:rPr>
          <w:sz w:val="22"/>
          <w:szCs w:val="22"/>
        </w:rPr>
        <w:t>It is noted</w:t>
      </w:r>
      <w:r w:rsidRPr="00C03721">
        <w:rPr>
          <w:sz w:val="22"/>
          <w:szCs w:val="22"/>
        </w:rPr>
        <w:t xml:space="preserve"> that soybeans alone occupy half of this cultivated land</w:t>
      </w:r>
      <w:r>
        <w:rPr>
          <w:sz w:val="22"/>
          <w:szCs w:val="22"/>
        </w:rPr>
        <w:t xml:space="preserve"> </w:t>
      </w:r>
      <w:r w:rsidR="000710B5">
        <w:rPr>
          <w:sz w:val="22"/>
          <w:szCs w:val="22"/>
        </w:rPr>
        <w:t xml:space="preserve"> </w:t>
      </w:r>
      <w:sdt>
        <w:sdtPr>
          <w:rPr>
            <w:color w:val="000000" w:themeColor="text1"/>
            <w:sz w:val="22"/>
            <w:szCs w:val="22"/>
          </w:rPr>
          <w:tag w:val="MENDELEY_CITATION_v3_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"/>
          <w:id w:val="178167856"/>
          <w:placeholder>
            <w:docPart w:val="DefaultPlaceholder_-1854013440"/>
          </w:placeholder>
        </w:sdtPr>
        <w:sdtEndPr/>
        <w:sdtContent>
          <w:r w:rsidR="004A1F8F">
            <w:rPr>
              <w:color w:val="000000" w:themeColor="text1"/>
              <w:sz w:val="22"/>
              <w:szCs w:val="22"/>
            </w:rPr>
            <w:t>[6]</w:t>
          </w:r>
        </w:sdtContent>
      </w:sdt>
      <w:r w:rsidRPr="00E63F79">
        <w:rPr>
          <w:rFonts w:ascii="Times New Roman" w:hAnsi="Times New Roman"/>
          <w:sz w:val="22"/>
          <w:szCs w:val="22"/>
        </w:rPr>
        <w:t>. However, Brazil is most renowned for its coffee industry, whereby it cultivates significantly more than any other country, firmly positioning it as the world's leading producer</w:t>
      </w:r>
      <w:r w:rsidR="001519C1">
        <w:rPr>
          <w:rFonts w:ascii="Times New Roman" w:hAnsi="Times New Roman"/>
          <w:sz w:val="22"/>
          <w:szCs w:val="22"/>
        </w:rPr>
        <w:t xml:space="preserve"> </w:t>
      </w:r>
      <w:sdt>
        <w:sdtPr>
          <w:rPr>
            <w:rFonts w:ascii="Times New Roman" w:hAnsi="Times New Roman"/>
            <w:color w:val="000000" w:themeColor="text1"/>
            <w:sz w:val="22"/>
            <w:szCs w:val="22"/>
          </w:rPr>
          <w:tag w:val="MENDELEY_CITATION_v3_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"/>
          <w:id w:val="330186734"/>
          <w:placeholder>
            <w:docPart w:val="DefaultPlaceholder_-1854013440"/>
          </w:placeholder>
        </w:sdtPr>
        <w:sdtEndPr/>
        <w:sdtContent>
          <w:r w:rsidR="004A1F8F">
            <w:rPr>
              <w:rFonts w:ascii="Times New Roman" w:hAnsi="Times New Roman"/>
              <w:color w:val="000000" w:themeColor="text1"/>
              <w:sz w:val="22"/>
              <w:szCs w:val="22"/>
            </w:rPr>
            <w:t>[7]</w:t>
          </w:r>
        </w:sdtContent>
      </w:sdt>
      <w:r w:rsidRPr="00E63F79">
        <w:rPr>
          <w:rFonts w:ascii="Times New Roman" w:hAnsi="Times New Roman"/>
          <w:sz w:val="22"/>
          <w:szCs w:val="22"/>
        </w:rPr>
        <w:t>.</w:t>
      </w:r>
      <w:r w:rsidR="001835B3">
        <w:rPr>
          <w:rFonts w:ascii="Times New Roman" w:hAnsi="Times New Roman"/>
          <w:sz w:val="22"/>
          <w:szCs w:val="22"/>
        </w:rPr>
        <w:t xml:space="preserve"> </w:t>
      </w:r>
      <w:r w:rsidRPr="00E63F79">
        <w:rPr>
          <w:rFonts w:ascii="Times New Roman" w:hAnsi="Times New Roman"/>
          <w:sz w:val="22"/>
          <w:szCs w:val="22"/>
        </w:rPr>
        <w:t xml:space="preserve">The majority of this sector exists within the South-Eastern States of Minas Gerais (59%), Espirito Santo (19%), and Sao Paulo (9%), with </w:t>
      </w:r>
      <w:r w:rsidRPr="00E63F79">
        <w:rPr>
          <w:rFonts w:ascii="Times New Roman" w:hAnsi="Times New Roman"/>
          <w:sz w:val="22"/>
          <w:szCs w:val="22"/>
          <w:highlight w:val="yellow"/>
        </w:rPr>
        <w:t>Figure</w:t>
      </w:r>
      <w:r w:rsidRPr="00E63F79">
        <w:rPr>
          <w:rFonts w:ascii="Times New Roman" w:hAnsi="Times New Roman"/>
          <w:sz w:val="22"/>
          <w:szCs w:val="22"/>
        </w:rPr>
        <w:t xml:space="preserve"> providing a geographical breakdown this. Located between the Equator and the Tropic of Capricorn, this region possesses a warm, tropical, and humid climate, making it suitable for coffee cultivation. </w:t>
      </w:r>
    </w:p>
    <w:p w14:paraId="2CDE2163" w14:textId="77777777" w:rsidR="00B20E37" w:rsidRDefault="00B20E37" w:rsidP="00B557C8">
      <w:pPr>
        <w:spacing w:line="276" w:lineRule="auto"/>
        <w:jc w:val="both"/>
        <w:rPr>
          <w:rFonts w:ascii="Times New Roman" w:hAnsi="Times New Roman"/>
          <w:sz w:val="22"/>
          <w:szCs w:val="22"/>
        </w:rPr>
      </w:pPr>
    </w:p>
    <w:p w14:paraId="1DC3EB94" w14:textId="77777777" w:rsidR="00B20E37" w:rsidRDefault="00B20E37" w:rsidP="00FC62D7">
      <w:pPr>
        <w:keepNext/>
        <w:jc w:val="center"/>
      </w:pPr>
      <w:r>
        <w:lastRenderedPageBreak/>
        <w:fldChar w:fldCharType="begin"/>
      </w:r>
      <w:r>
        <w:instrText xml:space="preserve"> INCLUDEPICTURE "https://ipad.fas.usda.gov/rssiws/al/crop_production_maps/Brazil/Municipality/Brazil_Total_Coffee.png" \* MERGEFORMATINET </w:instrText>
      </w:r>
      <w:r>
        <w:fldChar w:fldCharType="separate"/>
      </w:r>
      <w:r w:rsidR="4F238BFF">
        <w:rPr>
          <w:noProof/>
        </w:rPr>
        <w:drawing>
          <wp:inline distT="0" distB="0" distL="0" distR="0" wp14:anchorId="6DA75D20" wp14:editId="014F7610">
            <wp:extent cx="3743512" cy="2892865"/>
            <wp:effectExtent l="12700" t="12700" r="15875" b="15875"/>
            <wp:docPr id="1126268960" name="Picture 1126268960" descr="A picture containing text, map, atlas,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6268960"/>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743512" cy="2892865"/>
                    </a:xfrm>
                    <a:prstGeom prst="rect">
                      <a:avLst/>
                    </a:prstGeom>
                    <a:ln>
                      <a:solidFill>
                        <a:schemeClr val="tx1"/>
                      </a:solidFill>
                    </a:ln>
                  </pic:spPr>
                </pic:pic>
              </a:graphicData>
            </a:graphic>
          </wp:inline>
        </w:drawing>
      </w:r>
      <w:r>
        <w:fldChar w:fldCharType="end"/>
      </w:r>
    </w:p>
    <w:p w14:paraId="64C3117E" w14:textId="1293DEB6" w:rsidR="00B20E37" w:rsidRPr="00FC62D7" w:rsidRDefault="00FC62D7" w:rsidP="00FC62D7">
      <w:pPr>
        <w:pStyle w:val="Caption"/>
        <w:jc w:val="center"/>
        <w:rPr>
          <w:sz w:val="21"/>
          <w:szCs w:val="21"/>
        </w:rPr>
      </w:pPr>
      <w:r w:rsidRPr="00FC62D7">
        <w:rPr>
          <w:sz w:val="21"/>
          <w:szCs w:val="21"/>
        </w:rPr>
        <w:t xml:space="preserve">Figure </w:t>
      </w:r>
      <w:r w:rsidRPr="00FC62D7">
        <w:rPr>
          <w:sz w:val="21"/>
          <w:szCs w:val="21"/>
        </w:rPr>
        <w:fldChar w:fldCharType="begin"/>
      </w:r>
      <w:r w:rsidRPr="00FC62D7">
        <w:rPr>
          <w:sz w:val="21"/>
          <w:szCs w:val="21"/>
        </w:rPr>
        <w:instrText xml:space="preserve"> SEQ Figure \* ARABIC </w:instrText>
      </w:r>
      <w:r w:rsidRPr="00FC62D7">
        <w:rPr>
          <w:sz w:val="21"/>
          <w:szCs w:val="21"/>
        </w:rPr>
        <w:fldChar w:fldCharType="separate"/>
      </w:r>
      <w:r w:rsidR="00FD499E">
        <w:rPr>
          <w:noProof/>
          <w:sz w:val="21"/>
          <w:szCs w:val="21"/>
        </w:rPr>
        <w:t>10</w:t>
      </w:r>
      <w:r w:rsidRPr="00FC62D7">
        <w:rPr>
          <w:sz w:val="21"/>
          <w:szCs w:val="21"/>
        </w:rPr>
        <w:fldChar w:fldCharType="end"/>
      </w:r>
      <w:r w:rsidRPr="00FC62D7">
        <w:rPr>
          <w:sz w:val="21"/>
          <w:szCs w:val="21"/>
        </w:rPr>
        <w:t xml:space="preserve"> - Geographic Breakdown of Brazilian Coffee </w:t>
      </w:r>
      <w:r w:rsidR="00157A3C">
        <w:rPr>
          <w:sz w:val="21"/>
          <w:szCs w:val="21"/>
        </w:rPr>
        <w:t>Production by Region</w:t>
      </w:r>
      <w:r w:rsidR="00916667">
        <w:rPr>
          <w:sz w:val="21"/>
          <w:szCs w:val="21"/>
        </w:rPr>
        <w:t xml:space="preserve"> </w:t>
      </w:r>
      <w:sdt>
        <w:sdtPr>
          <w:rPr>
            <w:i w:val="0"/>
            <w:iCs w:val="0"/>
            <w:color w:val="000000" w:themeColor="text1"/>
            <w:sz w:val="21"/>
            <w:szCs w:val="21"/>
          </w:rPr>
          <w:tag w:val="MENDELEY_CITATION_v3_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"/>
          <w:id w:val="1315610143"/>
          <w:placeholder>
            <w:docPart w:val="AFBFCEDA05994E6482670AFB9A4537C0"/>
          </w:placeholder>
        </w:sdtPr>
        <w:sdtContent>
          <w:r w:rsidR="004A1F8F">
            <w:rPr>
              <w:i w:val="0"/>
              <w:iCs w:val="0"/>
              <w:color w:val="000000" w:themeColor="text1"/>
              <w:sz w:val="21"/>
              <w:szCs w:val="21"/>
            </w:rPr>
            <w:t>[8]</w:t>
          </w:r>
        </w:sdtContent>
      </w:sdt>
    </w:p>
    <w:p w14:paraId="1D868ED1" w14:textId="2EA888C6" w:rsidR="00647C4A" w:rsidRPr="00E63F79" w:rsidRDefault="00647C4A" w:rsidP="00B557C8">
      <w:pPr>
        <w:spacing w:line="276" w:lineRule="auto"/>
        <w:jc w:val="both"/>
        <w:rPr>
          <w:rFonts w:ascii="Times New Roman" w:hAnsi="Times New Roman"/>
          <w:sz w:val="22"/>
          <w:szCs w:val="22"/>
        </w:rPr>
      </w:pPr>
      <w:r w:rsidRPr="009F5667">
        <w:rPr>
          <w:rFonts w:ascii="Times New Roman" w:hAnsi="Times New Roman"/>
          <w:sz w:val="22"/>
          <w:szCs w:val="22"/>
          <w:highlight w:val="yellow"/>
        </w:rPr>
        <w:t>According to</w:t>
      </w:r>
      <w:r>
        <w:rPr>
          <w:rFonts w:ascii="Times New Roman" w:hAnsi="Times New Roman"/>
          <w:sz w:val="22"/>
          <w:szCs w:val="22"/>
        </w:rPr>
        <w:t xml:space="preserve"> ….. Robusta coffee bushes prefer </w:t>
      </w:r>
      <w:r>
        <w:rPr>
          <w:sz w:val="22"/>
          <w:szCs w:val="22"/>
        </w:rPr>
        <w:t xml:space="preserve">lower altitudes (0ft – 2500ft) at </w:t>
      </w:r>
      <w:r>
        <w:rPr>
          <w:rFonts w:ascii="Times New Roman" w:hAnsi="Times New Roman"/>
          <w:sz w:val="22"/>
          <w:szCs w:val="22"/>
        </w:rPr>
        <w:t>temperatures ranging from 22</w:t>
      </w:r>
      <w:r>
        <w:rPr>
          <w:rFonts w:ascii="Symbol" w:eastAsia="Symbol" w:hAnsi="Symbol" w:cs="Symbol"/>
          <w:sz w:val="22"/>
          <w:szCs w:val="22"/>
        </w:rPr>
        <w:t>°</w:t>
      </w:r>
      <w:r>
        <w:rPr>
          <w:rFonts w:ascii="Times New Roman" w:hAnsi="Times New Roman"/>
          <w:sz w:val="22"/>
          <w:szCs w:val="22"/>
        </w:rPr>
        <w:t>C to 25</w:t>
      </w:r>
      <w:r>
        <w:rPr>
          <w:rFonts w:ascii="Symbol" w:eastAsia="Symbol" w:hAnsi="Symbol" w:cs="Symbol"/>
          <w:sz w:val="22"/>
          <w:szCs w:val="22"/>
        </w:rPr>
        <w:t>°</w:t>
      </w:r>
      <w:r>
        <w:rPr>
          <w:rFonts w:ascii="Times New Roman" w:hAnsi="Times New Roman"/>
          <w:sz w:val="22"/>
          <w:szCs w:val="22"/>
        </w:rPr>
        <w:t xml:space="preserve">C, while Arabica grows better </w:t>
      </w:r>
      <w:r>
        <w:rPr>
          <w:sz w:val="22"/>
          <w:szCs w:val="22"/>
        </w:rPr>
        <w:t xml:space="preserve">at higher altitudes (2000ft – 6500ft) </w:t>
      </w:r>
      <w:r>
        <w:rPr>
          <w:rFonts w:ascii="Times New Roman" w:hAnsi="Times New Roman"/>
          <w:sz w:val="22"/>
          <w:szCs w:val="22"/>
        </w:rPr>
        <w:t>in slightly lower temperatures between 19</w:t>
      </w:r>
      <w:r>
        <w:rPr>
          <w:rFonts w:ascii="Symbol" w:eastAsia="Symbol" w:hAnsi="Symbol" w:cs="Symbol"/>
          <w:sz w:val="22"/>
          <w:szCs w:val="22"/>
        </w:rPr>
        <w:t>°</w:t>
      </w:r>
      <w:r>
        <w:rPr>
          <w:rFonts w:ascii="Times New Roman" w:hAnsi="Times New Roman"/>
          <w:sz w:val="22"/>
          <w:szCs w:val="22"/>
        </w:rPr>
        <w:t>C and 22</w:t>
      </w:r>
      <w:r>
        <w:rPr>
          <w:rFonts w:ascii="Symbol" w:eastAsia="Symbol" w:hAnsi="Symbol" w:cs="Symbol"/>
          <w:sz w:val="22"/>
          <w:szCs w:val="22"/>
        </w:rPr>
        <w:t>°</w:t>
      </w:r>
      <w:r>
        <w:rPr>
          <w:rFonts w:ascii="Times New Roman" w:hAnsi="Times New Roman"/>
          <w:sz w:val="22"/>
          <w:szCs w:val="22"/>
        </w:rPr>
        <w:t>C</w:t>
      </w:r>
      <w:r w:rsidR="00C35C94">
        <w:rPr>
          <w:rFonts w:ascii="Times New Roman" w:hAnsi="Times New Roman"/>
          <w:sz w:val="22"/>
          <w:szCs w:val="22"/>
        </w:rPr>
        <w:t xml:space="preserve"> </w:t>
      </w:r>
      <w:sdt>
        <w:sdtPr>
          <w:rPr>
            <w:rFonts w:ascii="Times New Roman" w:hAnsi="Times New Roman"/>
            <w:color w:val="000000" w:themeColor="text1"/>
            <w:sz w:val="22"/>
            <w:szCs w:val="22"/>
          </w:rPr>
          <w:tag w:val="MENDELEY_CITATION_v3_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"/>
          <w:id w:val="1955675580"/>
          <w:placeholder>
            <w:docPart w:val="99B45CAAB5CE4F32A77EF23D01D281E9"/>
          </w:placeholder>
        </w:sdtPr>
        <w:sdtEndPr/>
        <w:sdtContent>
          <w:r w:rsidR="004A1F8F">
            <w:rPr>
              <w:rFonts w:ascii="Times New Roman" w:hAnsi="Times New Roman"/>
              <w:color w:val="000000" w:themeColor="text1"/>
              <w:sz w:val="22"/>
              <w:szCs w:val="22"/>
            </w:rPr>
            <w:t>[9]</w:t>
          </w:r>
        </w:sdtContent>
      </w:sdt>
      <w:r w:rsidR="00C35C94">
        <w:rPr>
          <w:sz w:val="22"/>
          <w:szCs w:val="22"/>
        </w:rPr>
        <w:t>,</w:t>
      </w:r>
      <w:r w:rsidR="00911E31">
        <w:rPr>
          <w:sz w:val="22"/>
          <w:szCs w:val="22"/>
        </w:rPr>
        <w:t xml:space="preserve"> </w:t>
      </w:r>
      <w:r w:rsidR="00893E90">
        <w:rPr>
          <w:rFonts w:ascii="Times New Roman" w:hAnsi="Times New Roman"/>
          <w:sz w:val="22"/>
          <w:szCs w:val="22"/>
        </w:rPr>
        <w:t>[</w:t>
      </w:r>
      <w:r w:rsidRPr="009F5667">
        <w:rPr>
          <w:rFonts w:ascii="Times New Roman" w:hAnsi="Times New Roman"/>
          <w:sz w:val="22"/>
          <w:szCs w:val="22"/>
          <w:highlight w:val="yellow"/>
        </w:rPr>
        <w:t>Appendix</w:t>
      </w:r>
      <w:r w:rsidR="00893E90">
        <w:rPr>
          <w:rFonts w:ascii="Times New Roman" w:hAnsi="Times New Roman"/>
          <w:sz w:val="22"/>
          <w:szCs w:val="22"/>
        </w:rPr>
        <w:t>]</w:t>
      </w:r>
      <w:r>
        <w:rPr>
          <w:rFonts w:ascii="Times New Roman" w:hAnsi="Times New Roman"/>
          <w:sz w:val="22"/>
          <w:szCs w:val="22"/>
        </w:rPr>
        <w:t xml:space="preserve">. </w:t>
      </w:r>
      <w:r w:rsidRPr="00E63F79">
        <w:rPr>
          <w:rFonts w:ascii="Times New Roman" w:hAnsi="Times New Roman"/>
          <w:sz w:val="22"/>
          <w:szCs w:val="22"/>
        </w:rPr>
        <w:t>Temperatures within these districts typically average around 29</w:t>
      </w:r>
      <w:r w:rsidRPr="00E63F79">
        <w:rPr>
          <w:rFonts w:ascii="Symbol" w:eastAsia="Symbol" w:hAnsi="Symbol" w:cs="Symbol"/>
          <w:sz w:val="22"/>
          <w:szCs w:val="22"/>
        </w:rPr>
        <w:t>°</w:t>
      </w:r>
      <w:r w:rsidRPr="00E63F79">
        <w:rPr>
          <w:rFonts w:ascii="Times New Roman" w:hAnsi="Times New Roman"/>
          <w:sz w:val="22"/>
          <w:szCs w:val="22"/>
        </w:rPr>
        <w:t>C,</w:t>
      </w:r>
      <w:r>
        <w:rPr>
          <w:rFonts w:ascii="Times New Roman" w:hAnsi="Times New Roman"/>
          <w:sz w:val="22"/>
          <w:szCs w:val="22"/>
        </w:rPr>
        <w:t xml:space="preserve"> meaning coffee cannot be cultivated </w:t>
      </w:r>
      <w:r w:rsidR="00781C50">
        <w:rPr>
          <w:rFonts w:ascii="Times New Roman" w:hAnsi="Times New Roman"/>
          <w:sz w:val="22"/>
          <w:szCs w:val="22"/>
        </w:rPr>
        <w:t>year-round</w:t>
      </w:r>
      <w:r w:rsidR="00172058">
        <w:rPr>
          <w:rFonts w:ascii="Times New Roman" w:hAnsi="Times New Roman"/>
          <w:sz w:val="22"/>
          <w:szCs w:val="22"/>
        </w:rPr>
        <w:t xml:space="preserve"> </w:t>
      </w:r>
      <w:sdt>
        <w:sdtPr>
          <w:rPr>
            <w:rFonts w:ascii="Times New Roman" w:hAnsi="Times New Roman"/>
            <w:color w:val="000000" w:themeColor="text1"/>
            <w:sz w:val="22"/>
            <w:szCs w:val="22"/>
          </w:rPr>
          <w:tag w:val="MENDELEY_CITATION_v3_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"/>
          <w:id w:val="-1495952928"/>
          <w:placeholder>
            <w:docPart w:val="99B45CAAB5CE4F32A77EF23D01D281E9"/>
          </w:placeholder>
        </w:sdtPr>
        <w:sdtEndPr/>
        <w:sdtContent>
          <w:r w:rsidR="004A1F8F">
            <w:rPr>
              <w:rFonts w:ascii="Times New Roman" w:hAnsi="Times New Roman"/>
              <w:color w:val="000000" w:themeColor="text1"/>
              <w:sz w:val="22"/>
              <w:szCs w:val="22"/>
            </w:rPr>
            <w:t>[10]</w:t>
          </w:r>
        </w:sdtContent>
      </w:sdt>
      <w:r>
        <w:rPr>
          <w:rFonts w:ascii="Times New Roman" w:hAnsi="Times New Roman"/>
          <w:sz w:val="22"/>
          <w:szCs w:val="22"/>
        </w:rPr>
        <w:t xml:space="preserve">. </w:t>
      </w:r>
      <w:r w:rsidRPr="00E63F79">
        <w:rPr>
          <w:rFonts w:ascii="Times New Roman" w:hAnsi="Times New Roman"/>
          <w:sz w:val="22"/>
          <w:szCs w:val="22"/>
        </w:rPr>
        <w:t xml:space="preserve"> </w:t>
      </w:r>
      <w:r>
        <w:rPr>
          <w:rFonts w:ascii="Times New Roman" w:hAnsi="Times New Roman"/>
          <w:sz w:val="22"/>
          <w:szCs w:val="22"/>
        </w:rPr>
        <w:t>A</w:t>
      </w:r>
      <w:r w:rsidRPr="00E63F79">
        <w:rPr>
          <w:rFonts w:ascii="Times New Roman" w:hAnsi="Times New Roman"/>
          <w:sz w:val="22"/>
          <w:szCs w:val="22"/>
        </w:rPr>
        <w:t>nnual precipitation levels reach approximately 103.45mm</w:t>
      </w:r>
      <w:r w:rsidR="003D7367">
        <w:rPr>
          <w:rFonts w:ascii="Times New Roman" w:hAnsi="Times New Roman"/>
          <w:sz w:val="22"/>
          <w:szCs w:val="22"/>
        </w:rPr>
        <w:t xml:space="preserve"> </w:t>
      </w:r>
      <w:sdt>
        <w:sdtPr>
          <w:rPr>
            <w:rFonts w:ascii="Times New Roman" w:hAnsi="Times New Roman"/>
            <w:color w:val="000000" w:themeColor="text1"/>
            <w:sz w:val="22"/>
            <w:szCs w:val="22"/>
          </w:rPr>
          <w:tag w:val="MENDELEY_CITATION_v3_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"/>
          <w:id w:val="330726511"/>
          <w:placeholder>
            <w:docPart w:val="99B45CAAB5CE4F32A77EF23D01D281E9"/>
          </w:placeholder>
        </w:sdtPr>
        <w:sdtEndPr/>
        <w:sdtContent>
          <w:r w:rsidR="004A1F8F">
            <w:rPr>
              <w:rFonts w:ascii="Times New Roman" w:hAnsi="Times New Roman"/>
              <w:color w:val="000000" w:themeColor="text1"/>
              <w:sz w:val="22"/>
              <w:szCs w:val="22"/>
            </w:rPr>
            <w:t>[11]</w:t>
          </w:r>
        </w:sdtContent>
      </w:sdt>
      <w:r w:rsidRPr="00E63F79">
        <w:rPr>
          <w:rFonts w:ascii="Times New Roman" w:hAnsi="Times New Roman"/>
          <w:sz w:val="22"/>
          <w:szCs w:val="22"/>
        </w:rPr>
        <w:t>. Additionally, the high altitudes (600m - 1800m</w:t>
      </w:r>
      <w:r w:rsidR="00590FFA">
        <w:rPr>
          <w:rFonts w:ascii="Times New Roman" w:hAnsi="Times New Roman"/>
          <w:sz w:val="22"/>
          <w:szCs w:val="22"/>
        </w:rPr>
        <w:t xml:space="preserve"> </w:t>
      </w:r>
      <w:sdt>
        <w:sdtPr>
          <w:rPr>
            <w:rFonts w:ascii="Times New Roman" w:hAnsi="Times New Roman"/>
            <w:color w:val="000000" w:themeColor="text1"/>
            <w:sz w:val="22"/>
            <w:szCs w:val="22"/>
          </w:rPr>
          <w:tag w:val="MENDELEY_CITATION_v3_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"/>
          <w:id w:val="737593572"/>
          <w:placeholder>
            <w:docPart w:val="99B45CAAB5CE4F32A77EF23D01D281E9"/>
          </w:placeholder>
        </w:sdtPr>
        <w:sdtEndPr/>
        <w:sdtContent>
          <w:r w:rsidR="004A1F8F">
            <w:rPr>
              <w:rFonts w:ascii="Times New Roman" w:hAnsi="Times New Roman"/>
              <w:color w:val="000000" w:themeColor="text1"/>
              <w:sz w:val="22"/>
              <w:szCs w:val="22"/>
            </w:rPr>
            <w:t>[12]</w:t>
          </w:r>
        </w:sdtContent>
      </w:sdt>
      <w:r w:rsidRPr="00E63F79">
        <w:rPr>
          <w:rFonts w:ascii="Times New Roman" w:hAnsi="Times New Roman"/>
          <w:sz w:val="22"/>
          <w:szCs w:val="22"/>
        </w:rPr>
        <w:t xml:space="preserve">) combined with the volcanic, nutrient dense, and slightly acidic soil seen within these states creates optimal conditions for the bushes to mature at a slow and steady rate </w:t>
      </w:r>
      <w:sdt>
        <w:sdtPr>
          <w:rPr>
            <w:rFonts w:ascii="Times New Roman" w:hAnsi="Times New Roman"/>
            <w:color w:val="000000" w:themeColor="text1"/>
            <w:sz w:val="22"/>
            <w:szCs w:val="22"/>
          </w:rPr>
          <w:tag w:val="MENDELEY_CITATION_v3_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"/>
          <w:id w:val="-1870294904"/>
          <w:placeholder>
            <w:docPart w:val="99B45CAAB5CE4F32A77EF23D01D281E9"/>
          </w:placeholder>
        </w:sdtPr>
        <w:sdtEndPr/>
        <w:sdtContent>
          <w:r w:rsidR="004A1F8F">
            <w:rPr>
              <w:rFonts w:ascii="Times New Roman" w:hAnsi="Times New Roman"/>
              <w:color w:val="000000" w:themeColor="text1"/>
              <w:sz w:val="22"/>
              <w:szCs w:val="22"/>
            </w:rPr>
            <w:t>[13]</w:t>
          </w:r>
        </w:sdtContent>
      </w:sdt>
      <w:r w:rsidRPr="00E63F79">
        <w:rPr>
          <w:rFonts w:ascii="Times New Roman" w:hAnsi="Times New Roman"/>
          <w:sz w:val="22"/>
          <w:szCs w:val="22"/>
        </w:rPr>
        <w:t>. Coffee thrives in well-drained soils. It is therefore grown on hillsides and slopes with the purpose of providing better drainage to avoid water logging and achieve even water distribution</w:t>
      </w:r>
      <w:r w:rsidR="008231B4">
        <w:rPr>
          <w:rFonts w:ascii="Times New Roman" w:hAnsi="Times New Roman"/>
          <w:sz w:val="22"/>
          <w:szCs w:val="22"/>
        </w:rPr>
        <w:t xml:space="preserve"> </w:t>
      </w:r>
      <w:sdt>
        <w:sdtPr>
          <w:rPr>
            <w:rFonts w:ascii="Times New Roman" w:hAnsi="Times New Roman"/>
            <w:color w:val="000000" w:themeColor="text1"/>
            <w:sz w:val="22"/>
            <w:szCs w:val="22"/>
          </w:rPr>
          <w:tag w:val="MENDELEY_CITATION_v3_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"/>
          <w:id w:val="-840467799"/>
          <w:placeholder>
            <w:docPart w:val="99B45CAAB5CE4F32A77EF23D01D281E9"/>
          </w:placeholder>
        </w:sdtPr>
        <w:sdtEndPr/>
        <w:sdtContent>
          <w:r w:rsidR="004A1F8F">
            <w:rPr>
              <w:rFonts w:ascii="Times New Roman" w:hAnsi="Times New Roman"/>
              <w:color w:val="000000" w:themeColor="text1"/>
              <w:sz w:val="22"/>
              <w:szCs w:val="22"/>
            </w:rPr>
            <w:t>[14]</w:t>
          </w:r>
        </w:sdtContent>
      </w:sdt>
      <w:r w:rsidRPr="00E63F79">
        <w:rPr>
          <w:rFonts w:ascii="Times New Roman" w:hAnsi="Times New Roman"/>
          <w:sz w:val="22"/>
          <w:szCs w:val="22"/>
        </w:rPr>
        <w:t>.</w:t>
      </w:r>
      <w:r w:rsidR="0052686C">
        <w:rPr>
          <w:rFonts w:ascii="Times New Roman" w:hAnsi="Times New Roman"/>
          <w:sz w:val="22"/>
          <w:szCs w:val="22"/>
        </w:rPr>
        <w:t xml:space="preserve"> </w:t>
      </w:r>
      <w:r w:rsidR="005A5EBA">
        <w:rPr>
          <w:rFonts w:ascii="Times New Roman" w:hAnsi="Times New Roman"/>
          <w:sz w:val="22"/>
          <w:szCs w:val="22"/>
        </w:rPr>
        <w:t xml:space="preserve">Bushes </w:t>
      </w:r>
      <w:r w:rsidR="00C75477">
        <w:rPr>
          <w:rFonts w:ascii="Times New Roman" w:hAnsi="Times New Roman"/>
          <w:sz w:val="22"/>
          <w:szCs w:val="22"/>
        </w:rPr>
        <w:t>mature</w:t>
      </w:r>
      <w:r w:rsidR="005A5EBA">
        <w:rPr>
          <w:rFonts w:ascii="Times New Roman" w:hAnsi="Times New Roman"/>
          <w:sz w:val="22"/>
          <w:szCs w:val="22"/>
        </w:rPr>
        <w:t xml:space="preserve"> optimally with moderate levels of </w:t>
      </w:r>
      <w:r w:rsidR="005A5EBA" w:rsidRPr="007F6B2A">
        <w:rPr>
          <w:rFonts w:ascii="Times New Roman" w:hAnsi="Times New Roman"/>
          <w:sz w:val="22"/>
          <w:szCs w:val="22"/>
        </w:rPr>
        <w:t>sun exposure</w:t>
      </w:r>
      <w:r w:rsidR="001C744B">
        <w:rPr>
          <w:rFonts w:ascii="Times New Roman" w:hAnsi="Times New Roman"/>
          <w:sz w:val="22"/>
          <w:szCs w:val="22"/>
        </w:rPr>
        <w:t xml:space="preserve"> </w:t>
      </w:r>
      <w:r w:rsidR="005E4440">
        <w:rPr>
          <w:rFonts w:ascii="Times New Roman" w:hAnsi="Times New Roman"/>
          <w:sz w:val="22"/>
          <w:szCs w:val="22"/>
        </w:rPr>
        <w:t xml:space="preserve">(around 1800 hours </w:t>
      </w:r>
      <w:r w:rsidR="00D04A62">
        <w:rPr>
          <w:rFonts w:ascii="Times New Roman" w:hAnsi="Times New Roman"/>
          <w:sz w:val="22"/>
          <w:szCs w:val="22"/>
        </w:rPr>
        <w:t xml:space="preserve">of sunshine </w:t>
      </w:r>
      <w:r w:rsidR="00DC254F">
        <w:rPr>
          <w:rFonts w:ascii="Times New Roman" w:hAnsi="Times New Roman"/>
          <w:sz w:val="22"/>
          <w:szCs w:val="22"/>
        </w:rPr>
        <w:t>annually</w:t>
      </w:r>
      <w:r w:rsidR="00D04A62">
        <w:rPr>
          <w:rFonts w:ascii="Times New Roman" w:hAnsi="Times New Roman"/>
          <w:sz w:val="22"/>
          <w:szCs w:val="22"/>
        </w:rPr>
        <w:t>)</w:t>
      </w:r>
      <w:r w:rsidR="001C744B">
        <w:rPr>
          <w:rFonts w:ascii="Times New Roman" w:hAnsi="Times New Roman"/>
          <w:sz w:val="22"/>
          <w:szCs w:val="22"/>
        </w:rPr>
        <w:t xml:space="preserve"> </w:t>
      </w:r>
      <w:sdt>
        <w:sdtPr>
          <w:rPr>
            <w:rFonts w:ascii="Times New Roman" w:hAnsi="Times New Roman"/>
            <w:color w:val="000000" w:themeColor="text1"/>
            <w:sz w:val="22"/>
            <w:szCs w:val="22"/>
          </w:rPr>
          <w:tag w:val="MENDELEY_CITATION_v3_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"/>
          <w:id w:val="1258939912"/>
          <w:placeholder>
            <w:docPart w:val="FB974967182E694897FC372A8183F572"/>
          </w:placeholder>
        </w:sdtPr>
        <w:sdtContent>
          <w:r w:rsidR="004A1F8F">
            <w:rPr>
              <w:rFonts w:ascii="Times New Roman" w:hAnsi="Times New Roman"/>
              <w:color w:val="000000" w:themeColor="text1"/>
              <w:sz w:val="22"/>
              <w:szCs w:val="22"/>
            </w:rPr>
            <w:t>[15]</w:t>
          </w:r>
        </w:sdtContent>
      </w:sdt>
      <w:r w:rsidR="001C744B">
        <w:rPr>
          <w:rFonts w:ascii="Times New Roman" w:hAnsi="Times New Roman"/>
          <w:sz w:val="22"/>
          <w:szCs w:val="22"/>
        </w:rPr>
        <w:t>.</w:t>
      </w:r>
      <w:r w:rsidR="00A62461" w:rsidRPr="007F6B2A">
        <w:rPr>
          <w:rFonts w:ascii="Times New Roman" w:hAnsi="Times New Roman"/>
          <w:sz w:val="22"/>
          <w:szCs w:val="22"/>
        </w:rPr>
        <w:t xml:space="preserve"> </w:t>
      </w:r>
      <w:r w:rsidR="00FA3220" w:rsidRPr="007F6B2A">
        <w:rPr>
          <w:rFonts w:ascii="Times New Roman" w:hAnsi="Times New Roman"/>
          <w:sz w:val="22"/>
          <w:szCs w:val="22"/>
          <w:highlight w:val="yellow"/>
        </w:rPr>
        <w:t>Figure</w:t>
      </w:r>
      <w:r w:rsidR="00FA3220" w:rsidRPr="007F6B2A">
        <w:rPr>
          <w:rFonts w:ascii="Times New Roman" w:hAnsi="Times New Roman"/>
          <w:sz w:val="22"/>
          <w:szCs w:val="22"/>
        </w:rPr>
        <w:t xml:space="preserve"> map</w:t>
      </w:r>
      <w:r w:rsidR="001C744B">
        <w:rPr>
          <w:rFonts w:ascii="Times New Roman" w:hAnsi="Times New Roman"/>
          <w:sz w:val="22"/>
          <w:szCs w:val="22"/>
        </w:rPr>
        <w:t>s</w:t>
      </w:r>
      <w:r w:rsidR="00FA3220" w:rsidRPr="007F6B2A">
        <w:rPr>
          <w:rFonts w:ascii="Times New Roman" w:hAnsi="Times New Roman"/>
          <w:sz w:val="22"/>
          <w:szCs w:val="22"/>
        </w:rPr>
        <w:t xml:space="preserve"> the levels of direct solar irradiation across the country, illustrating the optimal </w:t>
      </w:r>
      <w:r w:rsidR="00F037C0">
        <w:rPr>
          <w:rFonts w:ascii="Times New Roman" w:hAnsi="Times New Roman"/>
          <w:sz w:val="22"/>
          <w:szCs w:val="22"/>
        </w:rPr>
        <w:t>regions</w:t>
      </w:r>
      <w:r w:rsidR="00FA3220" w:rsidRPr="007F6B2A">
        <w:rPr>
          <w:rFonts w:ascii="Times New Roman" w:hAnsi="Times New Roman"/>
          <w:sz w:val="22"/>
          <w:szCs w:val="22"/>
        </w:rPr>
        <w:t xml:space="preserve"> for healthy coffee bush development</w:t>
      </w:r>
      <w:r w:rsidR="001C744B">
        <w:rPr>
          <w:rFonts w:ascii="Times New Roman" w:hAnsi="Times New Roman"/>
          <w:sz w:val="22"/>
          <w:szCs w:val="22"/>
        </w:rPr>
        <w:t>.</w:t>
      </w:r>
    </w:p>
    <w:p w14:paraId="19B02E87" w14:textId="77777777" w:rsidR="00B63382" w:rsidRDefault="00B63382" w:rsidP="00647C4A">
      <w:pPr>
        <w:jc w:val="both"/>
      </w:pPr>
    </w:p>
    <w:p w14:paraId="4E108E43" w14:textId="77777777" w:rsidR="00D959AC" w:rsidRDefault="00BF46DA" w:rsidP="00D959AC">
      <w:pPr>
        <w:keepNext/>
        <w:spacing w:line="276" w:lineRule="auto"/>
        <w:jc w:val="center"/>
      </w:pPr>
      <w:r>
        <w:lastRenderedPageBreak/>
        <w:fldChar w:fldCharType="begin"/>
      </w:r>
      <w:r>
        <w:instrText xml:space="preserve"> INCLUDEPICTURE "https://solargis.com/file?url=download/Brazil/Brazil_DNI_mid-size-map_156x175mm-300dpi_v20191015.preview.jpg&amp;bucket=globalsolaratlas.info" \* MERGEFORMATINET </w:instrText>
      </w:r>
      <w:r>
        <w:fldChar w:fldCharType="separate"/>
      </w:r>
      <w:r w:rsidR="60732D21">
        <w:rPr>
          <w:noProof/>
        </w:rPr>
        <w:drawing>
          <wp:inline distT="0" distB="0" distL="0" distR="0" wp14:anchorId="622DE879" wp14:editId="67E0D869">
            <wp:extent cx="3031102" cy="3402853"/>
            <wp:effectExtent l="12700" t="12700" r="17145" b="13970"/>
            <wp:docPr id="784045270" name="Picture 784045270" descr="Direct Normal Irradiation, Braz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4045270"/>
                    <pic:cNvPicPr/>
                  </pic:nvPicPr>
                  <pic:blipFill>
                    <a:blip r:embed="rId24">
                      <a:extLst>
                        <a:ext uri="{28A0092B-C50C-407E-A947-70E740481C1C}">
                          <a14:useLocalDpi xmlns:a14="http://schemas.microsoft.com/office/drawing/2010/main" val="0"/>
                        </a:ext>
                      </a:extLst>
                    </a:blip>
                    <a:stretch>
                      <a:fillRect/>
                    </a:stretch>
                  </pic:blipFill>
                  <pic:spPr>
                    <a:xfrm>
                      <a:off x="0" y="0"/>
                      <a:ext cx="3036801" cy="3409251"/>
                    </a:xfrm>
                    <a:prstGeom prst="rect">
                      <a:avLst/>
                    </a:prstGeom>
                    <a:ln>
                      <a:solidFill>
                        <a:schemeClr val="tx1"/>
                      </a:solidFill>
                    </a:ln>
                  </pic:spPr>
                </pic:pic>
              </a:graphicData>
            </a:graphic>
          </wp:inline>
        </w:drawing>
      </w:r>
      <w:r>
        <w:fldChar w:fldCharType="end"/>
      </w:r>
    </w:p>
    <w:p w14:paraId="1AA76CC3" w14:textId="513E17F4" w:rsidR="000E7140" w:rsidRPr="002467F6" w:rsidRDefault="00D959AC" w:rsidP="002467F6">
      <w:pPr>
        <w:pStyle w:val="Caption"/>
        <w:jc w:val="center"/>
        <w:rPr>
          <w:sz w:val="28"/>
          <w:szCs w:val="28"/>
        </w:rPr>
      </w:pPr>
      <w:r w:rsidRPr="00D959AC">
        <w:rPr>
          <w:sz w:val="21"/>
          <w:szCs w:val="21"/>
        </w:rPr>
        <w:t xml:space="preserve">Figure </w:t>
      </w:r>
      <w:r w:rsidRPr="00D959AC">
        <w:rPr>
          <w:sz w:val="21"/>
          <w:szCs w:val="21"/>
        </w:rPr>
        <w:fldChar w:fldCharType="begin"/>
      </w:r>
      <w:r w:rsidRPr="00D959AC">
        <w:rPr>
          <w:sz w:val="21"/>
          <w:szCs w:val="21"/>
        </w:rPr>
        <w:instrText xml:space="preserve"> SEQ Figure \* ARABIC </w:instrText>
      </w:r>
      <w:r w:rsidRPr="00D959AC">
        <w:rPr>
          <w:sz w:val="21"/>
          <w:szCs w:val="21"/>
        </w:rPr>
        <w:fldChar w:fldCharType="separate"/>
      </w:r>
      <w:r w:rsidR="00FD499E">
        <w:rPr>
          <w:noProof/>
          <w:sz w:val="21"/>
          <w:szCs w:val="21"/>
        </w:rPr>
        <w:t>11</w:t>
      </w:r>
      <w:r w:rsidRPr="00D959AC">
        <w:rPr>
          <w:sz w:val="21"/>
          <w:szCs w:val="21"/>
        </w:rPr>
        <w:fldChar w:fldCharType="end"/>
      </w:r>
      <w:r w:rsidRPr="00D959AC">
        <w:rPr>
          <w:sz w:val="21"/>
          <w:szCs w:val="21"/>
        </w:rPr>
        <w:t xml:space="preserve"> - Geographic Breakdown of </w:t>
      </w:r>
      <w:r w:rsidR="00EB49E4">
        <w:rPr>
          <w:sz w:val="21"/>
          <w:szCs w:val="21"/>
        </w:rPr>
        <w:t xml:space="preserve">Direct Normal Irradiation </w:t>
      </w:r>
      <w:r w:rsidR="0092401C">
        <w:rPr>
          <w:sz w:val="21"/>
          <w:szCs w:val="21"/>
        </w:rPr>
        <w:t xml:space="preserve">in Brazil </w:t>
      </w:r>
      <w:sdt>
        <w:sdtPr>
          <w:rPr>
            <w:i w:val="0"/>
            <w:iCs w:val="0"/>
            <w:color w:val="000000" w:themeColor="text1"/>
            <w:sz w:val="21"/>
            <w:szCs w:val="21"/>
          </w:rPr>
          <w:tag w:val="MENDELEY_CITATION_v3_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"/>
          <w:id w:val="-1875772509"/>
          <w:placeholder>
            <w:docPart w:val="CD1AEC38AD614FAE94AC538938350EC7"/>
          </w:placeholder>
        </w:sdtPr>
        <w:sdtContent>
          <w:r w:rsidR="004A1F8F">
            <w:rPr>
              <w:i w:val="0"/>
              <w:iCs w:val="0"/>
              <w:color w:val="000000" w:themeColor="text1"/>
              <w:sz w:val="21"/>
              <w:szCs w:val="21"/>
            </w:rPr>
            <w:t>[16]</w:t>
          </w:r>
        </w:sdtContent>
      </w:sdt>
    </w:p>
    <w:p w14:paraId="10AFAC7F" w14:textId="098D2D02" w:rsidR="00473FB5" w:rsidRDefault="00473FB5" w:rsidP="00473FB5">
      <w:pPr>
        <w:pStyle w:val="Heading3"/>
      </w:pPr>
      <w:bookmarkStart w:id="17" w:name="_Toc137402948"/>
      <w:r>
        <w:t>Weeds</w:t>
      </w:r>
      <w:bookmarkEnd w:id="17"/>
    </w:p>
    <w:p w14:paraId="4B5473D6" w14:textId="77777777" w:rsidR="00473FB5" w:rsidRPr="00B20E37" w:rsidRDefault="00473FB5" w:rsidP="00B20E37">
      <w:pPr>
        <w:spacing w:line="276" w:lineRule="auto"/>
        <w:jc w:val="center"/>
        <w:rPr>
          <w:sz w:val="22"/>
          <w:szCs w:val="22"/>
        </w:rPr>
      </w:pPr>
    </w:p>
    <w:p w14:paraId="7CD1A7C0" w14:textId="11C3D2A3" w:rsidR="00DD6342" w:rsidRPr="00B557C8" w:rsidRDefault="00647C4A" w:rsidP="00B557C8">
      <w:pPr>
        <w:spacing w:line="276" w:lineRule="auto"/>
        <w:jc w:val="both"/>
        <w:rPr>
          <w:rFonts w:ascii="Times New Roman" w:hAnsi="Times New Roman"/>
          <w:sz w:val="22"/>
          <w:szCs w:val="22"/>
        </w:rPr>
      </w:pPr>
      <w:r w:rsidRPr="00B557C8">
        <w:rPr>
          <w:rFonts w:ascii="Times New Roman" w:hAnsi="Times New Roman"/>
          <w:sz w:val="22"/>
          <w:szCs w:val="22"/>
        </w:rPr>
        <w:t xml:space="preserve">Weeds, if left unchecked on a coffee plantation can reduce yields by up to 30% - 40% as revealed in an interview with …., a coffee consultant in Brazil’s … region </w:t>
      </w:r>
      <w:r w:rsidR="00A42D1E" w:rsidRPr="00B557C8">
        <w:rPr>
          <w:rFonts w:ascii="Times New Roman" w:hAnsi="Times New Roman"/>
          <w:sz w:val="22"/>
          <w:szCs w:val="22"/>
        </w:rPr>
        <w:t>[</w:t>
      </w:r>
      <w:r w:rsidRPr="00B557C8">
        <w:rPr>
          <w:rFonts w:ascii="Times New Roman" w:hAnsi="Times New Roman"/>
          <w:sz w:val="22"/>
          <w:szCs w:val="22"/>
          <w:highlight w:val="yellow"/>
        </w:rPr>
        <w:t>Appendix</w:t>
      </w:r>
      <w:r w:rsidR="00A42D1E" w:rsidRPr="00B557C8">
        <w:rPr>
          <w:rFonts w:ascii="Times New Roman" w:hAnsi="Times New Roman"/>
          <w:sz w:val="22"/>
          <w:szCs w:val="22"/>
        </w:rPr>
        <w:t>]</w:t>
      </w:r>
      <w:r w:rsidRPr="00B557C8">
        <w:rPr>
          <w:rFonts w:ascii="Times New Roman" w:hAnsi="Times New Roman"/>
          <w:sz w:val="22"/>
          <w:szCs w:val="22"/>
        </w:rPr>
        <w:t xml:space="preserve">. They compete with crops for sunlight, water, and nutrients, while also serving as alternative hosts to pests and diseases, allowing them to proliferate and eventually spread to the bushes, often causing further damage </w:t>
      </w:r>
      <w:r w:rsidR="00A42D1E" w:rsidRPr="00B557C8">
        <w:rPr>
          <w:rFonts w:ascii="Times New Roman" w:hAnsi="Times New Roman"/>
          <w:sz w:val="22"/>
          <w:szCs w:val="22"/>
        </w:rPr>
        <w:t>[</w:t>
      </w:r>
      <w:r w:rsidRPr="00B557C8">
        <w:rPr>
          <w:rFonts w:ascii="Times New Roman" w:hAnsi="Times New Roman"/>
          <w:sz w:val="22"/>
          <w:szCs w:val="22"/>
          <w:highlight w:val="yellow"/>
        </w:rPr>
        <w:t>Appendix</w:t>
      </w:r>
      <w:r w:rsidR="00A42D1E" w:rsidRPr="00B557C8">
        <w:rPr>
          <w:rFonts w:ascii="Times New Roman" w:hAnsi="Times New Roman"/>
          <w:sz w:val="22"/>
          <w:szCs w:val="22"/>
        </w:rPr>
        <w:t>]</w:t>
      </w:r>
      <w:r w:rsidRPr="00B557C8">
        <w:rPr>
          <w:rFonts w:ascii="Times New Roman" w:hAnsi="Times New Roman"/>
          <w:sz w:val="22"/>
          <w:szCs w:val="22"/>
        </w:rPr>
        <w:t xml:space="preserve">. Common weed species often found in Brazilian (and likely South American) agriculture as well as their infestation period and cycle life can be seen below in </w:t>
      </w:r>
      <w:r w:rsidRPr="00B557C8">
        <w:rPr>
          <w:rFonts w:ascii="Times New Roman" w:hAnsi="Times New Roman"/>
          <w:sz w:val="22"/>
          <w:szCs w:val="22"/>
          <w:highlight w:val="yellow"/>
        </w:rPr>
        <w:t>Table</w:t>
      </w:r>
      <w:r w:rsidR="00EB3C12">
        <w:rPr>
          <w:rFonts w:ascii="Times New Roman" w:hAnsi="Times New Roman"/>
          <w:sz w:val="22"/>
          <w:szCs w:val="22"/>
        </w:rPr>
        <w:t>.</w:t>
      </w:r>
    </w:p>
    <w:p w14:paraId="7093E9C9" w14:textId="77777777" w:rsidR="00647C4A" w:rsidRDefault="00647C4A" w:rsidP="00647C4A">
      <w:pPr>
        <w:jc w:val="both"/>
        <w:rPr>
          <w:rFonts w:ascii="Times New Roman" w:hAnsi="Times New Roman"/>
          <w:sz w:val="22"/>
          <w:szCs w:val="22"/>
        </w:rPr>
      </w:pPr>
    </w:p>
    <w:p w14:paraId="39A1CFF7" w14:textId="5629DA4F" w:rsidR="00DD6342" w:rsidRPr="007506F7" w:rsidRDefault="00DD6342" w:rsidP="00DD6342">
      <w:pPr>
        <w:pStyle w:val="Caption"/>
        <w:keepNext/>
        <w:jc w:val="center"/>
        <w:rPr>
          <w:sz w:val="21"/>
          <w:szCs w:val="21"/>
        </w:rPr>
      </w:pPr>
      <w:r w:rsidRPr="007506F7">
        <w:rPr>
          <w:sz w:val="21"/>
          <w:szCs w:val="21"/>
        </w:rPr>
        <w:t xml:space="preserve">Table </w:t>
      </w:r>
      <w:r w:rsidRPr="007506F7">
        <w:rPr>
          <w:sz w:val="21"/>
          <w:szCs w:val="21"/>
        </w:rPr>
        <w:fldChar w:fldCharType="begin"/>
      </w:r>
      <w:r w:rsidRPr="007506F7">
        <w:rPr>
          <w:sz w:val="21"/>
          <w:szCs w:val="21"/>
        </w:rPr>
        <w:instrText xml:space="preserve"> SEQ Table \* ARABIC </w:instrText>
      </w:r>
      <w:r w:rsidRPr="007506F7">
        <w:rPr>
          <w:sz w:val="21"/>
          <w:szCs w:val="21"/>
        </w:rPr>
        <w:fldChar w:fldCharType="separate"/>
      </w:r>
      <w:r w:rsidRPr="007506F7">
        <w:rPr>
          <w:noProof/>
          <w:sz w:val="21"/>
          <w:szCs w:val="21"/>
        </w:rPr>
        <w:t>3</w:t>
      </w:r>
      <w:r w:rsidRPr="007506F7">
        <w:rPr>
          <w:sz w:val="21"/>
          <w:szCs w:val="21"/>
        </w:rPr>
        <w:fldChar w:fldCharType="end"/>
      </w:r>
      <w:r w:rsidRPr="007506F7">
        <w:rPr>
          <w:sz w:val="21"/>
          <w:szCs w:val="21"/>
        </w:rPr>
        <w:t xml:space="preserve"> - Breakdown of Weeds Commonly Seen on Brazilian Coffee Plantations</w:t>
      </w:r>
      <w:r w:rsidR="0018352D" w:rsidRPr="007506F7">
        <w:rPr>
          <w:sz w:val="21"/>
          <w:szCs w:val="21"/>
        </w:rPr>
        <w:t xml:space="preserve"> </w:t>
      </w:r>
      <w:sdt>
        <w:sdtPr>
          <w:rPr>
            <w:i w:val="0"/>
            <w:iCs w:val="0"/>
            <w:color w:val="000000" w:themeColor="text1"/>
            <w:sz w:val="21"/>
            <w:szCs w:val="21"/>
          </w:rPr>
          <w:tag w:val="MENDELEY_CITATION_v3_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"/>
          <w:id w:val="-1115902940"/>
          <w:placeholder>
            <w:docPart w:val="7F7FB37BE23D47FC81B4619AF3A855B3"/>
          </w:placeholder>
        </w:sdtPr>
        <w:sdtContent>
          <w:r w:rsidR="004A1F8F">
            <w:rPr>
              <w:i w:val="0"/>
              <w:iCs w:val="0"/>
              <w:color w:val="000000" w:themeColor="text1"/>
              <w:sz w:val="21"/>
              <w:szCs w:val="21"/>
            </w:rPr>
            <w:t>[17]</w:t>
          </w:r>
        </w:sdtContent>
      </w:sdt>
    </w:p>
    <w:tbl>
      <w:tblPr>
        <w:tblStyle w:val="TableGrid"/>
        <w:tblW w:w="0" w:type="auto"/>
        <w:tblLook w:val="04A0" w:firstRow="1" w:lastRow="0" w:firstColumn="1" w:lastColumn="0" w:noHBand="0" w:noVBand="1"/>
      </w:tblPr>
      <w:tblGrid>
        <w:gridCol w:w="3005"/>
        <w:gridCol w:w="3005"/>
        <w:gridCol w:w="3006"/>
      </w:tblGrid>
      <w:tr w:rsidR="00647C4A" w14:paraId="4895B552" w14:textId="77777777" w:rsidTr="00D96CC0">
        <w:tc>
          <w:tcPr>
            <w:tcW w:w="3005" w:type="dxa"/>
          </w:tcPr>
          <w:p w14:paraId="757CBD1A" w14:textId="77777777" w:rsidR="00647C4A" w:rsidRPr="00F5686A" w:rsidRDefault="00647C4A" w:rsidP="00D96CC0">
            <w:pPr>
              <w:jc w:val="center"/>
              <w:rPr>
                <w:rFonts w:ascii="Times New Roman" w:hAnsi="Times New Roman"/>
                <w:b/>
                <w:bCs/>
                <w:sz w:val="28"/>
                <w:szCs w:val="28"/>
              </w:rPr>
            </w:pPr>
            <w:r w:rsidRPr="00F5686A">
              <w:rPr>
                <w:rFonts w:ascii="Times New Roman" w:hAnsi="Times New Roman"/>
                <w:b/>
                <w:bCs/>
                <w:sz w:val="28"/>
                <w:szCs w:val="28"/>
              </w:rPr>
              <w:t>Common Name:</w:t>
            </w:r>
          </w:p>
        </w:tc>
        <w:tc>
          <w:tcPr>
            <w:tcW w:w="3005" w:type="dxa"/>
          </w:tcPr>
          <w:p w14:paraId="4D6F7CAA" w14:textId="77777777" w:rsidR="00647C4A" w:rsidRPr="00F5686A" w:rsidRDefault="00647C4A" w:rsidP="00D96CC0">
            <w:pPr>
              <w:jc w:val="center"/>
              <w:rPr>
                <w:rFonts w:ascii="Times New Roman" w:hAnsi="Times New Roman"/>
                <w:b/>
                <w:bCs/>
                <w:sz w:val="28"/>
                <w:szCs w:val="28"/>
              </w:rPr>
            </w:pPr>
            <w:r w:rsidRPr="00F5686A">
              <w:rPr>
                <w:rFonts w:ascii="Times New Roman" w:hAnsi="Times New Roman"/>
                <w:b/>
                <w:bCs/>
                <w:sz w:val="28"/>
                <w:szCs w:val="28"/>
              </w:rPr>
              <w:t>Infestation Period:</w:t>
            </w:r>
          </w:p>
        </w:tc>
        <w:tc>
          <w:tcPr>
            <w:tcW w:w="3006" w:type="dxa"/>
          </w:tcPr>
          <w:p w14:paraId="490E6717" w14:textId="77777777" w:rsidR="00647C4A" w:rsidRPr="00F5686A" w:rsidRDefault="00647C4A" w:rsidP="00D96CC0">
            <w:pPr>
              <w:jc w:val="center"/>
              <w:rPr>
                <w:rFonts w:ascii="Times New Roman" w:hAnsi="Times New Roman"/>
                <w:b/>
                <w:bCs/>
                <w:sz w:val="28"/>
                <w:szCs w:val="28"/>
              </w:rPr>
            </w:pPr>
            <w:r w:rsidRPr="00F5686A">
              <w:rPr>
                <w:rFonts w:ascii="Times New Roman" w:hAnsi="Times New Roman"/>
                <w:b/>
                <w:bCs/>
                <w:sz w:val="28"/>
                <w:szCs w:val="28"/>
              </w:rPr>
              <w:t>Cycle:</w:t>
            </w:r>
          </w:p>
        </w:tc>
      </w:tr>
      <w:tr w:rsidR="00647C4A" w14:paraId="28CEF44C" w14:textId="77777777" w:rsidTr="00D96CC0">
        <w:tc>
          <w:tcPr>
            <w:tcW w:w="3005" w:type="dxa"/>
          </w:tcPr>
          <w:p w14:paraId="3259EE12" w14:textId="77777777" w:rsidR="00647C4A" w:rsidRPr="00CE4699" w:rsidRDefault="00647C4A" w:rsidP="00D96CC0">
            <w:pPr>
              <w:jc w:val="both"/>
              <w:rPr>
                <w:rFonts w:ascii="Times New Roman" w:hAnsi="Times New Roman"/>
                <w:sz w:val="22"/>
                <w:szCs w:val="22"/>
              </w:rPr>
            </w:pPr>
            <w:r w:rsidRPr="00CE4699">
              <w:rPr>
                <w:rFonts w:ascii="Times New Roman" w:hAnsi="Times New Roman"/>
                <w:sz w:val="22"/>
                <w:szCs w:val="22"/>
              </w:rPr>
              <w:t>Dayflower</w:t>
            </w:r>
          </w:p>
        </w:tc>
        <w:tc>
          <w:tcPr>
            <w:tcW w:w="3005" w:type="dxa"/>
          </w:tcPr>
          <w:p w14:paraId="3F0EF5DE" w14:textId="77777777" w:rsidR="00647C4A" w:rsidRPr="00CE4699" w:rsidRDefault="00647C4A" w:rsidP="00D96CC0">
            <w:pPr>
              <w:jc w:val="both"/>
              <w:rPr>
                <w:rFonts w:ascii="Times New Roman" w:hAnsi="Times New Roman"/>
                <w:sz w:val="22"/>
                <w:szCs w:val="22"/>
              </w:rPr>
            </w:pPr>
            <w:r w:rsidRPr="00CE4699">
              <w:rPr>
                <w:rFonts w:ascii="Times New Roman" w:hAnsi="Times New Roman"/>
                <w:sz w:val="22"/>
                <w:szCs w:val="22"/>
              </w:rPr>
              <w:t>Dry and Rainy</w:t>
            </w:r>
          </w:p>
        </w:tc>
        <w:tc>
          <w:tcPr>
            <w:tcW w:w="3006" w:type="dxa"/>
          </w:tcPr>
          <w:p w14:paraId="3BFB0A82" w14:textId="77777777" w:rsidR="00647C4A" w:rsidRPr="00CE4699" w:rsidRDefault="00647C4A" w:rsidP="00D96CC0">
            <w:pPr>
              <w:jc w:val="both"/>
              <w:rPr>
                <w:rFonts w:ascii="Times New Roman" w:hAnsi="Times New Roman"/>
                <w:sz w:val="22"/>
                <w:szCs w:val="22"/>
              </w:rPr>
            </w:pPr>
            <w:r w:rsidRPr="00CE4699">
              <w:rPr>
                <w:rFonts w:ascii="Times New Roman" w:hAnsi="Times New Roman"/>
                <w:sz w:val="22"/>
                <w:szCs w:val="22"/>
              </w:rPr>
              <w:t xml:space="preserve">Perennial </w:t>
            </w:r>
          </w:p>
        </w:tc>
      </w:tr>
      <w:tr w:rsidR="00647C4A" w14:paraId="4414B9ED" w14:textId="77777777" w:rsidTr="00D96CC0">
        <w:tc>
          <w:tcPr>
            <w:tcW w:w="3005" w:type="dxa"/>
          </w:tcPr>
          <w:p w14:paraId="267EBDA2" w14:textId="77777777" w:rsidR="00647C4A" w:rsidRPr="00CE4699" w:rsidRDefault="00647C4A" w:rsidP="00D96CC0">
            <w:pPr>
              <w:jc w:val="both"/>
              <w:rPr>
                <w:rFonts w:ascii="Times New Roman" w:hAnsi="Times New Roman"/>
                <w:sz w:val="22"/>
                <w:szCs w:val="22"/>
              </w:rPr>
            </w:pPr>
            <w:r w:rsidRPr="00CE4699">
              <w:rPr>
                <w:rFonts w:ascii="Times New Roman" w:hAnsi="Times New Roman"/>
                <w:sz w:val="22"/>
                <w:szCs w:val="22"/>
              </w:rPr>
              <w:t>Nutsedge</w:t>
            </w:r>
          </w:p>
        </w:tc>
        <w:tc>
          <w:tcPr>
            <w:tcW w:w="3005" w:type="dxa"/>
          </w:tcPr>
          <w:p w14:paraId="673DC844" w14:textId="77777777" w:rsidR="00647C4A" w:rsidRPr="00CE4699" w:rsidRDefault="00647C4A" w:rsidP="00D96CC0">
            <w:pPr>
              <w:jc w:val="both"/>
              <w:rPr>
                <w:rFonts w:ascii="Times New Roman" w:hAnsi="Times New Roman"/>
                <w:sz w:val="22"/>
                <w:szCs w:val="22"/>
              </w:rPr>
            </w:pPr>
            <w:r w:rsidRPr="00CE4699">
              <w:rPr>
                <w:rFonts w:ascii="Times New Roman" w:hAnsi="Times New Roman"/>
                <w:sz w:val="22"/>
                <w:szCs w:val="22"/>
              </w:rPr>
              <w:t>Dry and Rainy</w:t>
            </w:r>
          </w:p>
        </w:tc>
        <w:tc>
          <w:tcPr>
            <w:tcW w:w="3006" w:type="dxa"/>
          </w:tcPr>
          <w:p w14:paraId="4838BF6E" w14:textId="77777777" w:rsidR="00647C4A" w:rsidRPr="00CE4699" w:rsidRDefault="00647C4A" w:rsidP="00D96CC0">
            <w:pPr>
              <w:jc w:val="both"/>
              <w:rPr>
                <w:rFonts w:ascii="Times New Roman" w:hAnsi="Times New Roman"/>
                <w:sz w:val="22"/>
                <w:szCs w:val="22"/>
              </w:rPr>
            </w:pPr>
            <w:r w:rsidRPr="00CE4699">
              <w:rPr>
                <w:rFonts w:ascii="Times New Roman" w:hAnsi="Times New Roman"/>
                <w:sz w:val="22"/>
                <w:szCs w:val="22"/>
              </w:rPr>
              <w:t xml:space="preserve">Perennial </w:t>
            </w:r>
          </w:p>
        </w:tc>
      </w:tr>
      <w:tr w:rsidR="00647C4A" w14:paraId="272647AC" w14:textId="77777777" w:rsidTr="00D96CC0">
        <w:tc>
          <w:tcPr>
            <w:tcW w:w="3005" w:type="dxa"/>
          </w:tcPr>
          <w:p w14:paraId="6A2D8034" w14:textId="77777777" w:rsidR="00647C4A" w:rsidRPr="00CE4699" w:rsidRDefault="00647C4A" w:rsidP="00D96CC0">
            <w:pPr>
              <w:jc w:val="both"/>
              <w:rPr>
                <w:rFonts w:ascii="Times New Roman" w:hAnsi="Times New Roman"/>
                <w:sz w:val="22"/>
                <w:szCs w:val="22"/>
              </w:rPr>
            </w:pPr>
            <w:r w:rsidRPr="00CE4699">
              <w:rPr>
                <w:rFonts w:ascii="Times New Roman" w:hAnsi="Times New Roman"/>
                <w:sz w:val="22"/>
                <w:szCs w:val="22"/>
              </w:rPr>
              <w:t>Brazilian Satintail</w:t>
            </w:r>
          </w:p>
        </w:tc>
        <w:tc>
          <w:tcPr>
            <w:tcW w:w="3005" w:type="dxa"/>
          </w:tcPr>
          <w:p w14:paraId="6E9C3330" w14:textId="77777777" w:rsidR="00647C4A" w:rsidRPr="00CE4699" w:rsidRDefault="00647C4A" w:rsidP="00D96CC0">
            <w:pPr>
              <w:jc w:val="both"/>
              <w:rPr>
                <w:rFonts w:ascii="Times New Roman" w:hAnsi="Times New Roman"/>
                <w:sz w:val="22"/>
                <w:szCs w:val="22"/>
              </w:rPr>
            </w:pPr>
            <w:r w:rsidRPr="00CE4699">
              <w:rPr>
                <w:rFonts w:ascii="Times New Roman" w:hAnsi="Times New Roman"/>
                <w:sz w:val="22"/>
                <w:szCs w:val="22"/>
              </w:rPr>
              <w:t>Dry and Rainy</w:t>
            </w:r>
          </w:p>
        </w:tc>
        <w:tc>
          <w:tcPr>
            <w:tcW w:w="3006" w:type="dxa"/>
          </w:tcPr>
          <w:p w14:paraId="7964B2A4" w14:textId="77777777" w:rsidR="00647C4A" w:rsidRPr="00CE4699" w:rsidRDefault="00647C4A" w:rsidP="00D96CC0">
            <w:pPr>
              <w:jc w:val="both"/>
              <w:rPr>
                <w:rFonts w:ascii="Times New Roman" w:hAnsi="Times New Roman"/>
                <w:sz w:val="22"/>
                <w:szCs w:val="22"/>
              </w:rPr>
            </w:pPr>
            <w:r w:rsidRPr="00CE4699">
              <w:rPr>
                <w:rFonts w:ascii="Times New Roman" w:hAnsi="Times New Roman"/>
                <w:sz w:val="22"/>
                <w:szCs w:val="22"/>
              </w:rPr>
              <w:t xml:space="preserve">Perennial </w:t>
            </w:r>
          </w:p>
        </w:tc>
      </w:tr>
      <w:tr w:rsidR="00647C4A" w14:paraId="44A3AAE4" w14:textId="77777777" w:rsidTr="00D96CC0">
        <w:tc>
          <w:tcPr>
            <w:tcW w:w="3005" w:type="dxa"/>
          </w:tcPr>
          <w:p w14:paraId="02986256" w14:textId="77777777" w:rsidR="00647C4A" w:rsidRPr="00CE4699" w:rsidRDefault="00647C4A" w:rsidP="00D96CC0">
            <w:pPr>
              <w:jc w:val="both"/>
              <w:rPr>
                <w:rFonts w:ascii="Times New Roman" w:hAnsi="Times New Roman"/>
                <w:sz w:val="22"/>
                <w:szCs w:val="22"/>
              </w:rPr>
            </w:pPr>
            <w:r w:rsidRPr="00CE4699">
              <w:rPr>
                <w:rFonts w:ascii="Times New Roman" w:hAnsi="Times New Roman"/>
                <w:sz w:val="22"/>
                <w:szCs w:val="22"/>
              </w:rPr>
              <w:t>Sourgrass</w:t>
            </w:r>
          </w:p>
        </w:tc>
        <w:tc>
          <w:tcPr>
            <w:tcW w:w="3005" w:type="dxa"/>
          </w:tcPr>
          <w:p w14:paraId="2B013058" w14:textId="77777777" w:rsidR="00647C4A" w:rsidRPr="00CE4699" w:rsidRDefault="00647C4A" w:rsidP="00D96CC0">
            <w:pPr>
              <w:jc w:val="both"/>
              <w:rPr>
                <w:rFonts w:ascii="Times New Roman" w:hAnsi="Times New Roman"/>
                <w:sz w:val="22"/>
                <w:szCs w:val="22"/>
              </w:rPr>
            </w:pPr>
            <w:r w:rsidRPr="00CE4699">
              <w:rPr>
                <w:rFonts w:ascii="Times New Roman" w:hAnsi="Times New Roman"/>
                <w:sz w:val="22"/>
                <w:szCs w:val="22"/>
              </w:rPr>
              <w:t>Dry and Rainy</w:t>
            </w:r>
          </w:p>
        </w:tc>
        <w:tc>
          <w:tcPr>
            <w:tcW w:w="3006" w:type="dxa"/>
          </w:tcPr>
          <w:p w14:paraId="67A8752A" w14:textId="77777777" w:rsidR="00647C4A" w:rsidRPr="00CE4699" w:rsidRDefault="00647C4A" w:rsidP="00D96CC0">
            <w:pPr>
              <w:jc w:val="both"/>
              <w:rPr>
                <w:rFonts w:ascii="Times New Roman" w:hAnsi="Times New Roman"/>
                <w:sz w:val="22"/>
                <w:szCs w:val="22"/>
              </w:rPr>
            </w:pPr>
            <w:r w:rsidRPr="00CE4699">
              <w:rPr>
                <w:rFonts w:ascii="Times New Roman" w:hAnsi="Times New Roman"/>
                <w:sz w:val="22"/>
                <w:szCs w:val="22"/>
              </w:rPr>
              <w:t xml:space="preserve">Perennial </w:t>
            </w:r>
          </w:p>
        </w:tc>
      </w:tr>
      <w:tr w:rsidR="00647C4A" w14:paraId="5198CFB9" w14:textId="77777777" w:rsidTr="00D96CC0">
        <w:tc>
          <w:tcPr>
            <w:tcW w:w="3005" w:type="dxa"/>
          </w:tcPr>
          <w:p w14:paraId="55DFD67A" w14:textId="77777777" w:rsidR="00647C4A" w:rsidRPr="00CE4699" w:rsidRDefault="00647C4A" w:rsidP="00D96CC0">
            <w:pPr>
              <w:jc w:val="both"/>
              <w:rPr>
                <w:rFonts w:ascii="Times New Roman" w:hAnsi="Times New Roman"/>
                <w:sz w:val="22"/>
                <w:szCs w:val="22"/>
              </w:rPr>
            </w:pPr>
            <w:r w:rsidRPr="00CE4699">
              <w:rPr>
                <w:rFonts w:ascii="Times New Roman" w:hAnsi="Times New Roman"/>
                <w:sz w:val="22"/>
                <w:szCs w:val="22"/>
              </w:rPr>
              <w:t>Pigweed</w:t>
            </w:r>
          </w:p>
        </w:tc>
        <w:tc>
          <w:tcPr>
            <w:tcW w:w="3005" w:type="dxa"/>
          </w:tcPr>
          <w:p w14:paraId="0733E482" w14:textId="77777777" w:rsidR="00647C4A" w:rsidRPr="00CE4699" w:rsidRDefault="00647C4A" w:rsidP="00D96CC0">
            <w:pPr>
              <w:jc w:val="both"/>
              <w:rPr>
                <w:rFonts w:ascii="Times New Roman" w:hAnsi="Times New Roman"/>
                <w:sz w:val="22"/>
                <w:szCs w:val="22"/>
              </w:rPr>
            </w:pPr>
            <w:r w:rsidRPr="00CE4699">
              <w:rPr>
                <w:rFonts w:ascii="Times New Roman" w:hAnsi="Times New Roman"/>
                <w:sz w:val="22"/>
                <w:szCs w:val="22"/>
              </w:rPr>
              <w:t>Dry and Rainy</w:t>
            </w:r>
          </w:p>
        </w:tc>
        <w:tc>
          <w:tcPr>
            <w:tcW w:w="3006" w:type="dxa"/>
          </w:tcPr>
          <w:p w14:paraId="6CD20F10" w14:textId="77777777" w:rsidR="00647C4A" w:rsidRPr="00CE4699" w:rsidRDefault="00647C4A" w:rsidP="00D96CC0">
            <w:pPr>
              <w:jc w:val="both"/>
              <w:rPr>
                <w:rFonts w:ascii="Times New Roman" w:hAnsi="Times New Roman"/>
                <w:sz w:val="22"/>
                <w:szCs w:val="22"/>
              </w:rPr>
            </w:pPr>
            <w:r w:rsidRPr="00CE4699">
              <w:rPr>
                <w:rFonts w:ascii="Times New Roman" w:hAnsi="Times New Roman"/>
                <w:sz w:val="22"/>
                <w:szCs w:val="22"/>
              </w:rPr>
              <w:t>Annual</w:t>
            </w:r>
          </w:p>
        </w:tc>
      </w:tr>
      <w:tr w:rsidR="00647C4A" w14:paraId="0D57D528" w14:textId="77777777" w:rsidTr="00D96CC0">
        <w:tc>
          <w:tcPr>
            <w:tcW w:w="3005" w:type="dxa"/>
          </w:tcPr>
          <w:p w14:paraId="6E65D03C" w14:textId="77777777" w:rsidR="00647C4A" w:rsidRPr="00CE4699" w:rsidRDefault="00647C4A" w:rsidP="00D96CC0">
            <w:pPr>
              <w:jc w:val="both"/>
              <w:rPr>
                <w:rFonts w:ascii="Times New Roman" w:hAnsi="Times New Roman"/>
                <w:sz w:val="22"/>
                <w:szCs w:val="22"/>
              </w:rPr>
            </w:pPr>
            <w:r w:rsidRPr="00CE4699">
              <w:rPr>
                <w:rFonts w:ascii="Times New Roman" w:hAnsi="Times New Roman"/>
                <w:sz w:val="22"/>
                <w:szCs w:val="22"/>
              </w:rPr>
              <w:t>Morningglory</w:t>
            </w:r>
          </w:p>
        </w:tc>
        <w:tc>
          <w:tcPr>
            <w:tcW w:w="3005" w:type="dxa"/>
          </w:tcPr>
          <w:p w14:paraId="52F27A71" w14:textId="77777777" w:rsidR="00647C4A" w:rsidRPr="00CE4699" w:rsidRDefault="00647C4A" w:rsidP="00D96CC0">
            <w:pPr>
              <w:jc w:val="both"/>
              <w:rPr>
                <w:rFonts w:ascii="Times New Roman" w:hAnsi="Times New Roman"/>
                <w:sz w:val="22"/>
                <w:szCs w:val="22"/>
              </w:rPr>
            </w:pPr>
            <w:r w:rsidRPr="00CE4699">
              <w:rPr>
                <w:rFonts w:ascii="Times New Roman" w:hAnsi="Times New Roman"/>
                <w:sz w:val="22"/>
                <w:szCs w:val="22"/>
              </w:rPr>
              <w:t>Dry and Rainy</w:t>
            </w:r>
          </w:p>
        </w:tc>
        <w:tc>
          <w:tcPr>
            <w:tcW w:w="3006" w:type="dxa"/>
          </w:tcPr>
          <w:p w14:paraId="3B502994" w14:textId="77777777" w:rsidR="00647C4A" w:rsidRPr="00CE4699" w:rsidRDefault="00647C4A" w:rsidP="00D96CC0">
            <w:pPr>
              <w:jc w:val="both"/>
              <w:rPr>
                <w:rFonts w:ascii="Times New Roman" w:hAnsi="Times New Roman"/>
                <w:sz w:val="22"/>
                <w:szCs w:val="22"/>
              </w:rPr>
            </w:pPr>
            <w:r w:rsidRPr="00CE4699">
              <w:rPr>
                <w:rFonts w:ascii="Times New Roman" w:hAnsi="Times New Roman"/>
                <w:sz w:val="22"/>
                <w:szCs w:val="22"/>
              </w:rPr>
              <w:t>Annual</w:t>
            </w:r>
          </w:p>
        </w:tc>
      </w:tr>
      <w:tr w:rsidR="00647C4A" w14:paraId="338783D2" w14:textId="77777777" w:rsidTr="00D96CC0">
        <w:tc>
          <w:tcPr>
            <w:tcW w:w="3005" w:type="dxa"/>
          </w:tcPr>
          <w:p w14:paraId="7D991075" w14:textId="77777777" w:rsidR="00647C4A" w:rsidRPr="00CE4699" w:rsidRDefault="00647C4A" w:rsidP="00D96CC0">
            <w:pPr>
              <w:jc w:val="both"/>
              <w:rPr>
                <w:rFonts w:ascii="Times New Roman" w:hAnsi="Times New Roman"/>
                <w:sz w:val="22"/>
                <w:szCs w:val="22"/>
              </w:rPr>
            </w:pPr>
            <w:r w:rsidRPr="00CE4699">
              <w:rPr>
                <w:rFonts w:ascii="Times New Roman" w:hAnsi="Times New Roman"/>
                <w:sz w:val="22"/>
                <w:szCs w:val="22"/>
              </w:rPr>
              <w:t>Buttonweed</w:t>
            </w:r>
          </w:p>
        </w:tc>
        <w:tc>
          <w:tcPr>
            <w:tcW w:w="3005" w:type="dxa"/>
          </w:tcPr>
          <w:p w14:paraId="741949CB" w14:textId="77777777" w:rsidR="00647C4A" w:rsidRPr="00CE4699" w:rsidRDefault="00647C4A" w:rsidP="00D96CC0">
            <w:pPr>
              <w:jc w:val="both"/>
              <w:rPr>
                <w:rFonts w:ascii="Times New Roman" w:hAnsi="Times New Roman"/>
                <w:sz w:val="22"/>
                <w:szCs w:val="22"/>
              </w:rPr>
            </w:pPr>
            <w:r w:rsidRPr="00CE4699">
              <w:rPr>
                <w:rFonts w:ascii="Times New Roman" w:hAnsi="Times New Roman"/>
                <w:sz w:val="22"/>
                <w:szCs w:val="22"/>
              </w:rPr>
              <w:t>Dry and Rainy</w:t>
            </w:r>
          </w:p>
        </w:tc>
        <w:tc>
          <w:tcPr>
            <w:tcW w:w="3006" w:type="dxa"/>
          </w:tcPr>
          <w:p w14:paraId="0930E32A" w14:textId="77777777" w:rsidR="00647C4A" w:rsidRPr="00CE4699" w:rsidRDefault="00647C4A" w:rsidP="00D96CC0">
            <w:pPr>
              <w:jc w:val="both"/>
              <w:rPr>
                <w:rFonts w:ascii="Times New Roman" w:hAnsi="Times New Roman"/>
                <w:sz w:val="22"/>
                <w:szCs w:val="22"/>
              </w:rPr>
            </w:pPr>
            <w:r w:rsidRPr="00CE4699">
              <w:rPr>
                <w:rFonts w:ascii="Times New Roman" w:hAnsi="Times New Roman"/>
                <w:sz w:val="22"/>
                <w:szCs w:val="22"/>
              </w:rPr>
              <w:t>Annual</w:t>
            </w:r>
          </w:p>
        </w:tc>
      </w:tr>
      <w:tr w:rsidR="00647C4A" w14:paraId="45EB1A6D" w14:textId="77777777" w:rsidTr="00D96CC0">
        <w:tc>
          <w:tcPr>
            <w:tcW w:w="3005" w:type="dxa"/>
          </w:tcPr>
          <w:p w14:paraId="70D8E6A7" w14:textId="77777777" w:rsidR="00647C4A" w:rsidRPr="00CE4699" w:rsidRDefault="00647C4A" w:rsidP="00D96CC0">
            <w:pPr>
              <w:jc w:val="both"/>
              <w:rPr>
                <w:rFonts w:ascii="Times New Roman" w:hAnsi="Times New Roman"/>
                <w:sz w:val="22"/>
                <w:szCs w:val="22"/>
              </w:rPr>
            </w:pPr>
            <w:r w:rsidRPr="00CE4699">
              <w:rPr>
                <w:rFonts w:ascii="Times New Roman" w:hAnsi="Times New Roman"/>
                <w:sz w:val="22"/>
                <w:szCs w:val="22"/>
              </w:rPr>
              <w:t>Marigold</w:t>
            </w:r>
          </w:p>
        </w:tc>
        <w:tc>
          <w:tcPr>
            <w:tcW w:w="3005" w:type="dxa"/>
          </w:tcPr>
          <w:p w14:paraId="4C158CED" w14:textId="77777777" w:rsidR="00647C4A" w:rsidRPr="00CE4699" w:rsidRDefault="00647C4A" w:rsidP="00D96CC0">
            <w:pPr>
              <w:jc w:val="both"/>
              <w:rPr>
                <w:rFonts w:ascii="Times New Roman" w:hAnsi="Times New Roman"/>
                <w:sz w:val="22"/>
                <w:szCs w:val="22"/>
              </w:rPr>
            </w:pPr>
            <w:r w:rsidRPr="00CE4699">
              <w:rPr>
                <w:rFonts w:ascii="Times New Roman" w:hAnsi="Times New Roman"/>
                <w:sz w:val="22"/>
                <w:szCs w:val="22"/>
              </w:rPr>
              <w:t>Dry and Rainy</w:t>
            </w:r>
          </w:p>
        </w:tc>
        <w:tc>
          <w:tcPr>
            <w:tcW w:w="3006" w:type="dxa"/>
          </w:tcPr>
          <w:p w14:paraId="71CC4E77" w14:textId="77777777" w:rsidR="00647C4A" w:rsidRPr="00CE4699" w:rsidRDefault="00647C4A" w:rsidP="00D96CC0">
            <w:pPr>
              <w:jc w:val="both"/>
              <w:rPr>
                <w:rFonts w:ascii="Times New Roman" w:hAnsi="Times New Roman"/>
                <w:sz w:val="22"/>
                <w:szCs w:val="22"/>
              </w:rPr>
            </w:pPr>
            <w:r w:rsidRPr="00CE4699">
              <w:rPr>
                <w:rFonts w:ascii="Times New Roman" w:hAnsi="Times New Roman"/>
                <w:sz w:val="22"/>
                <w:szCs w:val="22"/>
              </w:rPr>
              <w:t>Annual</w:t>
            </w:r>
          </w:p>
        </w:tc>
      </w:tr>
      <w:tr w:rsidR="00647C4A" w14:paraId="008D7490" w14:textId="77777777" w:rsidTr="00D96CC0">
        <w:tc>
          <w:tcPr>
            <w:tcW w:w="3005" w:type="dxa"/>
          </w:tcPr>
          <w:p w14:paraId="6761905A" w14:textId="77777777" w:rsidR="00647C4A" w:rsidRPr="00CE4699" w:rsidRDefault="00647C4A" w:rsidP="00D96CC0">
            <w:pPr>
              <w:jc w:val="both"/>
              <w:rPr>
                <w:rFonts w:ascii="Times New Roman" w:hAnsi="Times New Roman"/>
                <w:sz w:val="22"/>
                <w:szCs w:val="22"/>
              </w:rPr>
            </w:pPr>
            <w:r w:rsidRPr="00CE4699">
              <w:rPr>
                <w:rFonts w:ascii="Times New Roman" w:hAnsi="Times New Roman"/>
                <w:sz w:val="22"/>
                <w:szCs w:val="22"/>
              </w:rPr>
              <w:t>Sowthistle</w:t>
            </w:r>
          </w:p>
        </w:tc>
        <w:tc>
          <w:tcPr>
            <w:tcW w:w="3005" w:type="dxa"/>
          </w:tcPr>
          <w:p w14:paraId="24EBB4D9" w14:textId="77777777" w:rsidR="00647C4A" w:rsidRPr="00CE4699" w:rsidRDefault="00647C4A" w:rsidP="00D96CC0">
            <w:pPr>
              <w:jc w:val="both"/>
              <w:rPr>
                <w:rFonts w:ascii="Times New Roman" w:hAnsi="Times New Roman"/>
                <w:sz w:val="22"/>
                <w:szCs w:val="22"/>
              </w:rPr>
            </w:pPr>
            <w:r w:rsidRPr="00CE4699">
              <w:rPr>
                <w:rFonts w:ascii="Times New Roman" w:hAnsi="Times New Roman"/>
                <w:sz w:val="22"/>
                <w:szCs w:val="22"/>
              </w:rPr>
              <w:t>Dry</w:t>
            </w:r>
          </w:p>
        </w:tc>
        <w:tc>
          <w:tcPr>
            <w:tcW w:w="3006" w:type="dxa"/>
          </w:tcPr>
          <w:p w14:paraId="0185AEBF" w14:textId="77777777" w:rsidR="00647C4A" w:rsidRPr="00CE4699" w:rsidRDefault="00647C4A" w:rsidP="00D96CC0">
            <w:pPr>
              <w:jc w:val="both"/>
              <w:rPr>
                <w:rFonts w:ascii="Times New Roman" w:hAnsi="Times New Roman"/>
                <w:sz w:val="22"/>
                <w:szCs w:val="22"/>
              </w:rPr>
            </w:pPr>
            <w:r w:rsidRPr="00CE4699">
              <w:rPr>
                <w:rFonts w:ascii="Times New Roman" w:hAnsi="Times New Roman"/>
                <w:sz w:val="22"/>
                <w:szCs w:val="22"/>
              </w:rPr>
              <w:t>Annual</w:t>
            </w:r>
          </w:p>
        </w:tc>
      </w:tr>
      <w:tr w:rsidR="00647C4A" w14:paraId="5F956F21" w14:textId="77777777" w:rsidTr="00D96CC0">
        <w:tc>
          <w:tcPr>
            <w:tcW w:w="3005" w:type="dxa"/>
          </w:tcPr>
          <w:p w14:paraId="4DBD5B01" w14:textId="77777777" w:rsidR="00647C4A" w:rsidRPr="00CE4699" w:rsidRDefault="00647C4A" w:rsidP="00D96CC0">
            <w:pPr>
              <w:jc w:val="both"/>
              <w:rPr>
                <w:rFonts w:ascii="Times New Roman" w:hAnsi="Times New Roman"/>
                <w:sz w:val="22"/>
                <w:szCs w:val="22"/>
              </w:rPr>
            </w:pPr>
            <w:r w:rsidRPr="00CE4699">
              <w:rPr>
                <w:rFonts w:ascii="Times New Roman" w:hAnsi="Times New Roman"/>
                <w:sz w:val="22"/>
                <w:szCs w:val="22"/>
              </w:rPr>
              <w:t>Tasselflower</w:t>
            </w:r>
          </w:p>
        </w:tc>
        <w:tc>
          <w:tcPr>
            <w:tcW w:w="3005" w:type="dxa"/>
          </w:tcPr>
          <w:p w14:paraId="74591E85" w14:textId="77777777" w:rsidR="00647C4A" w:rsidRPr="00CE4699" w:rsidRDefault="00647C4A" w:rsidP="00D96CC0">
            <w:pPr>
              <w:jc w:val="both"/>
              <w:rPr>
                <w:rFonts w:ascii="Times New Roman" w:hAnsi="Times New Roman"/>
                <w:sz w:val="22"/>
                <w:szCs w:val="22"/>
              </w:rPr>
            </w:pPr>
            <w:r w:rsidRPr="00CE4699">
              <w:rPr>
                <w:rFonts w:ascii="Times New Roman" w:hAnsi="Times New Roman"/>
                <w:sz w:val="22"/>
                <w:szCs w:val="22"/>
              </w:rPr>
              <w:t>Dry</w:t>
            </w:r>
          </w:p>
        </w:tc>
        <w:tc>
          <w:tcPr>
            <w:tcW w:w="3006" w:type="dxa"/>
          </w:tcPr>
          <w:p w14:paraId="19F4CE27" w14:textId="77777777" w:rsidR="00647C4A" w:rsidRPr="00CE4699" w:rsidRDefault="00647C4A" w:rsidP="00D96CC0">
            <w:pPr>
              <w:jc w:val="both"/>
              <w:rPr>
                <w:rFonts w:ascii="Times New Roman" w:hAnsi="Times New Roman"/>
                <w:sz w:val="22"/>
                <w:szCs w:val="22"/>
              </w:rPr>
            </w:pPr>
            <w:r w:rsidRPr="00CE4699">
              <w:rPr>
                <w:rFonts w:ascii="Times New Roman" w:hAnsi="Times New Roman"/>
                <w:sz w:val="22"/>
                <w:szCs w:val="22"/>
              </w:rPr>
              <w:t>Annual</w:t>
            </w:r>
          </w:p>
        </w:tc>
      </w:tr>
      <w:tr w:rsidR="00647C4A" w14:paraId="6BC9EED3" w14:textId="77777777" w:rsidTr="00D96CC0">
        <w:tc>
          <w:tcPr>
            <w:tcW w:w="3005" w:type="dxa"/>
          </w:tcPr>
          <w:p w14:paraId="02D53157" w14:textId="77777777" w:rsidR="00647C4A" w:rsidRPr="00CE4699" w:rsidRDefault="00647C4A" w:rsidP="00D96CC0">
            <w:pPr>
              <w:jc w:val="both"/>
              <w:rPr>
                <w:rFonts w:ascii="Times New Roman" w:hAnsi="Times New Roman"/>
                <w:sz w:val="22"/>
                <w:szCs w:val="22"/>
              </w:rPr>
            </w:pPr>
            <w:r w:rsidRPr="00CE4699">
              <w:rPr>
                <w:rFonts w:ascii="Times New Roman" w:hAnsi="Times New Roman"/>
                <w:sz w:val="22"/>
                <w:szCs w:val="22"/>
              </w:rPr>
              <w:t>Jamaican Crabgrass</w:t>
            </w:r>
          </w:p>
        </w:tc>
        <w:tc>
          <w:tcPr>
            <w:tcW w:w="3005" w:type="dxa"/>
          </w:tcPr>
          <w:p w14:paraId="47D27CBE" w14:textId="77777777" w:rsidR="00647C4A" w:rsidRPr="00CE4699" w:rsidRDefault="00647C4A" w:rsidP="00D96CC0">
            <w:pPr>
              <w:jc w:val="both"/>
              <w:rPr>
                <w:rFonts w:ascii="Times New Roman" w:hAnsi="Times New Roman"/>
                <w:sz w:val="22"/>
                <w:szCs w:val="22"/>
              </w:rPr>
            </w:pPr>
            <w:r w:rsidRPr="00CE4699">
              <w:rPr>
                <w:rFonts w:ascii="Times New Roman" w:hAnsi="Times New Roman"/>
                <w:sz w:val="22"/>
                <w:szCs w:val="22"/>
              </w:rPr>
              <w:t>Rainy</w:t>
            </w:r>
          </w:p>
        </w:tc>
        <w:tc>
          <w:tcPr>
            <w:tcW w:w="3006" w:type="dxa"/>
          </w:tcPr>
          <w:p w14:paraId="71087052" w14:textId="77777777" w:rsidR="00647C4A" w:rsidRPr="00CE4699" w:rsidRDefault="00647C4A" w:rsidP="00D96CC0">
            <w:pPr>
              <w:jc w:val="both"/>
              <w:rPr>
                <w:rFonts w:ascii="Times New Roman" w:hAnsi="Times New Roman"/>
                <w:sz w:val="22"/>
                <w:szCs w:val="22"/>
              </w:rPr>
            </w:pPr>
            <w:r w:rsidRPr="00CE4699">
              <w:rPr>
                <w:rFonts w:ascii="Times New Roman" w:hAnsi="Times New Roman"/>
                <w:sz w:val="22"/>
                <w:szCs w:val="22"/>
              </w:rPr>
              <w:t>Annual</w:t>
            </w:r>
          </w:p>
        </w:tc>
      </w:tr>
      <w:tr w:rsidR="00647C4A" w14:paraId="0BD04962" w14:textId="77777777" w:rsidTr="00D96CC0">
        <w:tc>
          <w:tcPr>
            <w:tcW w:w="3005" w:type="dxa"/>
          </w:tcPr>
          <w:p w14:paraId="3CDC0A5D" w14:textId="77777777" w:rsidR="00647C4A" w:rsidRPr="00CE4699" w:rsidRDefault="00647C4A" w:rsidP="00D96CC0">
            <w:pPr>
              <w:jc w:val="both"/>
              <w:rPr>
                <w:rFonts w:ascii="Times New Roman" w:hAnsi="Times New Roman"/>
                <w:sz w:val="22"/>
                <w:szCs w:val="22"/>
              </w:rPr>
            </w:pPr>
            <w:r w:rsidRPr="00CE4699">
              <w:rPr>
                <w:rFonts w:ascii="Times New Roman" w:hAnsi="Times New Roman"/>
                <w:sz w:val="22"/>
                <w:szCs w:val="22"/>
              </w:rPr>
              <w:t>Goosegrass</w:t>
            </w:r>
          </w:p>
        </w:tc>
        <w:tc>
          <w:tcPr>
            <w:tcW w:w="3005" w:type="dxa"/>
          </w:tcPr>
          <w:p w14:paraId="60867969" w14:textId="77777777" w:rsidR="00647C4A" w:rsidRPr="00CE4699" w:rsidRDefault="00647C4A" w:rsidP="00D96CC0">
            <w:pPr>
              <w:jc w:val="both"/>
              <w:rPr>
                <w:rFonts w:ascii="Times New Roman" w:hAnsi="Times New Roman"/>
                <w:sz w:val="22"/>
                <w:szCs w:val="22"/>
              </w:rPr>
            </w:pPr>
            <w:r w:rsidRPr="00CE4699">
              <w:rPr>
                <w:rFonts w:ascii="Times New Roman" w:hAnsi="Times New Roman"/>
                <w:sz w:val="22"/>
                <w:szCs w:val="22"/>
              </w:rPr>
              <w:t>Rainy</w:t>
            </w:r>
          </w:p>
        </w:tc>
        <w:tc>
          <w:tcPr>
            <w:tcW w:w="3006" w:type="dxa"/>
          </w:tcPr>
          <w:p w14:paraId="21EC9301" w14:textId="77777777" w:rsidR="00647C4A" w:rsidRPr="00CE4699" w:rsidRDefault="00647C4A" w:rsidP="00D96CC0">
            <w:pPr>
              <w:jc w:val="both"/>
              <w:rPr>
                <w:rFonts w:ascii="Times New Roman" w:hAnsi="Times New Roman"/>
                <w:sz w:val="22"/>
                <w:szCs w:val="22"/>
              </w:rPr>
            </w:pPr>
            <w:r w:rsidRPr="00CE4699">
              <w:rPr>
                <w:rFonts w:ascii="Times New Roman" w:hAnsi="Times New Roman"/>
                <w:sz w:val="22"/>
                <w:szCs w:val="22"/>
              </w:rPr>
              <w:t>Annual</w:t>
            </w:r>
          </w:p>
        </w:tc>
      </w:tr>
    </w:tbl>
    <w:p w14:paraId="509BFB09" w14:textId="77777777" w:rsidR="00647C4A" w:rsidRDefault="00647C4A" w:rsidP="002467F6">
      <w:pPr>
        <w:pStyle w:val="Heading3"/>
      </w:pPr>
    </w:p>
    <w:p w14:paraId="5B2E7840" w14:textId="70945A19" w:rsidR="00473FB5" w:rsidRDefault="002C7C76" w:rsidP="002C7C76">
      <w:pPr>
        <w:pStyle w:val="Heading3"/>
      </w:pPr>
      <w:bookmarkStart w:id="18" w:name="_Toc137402949"/>
      <w:r>
        <w:t>Weed Management</w:t>
      </w:r>
      <w:bookmarkEnd w:id="18"/>
    </w:p>
    <w:p w14:paraId="37C929BB" w14:textId="77777777" w:rsidR="00473FB5" w:rsidRDefault="00473FB5" w:rsidP="00B557C8">
      <w:pPr>
        <w:spacing w:line="276" w:lineRule="auto"/>
        <w:jc w:val="both"/>
        <w:rPr>
          <w:rFonts w:ascii="Times New Roman" w:hAnsi="Times New Roman"/>
          <w:sz w:val="22"/>
          <w:szCs w:val="22"/>
        </w:rPr>
      </w:pPr>
    </w:p>
    <w:p w14:paraId="0AFA5839" w14:textId="4BCAEC32" w:rsidR="00647C4A" w:rsidRPr="00B557C8" w:rsidRDefault="00647C4A" w:rsidP="00B557C8">
      <w:pPr>
        <w:spacing w:line="276" w:lineRule="auto"/>
        <w:jc w:val="both"/>
        <w:rPr>
          <w:rFonts w:ascii="Times New Roman" w:hAnsi="Times New Roman"/>
          <w:sz w:val="22"/>
          <w:szCs w:val="22"/>
        </w:rPr>
      </w:pPr>
      <w:r w:rsidRPr="00B557C8">
        <w:rPr>
          <w:rFonts w:ascii="Times New Roman" w:hAnsi="Times New Roman"/>
          <w:sz w:val="22"/>
          <w:szCs w:val="22"/>
        </w:rPr>
        <w:t xml:space="preserve">Several effective approaches may be employed to successful mitigate the impact of weeds and thwart </w:t>
      </w:r>
      <w:r w:rsidRPr="00B557C8">
        <w:rPr>
          <w:rFonts w:ascii="Times New Roman" w:hAnsi="Times New Roman"/>
          <w:sz w:val="22"/>
          <w:szCs w:val="22"/>
        </w:rPr>
        <w:lastRenderedPageBreak/>
        <w:t xml:space="preserve">their growth.  Cultural management involves planting rows at least 40cm - 50cm apart and cultivating the area between the bushes with Congo and Signal Grass </w:t>
      </w:r>
      <w:sdt>
        <w:sdtPr>
          <w:rPr>
            <w:rFonts w:ascii="Times New Roman" w:hAnsi="Times New Roman"/>
            <w:color w:val="000000" w:themeColor="text1"/>
            <w:sz w:val="22"/>
            <w:szCs w:val="22"/>
          </w:rPr>
          <w:tag w:val="MENDELEY_CITATION_v3_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"/>
          <w:id w:val="333417639"/>
          <w:placeholder>
            <w:docPart w:val="161B3B116CBD47C498844E283065F403"/>
          </w:placeholder>
        </w:sdtPr>
        <w:sdtEndPr/>
        <w:sdtContent>
          <w:r w:rsidR="004A1F8F">
            <w:rPr>
              <w:rFonts w:ascii="Times New Roman" w:hAnsi="Times New Roman"/>
              <w:color w:val="000000" w:themeColor="text1"/>
              <w:sz w:val="22"/>
              <w:szCs w:val="22"/>
            </w:rPr>
            <w:t>[18]</w:t>
          </w:r>
        </w:sdtContent>
      </w:sdt>
      <w:r w:rsidRPr="00B557C8">
        <w:rPr>
          <w:rFonts w:ascii="Times New Roman" w:hAnsi="Times New Roman"/>
          <w:sz w:val="22"/>
          <w:szCs w:val="22"/>
        </w:rPr>
        <w:t xml:space="preserve">. This variant of grass has a minimal impact on the crop, and once cut, will shade out any potential spots under or near the bush stems, stopping the growth of any future weeds. This tactic was highlighted in an interview with… </w:t>
      </w:r>
      <w:r w:rsidR="00F317E6" w:rsidRPr="00B557C8">
        <w:rPr>
          <w:rFonts w:ascii="Times New Roman" w:hAnsi="Times New Roman"/>
          <w:sz w:val="22"/>
          <w:szCs w:val="22"/>
        </w:rPr>
        <w:t>[</w:t>
      </w:r>
      <w:r w:rsidRPr="00B557C8">
        <w:rPr>
          <w:rFonts w:ascii="Times New Roman" w:hAnsi="Times New Roman"/>
          <w:sz w:val="22"/>
          <w:szCs w:val="22"/>
          <w:highlight w:val="yellow"/>
        </w:rPr>
        <w:t>Appendix</w:t>
      </w:r>
      <w:r w:rsidR="00F317E6" w:rsidRPr="00B557C8">
        <w:rPr>
          <w:rFonts w:ascii="Times New Roman" w:hAnsi="Times New Roman"/>
          <w:sz w:val="22"/>
          <w:szCs w:val="22"/>
        </w:rPr>
        <w:t>]</w:t>
      </w:r>
      <w:r w:rsidRPr="00B557C8">
        <w:rPr>
          <w:rFonts w:ascii="Times New Roman" w:hAnsi="Times New Roman"/>
          <w:sz w:val="22"/>
          <w:szCs w:val="22"/>
        </w:rPr>
        <w:t xml:space="preserve"> whereby farmers often employ row shading as an effective weed control method.   This approach is cost-effective, low-maintenance, and easy to implement. Soil solarisation is another preventative method that is often employed. It entails placing layers of clear pl</w:t>
      </w:r>
      <w:r w:rsidR="005B4700">
        <w:rPr>
          <w:rFonts w:ascii="Times New Roman" w:hAnsi="Times New Roman"/>
          <w:sz w:val="22"/>
          <w:szCs w:val="22"/>
        </w:rPr>
        <w:t>a</w:t>
      </w:r>
      <w:r w:rsidRPr="00B557C8">
        <w:rPr>
          <w:rFonts w:ascii="Times New Roman" w:hAnsi="Times New Roman"/>
          <w:sz w:val="22"/>
          <w:szCs w:val="22"/>
        </w:rPr>
        <w:t>stic over unused soil, thereby elevating the soil temperature to levels fatal to many weeds, stopping growth at an early stage and effectively controlling spread</w:t>
      </w:r>
      <w:r w:rsidR="00DA4079" w:rsidRPr="00B557C8">
        <w:rPr>
          <w:rFonts w:ascii="Times New Roman" w:hAnsi="Times New Roman"/>
          <w:sz w:val="22"/>
          <w:szCs w:val="22"/>
        </w:rPr>
        <w:t xml:space="preserve"> </w:t>
      </w:r>
      <w:sdt>
        <w:sdtPr>
          <w:rPr>
            <w:rFonts w:ascii="Times New Roman" w:hAnsi="Times New Roman"/>
            <w:color w:val="000000" w:themeColor="text1"/>
            <w:sz w:val="22"/>
            <w:szCs w:val="22"/>
          </w:rPr>
          <w:tag w:val="MENDELEY_CITATION_v3_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"/>
          <w:id w:val="-654526956"/>
          <w:placeholder>
            <w:docPart w:val="161B3B116CBD47C498844E283065F403"/>
          </w:placeholder>
        </w:sdtPr>
        <w:sdtEndPr/>
        <w:sdtContent>
          <w:r w:rsidR="004A1F8F">
            <w:rPr>
              <w:rFonts w:ascii="Times New Roman" w:hAnsi="Times New Roman"/>
              <w:color w:val="000000" w:themeColor="text1"/>
              <w:sz w:val="22"/>
              <w:szCs w:val="22"/>
            </w:rPr>
            <w:t>[19]</w:t>
          </w:r>
        </w:sdtContent>
      </w:sdt>
      <w:r w:rsidR="00DA4079" w:rsidRPr="00B557C8">
        <w:rPr>
          <w:rFonts w:ascii="Times New Roman" w:hAnsi="Times New Roman"/>
          <w:sz w:val="22"/>
          <w:szCs w:val="22"/>
        </w:rPr>
        <w:t>.</w:t>
      </w:r>
    </w:p>
    <w:p w14:paraId="41172EEA" w14:textId="77777777" w:rsidR="00647C4A" w:rsidRPr="00B557C8" w:rsidRDefault="00647C4A" w:rsidP="00B557C8">
      <w:pPr>
        <w:spacing w:line="276" w:lineRule="auto"/>
        <w:jc w:val="both"/>
        <w:rPr>
          <w:rFonts w:ascii="Times New Roman" w:hAnsi="Times New Roman"/>
          <w:sz w:val="22"/>
          <w:szCs w:val="22"/>
        </w:rPr>
      </w:pPr>
    </w:p>
    <w:p w14:paraId="74A4BB91" w14:textId="77777777" w:rsidR="00647C4A" w:rsidRDefault="00647C4A" w:rsidP="008A752B">
      <w:pPr>
        <w:keepNext/>
        <w:jc w:val="center"/>
      </w:pPr>
      <w:r>
        <w:rPr>
          <w:rFonts w:ascii="Times New Roman" w:hAnsi="Times New Roman"/>
          <w:noProof/>
          <w:sz w:val="22"/>
          <w:szCs w:val="22"/>
        </w:rPr>
        <w:drawing>
          <wp:inline distT="0" distB="0" distL="0" distR="0" wp14:anchorId="263C63D1" wp14:editId="14E53088">
            <wp:extent cx="1980197" cy="2321858"/>
            <wp:effectExtent l="0" t="0" r="1270" b="2540"/>
            <wp:docPr id="1415904276" name="Picture 1415904276" descr="A picture containing outdoor, cloud, sky, gr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904276" name="Picture 19" descr="A picture containing outdoor, cloud, sky, grass&#10;&#10;Description automatically generated"/>
                    <pic:cNvPicPr/>
                  </pic:nvPicPr>
                  <pic:blipFill rotWithShape="1">
                    <a:blip r:embed="rId25" cstate="print">
                      <a:extLst>
                        <a:ext uri="{28A0092B-C50C-407E-A947-70E740481C1C}">
                          <a14:useLocalDpi xmlns:a14="http://schemas.microsoft.com/office/drawing/2010/main" val="0"/>
                        </a:ext>
                      </a:extLst>
                    </a:blip>
                    <a:srcRect t="12106"/>
                    <a:stretch/>
                  </pic:blipFill>
                  <pic:spPr bwMode="auto">
                    <a:xfrm>
                      <a:off x="0" y="0"/>
                      <a:ext cx="1986721" cy="2329508"/>
                    </a:xfrm>
                    <a:prstGeom prst="rect">
                      <a:avLst/>
                    </a:prstGeom>
                    <a:ln>
                      <a:noFill/>
                    </a:ln>
                    <a:extLst>
                      <a:ext uri="{53640926-AAD7-44D8-BBD7-CCE9431645EC}">
                        <a14:shadowObscured xmlns:a14="http://schemas.microsoft.com/office/drawing/2010/main"/>
                      </a:ext>
                    </a:extLst>
                  </pic:spPr>
                </pic:pic>
              </a:graphicData>
            </a:graphic>
          </wp:inline>
        </w:drawing>
      </w:r>
    </w:p>
    <w:p w14:paraId="5AC89ED9" w14:textId="42D41E1E" w:rsidR="00647C4A" w:rsidRPr="00B4101A" w:rsidRDefault="008A752B" w:rsidP="00B4101A">
      <w:pPr>
        <w:pStyle w:val="Caption"/>
        <w:jc w:val="center"/>
        <w:rPr>
          <w:rFonts w:ascii="Times New Roman" w:hAnsi="Times New Roman"/>
          <w:sz w:val="28"/>
          <w:szCs w:val="28"/>
        </w:rPr>
      </w:pPr>
      <w:r w:rsidRPr="008A752B">
        <w:rPr>
          <w:sz w:val="21"/>
          <w:szCs w:val="21"/>
        </w:rPr>
        <w:t xml:space="preserve">Figure </w:t>
      </w:r>
      <w:r w:rsidRPr="008A752B">
        <w:rPr>
          <w:sz w:val="21"/>
          <w:szCs w:val="21"/>
        </w:rPr>
        <w:fldChar w:fldCharType="begin"/>
      </w:r>
      <w:r w:rsidRPr="008A752B">
        <w:rPr>
          <w:sz w:val="21"/>
          <w:szCs w:val="21"/>
        </w:rPr>
        <w:instrText xml:space="preserve"> SEQ Figure \* ARABIC </w:instrText>
      </w:r>
      <w:r w:rsidRPr="008A752B">
        <w:rPr>
          <w:sz w:val="21"/>
          <w:szCs w:val="21"/>
        </w:rPr>
        <w:fldChar w:fldCharType="separate"/>
      </w:r>
      <w:r w:rsidR="00FD499E">
        <w:rPr>
          <w:noProof/>
          <w:sz w:val="21"/>
          <w:szCs w:val="21"/>
        </w:rPr>
        <w:t>12</w:t>
      </w:r>
      <w:r w:rsidRPr="008A752B">
        <w:rPr>
          <w:sz w:val="21"/>
          <w:szCs w:val="21"/>
        </w:rPr>
        <w:fldChar w:fldCharType="end"/>
      </w:r>
      <w:r w:rsidRPr="008A752B">
        <w:rPr>
          <w:sz w:val="21"/>
          <w:szCs w:val="21"/>
        </w:rPr>
        <w:t xml:space="preserve"> - Consortium of Congo Grass with Coffee</w:t>
      </w:r>
      <w:r>
        <w:rPr>
          <w:sz w:val="21"/>
          <w:szCs w:val="21"/>
        </w:rPr>
        <w:t xml:space="preserve"> </w:t>
      </w:r>
      <w:sdt>
        <w:sdtPr>
          <w:rPr>
            <w:i w:val="0"/>
            <w:iCs w:val="0"/>
            <w:color w:val="000000" w:themeColor="text1"/>
            <w:sz w:val="21"/>
            <w:szCs w:val="21"/>
          </w:rPr>
          <w:tag w:val="MENDELEY_CITATION_v3_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"/>
          <w:id w:val="1962911185"/>
          <w:placeholder>
            <w:docPart w:val="B4DF5B16542A4A14979F713C9D8164B3"/>
          </w:placeholder>
        </w:sdtPr>
        <w:sdtContent>
          <w:r w:rsidR="004A1F8F">
            <w:rPr>
              <w:i w:val="0"/>
              <w:iCs w:val="0"/>
              <w:color w:val="000000" w:themeColor="text1"/>
              <w:sz w:val="21"/>
              <w:szCs w:val="21"/>
            </w:rPr>
            <w:t>[17]</w:t>
          </w:r>
        </w:sdtContent>
      </w:sdt>
    </w:p>
    <w:p w14:paraId="5D82D946" w14:textId="01CE2808" w:rsidR="00647C4A" w:rsidRPr="00B557C8" w:rsidRDefault="00647C4A" w:rsidP="00B557C8">
      <w:pPr>
        <w:spacing w:line="276" w:lineRule="auto"/>
        <w:jc w:val="both"/>
        <w:rPr>
          <w:rFonts w:ascii="Times New Roman" w:hAnsi="Times New Roman"/>
          <w:sz w:val="22"/>
          <w:szCs w:val="22"/>
        </w:rPr>
      </w:pPr>
      <w:r w:rsidRPr="00B557C8">
        <w:rPr>
          <w:rFonts w:ascii="Times New Roman" w:hAnsi="Times New Roman"/>
          <w:sz w:val="22"/>
          <w:szCs w:val="22"/>
        </w:rPr>
        <w:t xml:space="preserve">Biological control approaches make use of an agent that keeps the weed population at lower levels than would naturally occur, without causing any economic harm to the crops. Ruminant animals such as sheep or birds may be used to feed on the weeds, however, this method rarely ever practised in Brazil as more research is required to prove its viability </w:t>
      </w:r>
      <w:sdt>
        <w:sdtPr>
          <w:rPr>
            <w:rFonts w:ascii="Times New Roman" w:hAnsi="Times New Roman"/>
            <w:color w:val="000000" w:themeColor="text1"/>
            <w:sz w:val="22"/>
            <w:szCs w:val="22"/>
          </w:rPr>
          <w:tag w:val="MENDELEY_CITATION_v3_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"/>
          <w:id w:val="1119023922"/>
          <w:placeholder>
            <w:docPart w:val="161B3B116CBD47C498844E283065F403"/>
          </w:placeholder>
        </w:sdtPr>
        <w:sdtEndPr/>
        <w:sdtContent>
          <w:r w:rsidR="004A1F8F">
            <w:rPr>
              <w:rFonts w:ascii="Times New Roman" w:hAnsi="Times New Roman"/>
              <w:color w:val="000000" w:themeColor="text1"/>
              <w:sz w:val="22"/>
              <w:szCs w:val="22"/>
            </w:rPr>
            <w:t>[18]</w:t>
          </w:r>
        </w:sdtContent>
      </w:sdt>
      <w:r w:rsidRPr="00B557C8">
        <w:rPr>
          <w:rFonts w:ascii="Times New Roman" w:hAnsi="Times New Roman"/>
          <w:sz w:val="22"/>
          <w:szCs w:val="22"/>
        </w:rPr>
        <w:t>. Mechanical control, or otherwise known as manual weeding, is a slow and laborious process that involves the physical removal of weeds through different techniques and is one of the most popular methods currently being implemented on coffee plantations. Depending on the size of the farm, slope index, and spacing between rows, these would typically include using a grazer, brush, or hands to manually remove the weeds</w:t>
      </w:r>
      <w:r w:rsidR="00565CAD" w:rsidRPr="00B557C8">
        <w:rPr>
          <w:rFonts w:ascii="Times New Roman" w:hAnsi="Times New Roman"/>
          <w:sz w:val="22"/>
          <w:szCs w:val="22"/>
        </w:rPr>
        <w:t xml:space="preserve"> </w:t>
      </w:r>
      <w:sdt>
        <w:sdtPr>
          <w:rPr>
            <w:rFonts w:ascii="Times New Roman" w:hAnsi="Times New Roman"/>
            <w:color w:val="000000" w:themeColor="text1"/>
            <w:sz w:val="22"/>
            <w:szCs w:val="22"/>
          </w:rPr>
          <w:tag w:val="MENDELEY_CITATION_v3_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"/>
          <w:id w:val="-1380323805"/>
          <w:placeholder>
            <w:docPart w:val="161B3B116CBD47C498844E283065F403"/>
          </w:placeholder>
        </w:sdtPr>
        <w:sdtEndPr/>
        <w:sdtContent>
          <w:r w:rsidR="004A1F8F">
            <w:rPr>
              <w:rFonts w:ascii="Times New Roman" w:hAnsi="Times New Roman"/>
              <w:color w:val="000000" w:themeColor="text1"/>
              <w:sz w:val="22"/>
              <w:szCs w:val="22"/>
            </w:rPr>
            <w:t>[18]</w:t>
          </w:r>
        </w:sdtContent>
      </w:sdt>
      <w:r w:rsidRPr="00B557C8">
        <w:rPr>
          <w:rFonts w:ascii="Times New Roman" w:hAnsi="Times New Roman"/>
          <w:sz w:val="22"/>
          <w:szCs w:val="22"/>
        </w:rPr>
        <w:t xml:space="preserve">. Lastly, the most frequently employed method of weed control in Brazil is the chemical approach, which entails the use of herbicides. When seeking to maximise their effectiveness and minimise their environmental impact, a farmer must select the appropriate herbicide according to several factors such as the weed infestation level, crop phase, soil type, toxicology, cost, and the skill level of the farm workers </w:t>
      </w:r>
      <w:sdt>
        <w:sdtPr>
          <w:rPr>
            <w:rFonts w:ascii="Times New Roman" w:hAnsi="Times New Roman"/>
            <w:color w:val="000000" w:themeColor="text1"/>
            <w:sz w:val="22"/>
            <w:szCs w:val="22"/>
          </w:rPr>
          <w:tag w:val="MENDELEY_CITATION_v3_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"/>
          <w:id w:val="1753000104"/>
          <w:placeholder>
            <w:docPart w:val="161B3B116CBD47C498844E283065F403"/>
          </w:placeholder>
        </w:sdtPr>
        <w:sdtEndPr/>
        <w:sdtContent>
          <w:r w:rsidR="004A1F8F">
            <w:rPr>
              <w:rFonts w:ascii="Times New Roman" w:hAnsi="Times New Roman"/>
              <w:color w:val="000000" w:themeColor="text1"/>
              <w:sz w:val="22"/>
              <w:szCs w:val="22"/>
            </w:rPr>
            <w:t>[18]</w:t>
          </w:r>
        </w:sdtContent>
      </w:sdt>
      <w:r w:rsidR="0055063A" w:rsidRPr="00B557C8">
        <w:rPr>
          <w:rFonts w:ascii="Times New Roman" w:hAnsi="Times New Roman"/>
          <w:sz w:val="22"/>
          <w:szCs w:val="22"/>
        </w:rPr>
        <w:t xml:space="preserve">. </w:t>
      </w:r>
      <w:r w:rsidRPr="00B557C8">
        <w:rPr>
          <w:rFonts w:ascii="Times New Roman" w:hAnsi="Times New Roman"/>
          <w:sz w:val="22"/>
          <w:szCs w:val="22"/>
        </w:rPr>
        <w:t xml:space="preserve">The use of such chemicals does however increase the risk of creating herbicide-resistant weeds and unwanted environmental contamination, while also creating Glyphosate residue issues as highlighted by … </w:t>
      </w:r>
      <w:r w:rsidR="0055063A" w:rsidRPr="00B557C8">
        <w:rPr>
          <w:rFonts w:ascii="Times New Roman" w:hAnsi="Times New Roman"/>
          <w:sz w:val="22"/>
          <w:szCs w:val="22"/>
        </w:rPr>
        <w:t>[</w:t>
      </w:r>
      <w:r w:rsidRPr="00B557C8">
        <w:rPr>
          <w:rFonts w:ascii="Times New Roman" w:hAnsi="Times New Roman"/>
          <w:sz w:val="22"/>
          <w:szCs w:val="22"/>
          <w:highlight w:val="yellow"/>
        </w:rPr>
        <w:t>Appendix</w:t>
      </w:r>
      <w:r w:rsidR="0055063A" w:rsidRPr="00B557C8">
        <w:rPr>
          <w:rFonts w:ascii="Times New Roman" w:hAnsi="Times New Roman"/>
          <w:sz w:val="22"/>
          <w:szCs w:val="22"/>
        </w:rPr>
        <w:t>]</w:t>
      </w:r>
      <w:r w:rsidRPr="00B557C8">
        <w:rPr>
          <w:rFonts w:ascii="Times New Roman" w:hAnsi="Times New Roman"/>
          <w:sz w:val="22"/>
          <w:szCs w:val="22"/>
        </w:rPr>
        <w:t>.</w:t>
      </w:r>
      <w:r w:rsidR="007C4B87" w:rsidRPr="00B557C8">
        <w:rPr>
          <w:rFonts w:ascii="Times New Roman" w:hAnsi="Times New Roman"/>
          <w:sz w:val="22"/>
          <w:szCs w:val="22"/>
        </w:rPr>
        <w:t xml:space="preserve"> </w:t>
      </w:r>
      <w:r w:rsidRPr="00B557C8">
        <w:rPr>
          <w:rFonts w:ascii="Times New Roman" w:hAnsi="Times New Roman"/>
          <w:sz w:val="22"/>
          <w:szCs w:val="22"/>
        </w:rPr>
        <w:t xml:space="preserve">Brazil is one of the largest importers of herbicides, and in 2018, used more than 60,000 tonnes of highly hazardous chemical, most of which are banned in Europe </w:t>
      </w:r>
      <w:sdt>
        <w:sdtPr>
          <w:rPr>
            <w:rFonts w:ascii="Times New Roman" w:hAnsi="Times New Roman"/>
            <w:color w:val="000000" w:themeColor="text1"/>
            <w:sz w:val="22"/>
            <w:szCs w:val="22"/>
          </w:rPr>
          <w:tag w:val="MENDELEY_CITATION_v3_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"/>
          <w:id w:val="102927614"/>
          <w:placeholder>
            <w:docPart w:val="161B3B116CBD47C498844E283065F403"/>
          </w:placeholder>
        </w:sdtPr>
        <w:sdtEndPr/>
        <w:sdtContent>
          <w:r w:rsidR="004A1F8F">
            <w:rPr>
              <w:rFonts w:ascii="Times New Roman" w:hAnsi="Times New Roman"/>
              <w:color w:val="000000" w:themeColor="text1"/>
              <w:sz w:val="22"/>
              <w:szCs w:val="22"/>
            </w:rPr>
            <w:t>[20]</w:t>
          </w:r>
        </w:sdtContent>
      </w:sdt>
      <w:r w:rsidRPr="00B557C8">
        <w:rPr>
          <w:rFonts w:ascii="Times New Roman" w:hAnsi="Times New Roman"/>
          <w:sz w:val="22"/>
          <w:szCs w:val="22"/>
        </w:rPr>
        <w:t>. These are mostly imported from Russia, China, and Belarus, while only around 25% is produced locally</w:t>
      </w:r>
      <w:r w:rsidR="007C4B87" w:rsidRPr="00B557C8">
        <w:rPr>
          <w:rFonts w:ascii="Times New Roman" w:hAnsi="Times New Roman"/>
          <w:sz w:val="22"/>
          <w:szCs w:val="22"/>
        </w:rPr>
        <w:t xml:space="preserve"> </w:t>
      </w:r>
      <w:sdt>
        <w:sdtPr>
          <w:rPr>
            <w:rFonts w:ascii="Times New Roman" w:hAnsi="Times New Roman"/>
            <w:color w:val="000000" w:themeColor="text1"/>
            <w:sz w:val="22"/>
            <w:szCs w:val="22"/>
          </w:rPr>
          <w:tag w:val="MENDELEY_CITATION_v3_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"/>
          <w:id w:val="816383324"/>
          <w:placeholder>
            <w:docPart w:val="161B3B116CBD47C498844E283065F403"/>
          </w:placeholder>
        </w:sdtPr>
        <w:sdtEndPr/>
        <w:sdtContent>
          <w:r w:rsidR="004A1F8F">
            <w:rPr>
              <w:rFonts w:ascii="Times New Roman" w:hAnsi="Times New Roman"/>
              <w:color w:val="000000" w:themeColor="text1"/>
              <w:sz w:val="22"/>
              <w:szCs w:val="22"/>
            </w:rPr>
            <w:t>[21]</w:t>
          </w:r>
        </w:sdtContent>
      </w:sdt>
      <w:r w:rsidR="007C4B87" w:rsidRPr="2F3CC8C8">
        <w:rPr>
          <w:rFonts w:ascii="Times New Roman" w:hAnsi="Times New Roman"/>
          <w:color w:val="000000" w:themeColor="text1"/>
          <w:sz w:val="22"/>
          <w:szCs w:val="22"/>
        </w:rPr>
        <w:t xml:space="preserve">. </w:t>
      </w:r>
      <w:r w:rsidRPr="00B557C8">
        <w:rPr>
          <w:rFonts w:ascii="Times New Roman" w:hAnsi="Times New Roman"/>
          <w:sz w:val="22"/>
          <w:szCs w:val="22"/>
        </w:rPr>
        <w:t xml:space="preserve">The most common herbicides currently used in Brazil as well as their application time, active ingredient, and dose per hectare of land may be seen below in </w:t>
      </w:r>
      <w:r w:rsidRPr="00B557C8">
        <w:rPr>
          <w:rFonts w:ascii="Times New Roman" w:hAnsi="Times New Roman"/>
          <w:sz w:val="22"/>
          <w:szCs w:val="22"/>
          <w:highlight w:val="yellow"/>
        </w:rPr>
        <w:t>Table</w:t>
      </w:r>
      <w:r w:rsidR="00F82AD0">
        <w:rPr>
          <w:rFonts w:ascii="Times New Roman" w:hAnsi="Times New Roman"/>
          <w:sz w:val="22"/>
          <w:szCs w:val="22"/>
        </w:rPr>
        <w:t>.</w:t>
      </w:r>
    </w:p>
    <w:p w14:paraId="7FD64897" w14:textId="0EBF51C7" w:rsidR="00647C4A" w:rsidRDefault="00647C4A" w:rsidP="00647C4A">
      <w:pPr>
        <w:jc w:val="both"/>
        <w:rPr>
          <w:rFonts w:ascii="Times New Roman" w:hAnsi="Times New Roman"/>
          <w:sz w:val="22"/>
          <w:szCs w:val="22"/>
        </w:rPr>
      </w:pPr>
    </w:p>
    <w:p w14:paraId="38085C4A" w14:textId="14D7C059" w:rsidR="00F82AD0" w:rsidRPr="00E7059B" w:rsidRDefault="00F82AD0" w:rsidP="00E7059B">
      <w:pPr>
        <w:pStyle w:val="Caption"/>
        <w:keepNext/>
        <w:jc w:val="center"/>
        <w:rPr>
          <w:sz w:val="21"/>
          <w:szCs w:val="21"/>
        </w:rPr>
      </w:pPr>
      <w:r w:rsidRPr="00E7059B">
        <w:rPr>
          <w:sz w:val="21"/>
          <w:szCs w:val="21"/>
        </w:rPr>
        <w:t xml:space="preserve">Table </w:t>
      </w:r>
      <w:r w:rsidRPr="00E7059B">
        <w:rPr>
          <w:sz w:val="21"/>
          <w:szCs w:val="21"/>
        </w:rPr>
        <w:fldChar w:fldCharType="begin"/>
      </w:r>
      <w:r w:rsidRPr="00E7059B">
        <w:rPr>
          <w:sz w:val="21"/>
          <w:szCs w:val="21"/>
        </w:rPr>
        <w:instrText xml:space="preserve"> SEQ Table \* ARABIC </w:instrText>
      </w:r>
      <w:r w:rsidRPr="00E7059B">
        <w:rPr>
          <w:sz w:val="21"/>
          <w:szCs w:val="21"/>
        </w:rPr>
        <w:fldChar w:fldCharType="separate"/>
      </w:r>
      <w:r w:rsidRPr="00E7059B">
        <w:rPr>
          <w:noProof/>
          <w:sz w:val="21"/>
          <w:szCs w:val="21"/>
        </w:rPr>
        <w:t>4</w:t>
      </w:r>
      <w:r w:rsidRPr="00E7059B">
        <w:rPr>
          <w:sz w:val="21"/>
          <w:szCs w:val="21"/>
        </w:rPr>
        <w:fldChar w:fldCharType="end"/>
      </w:r>
      <w:r w:rsidRPr="00E7059B">
        <w:rPr>
          <w:sz w:val="21"/>
          <w:szCs w:val="21"/>
        </w:rPr>
        <w:t xml:space="preserve"> - Main Herbicides Recommended for Coffee Plantations</w:t>
      </w:r>
    </w:p>
    <w:tbl>
      <w:tblPr>
        <w:tblStyle w:val="TableGrid"/>
        <w:tblW w:w="0" w:type="auto"/>
        <w:tblLook w:val="04A0" w:firstRow="1" w:lastRow="0" w:firstColumn="1" w:lastColumn="0" w:noHBand="0" w:noVBand="1"/>
      </w:tblPr>
      <w:tblGrid>
        <w:gridCol w:w="2254"/>
        <w:gridCol w:w="2419"/>
        <w:gridCol w:w="2089"/>
        <w:gridCol w:w="2254"/>
      </w:tblGrid>
      <w:tr w:rsidR="00647C4A" w14:paraId="020A6786" w14:textId="77777777" w:rsidTr="00D96CC0">
        <w:tc>
          <w:tcPr>
            <w:tcW w:w="2254" w:type="dxa"/>
          </w:tcPr>
          <w:p w14:paraId="5AABB3DA" w14:textId="77777777" w:rsidR="00647C4A" w:rsidRPr="00F92E04" w:rsidRDefault="00647C4A" w:rsidP="00D96CC0">
            <w:pPr>
              <w:jc w:val="center"/>
              <w:rPr>
                <w:rFonts w:ascii="Times New Roman" w:hAnsi="Times New Roman"/>
                <w:b/>
                <w:bCs/>
                <w:sz w:val="28"/>
                <w:szCs w:val="28"/>
              </w:rPr>
            </w:pPr>
            <w:r w:rsidRPr="00F92E04">
              <w:rPr>
                <w:rFonts w:ascii="Times New Roman" w:hAnsi="Times New Roman"/>
                <w:b/>
                <w:bCs/>
                <w:sz w:val="28"/>
                <w:szCs w:val="28"/>
              </w:rPr>
              <w:t>Commercial Name:</w:t>
            </w:r>
          </w:p>
        </w:tc>
        <w:tc>
          <w:tcPr>
            <w:tcW w:w="2419" w:type="dxa"/>
          </w:tcPr>
          <w:p w14:paraId="081F9AB9" w14:textId="77777777" w:rsidR="00647C4A" w:rsidRPr="00F92E04" w:rsidRDefault="00647C4A" w:rsidP="00D96CC0">
            <w:pPr>
              <w:jc w:val="center"/>
              <w:rPr>
                <w:rFonts w:ascii="Times New Roman" w:hAnsi="Times New Roman"/>
                <w:b/>
                <w:bCs/>
                <w:sz w:val="28"/>
                <w:szCs w:val="28"/>
              </w:rPr>
            </w:pPr>
            <w:r w:rsidRPr="00F92E04">
              <w:rPr>
                <w:rFonts w:ascii="Times New Roman" w:hAnsi="Times New Roman"/>
                <w:b/>
                <w:bCs/>
                <w:sz w:val="28"/>
                <w:szCs w:val="28"/>
              </w:rPr>
              <w:t>Active Ingredient:</w:t>
            </w:r>
          </w:p>
        </w:tc>
        <w:tc>
          <w:tcPr>
            <w:tcW w:w="2089" w:type="dxa"/>
          </w:tcPr>
          <w:p w14:paraId="3F7F6D98" w14:textId="77777777" w:rsidR="00647C4A" w:rsidRPr="00F92E04" w:rsidRDefault="00647C4A" w:rsidP="00D96CC0">
            <w:pPr>
              <w:jc w:val="center"/>
              <w:rPr>
                <w:rFonts w:ascii="Times New Roman" w:hAnsi="Times New Roman"/>
                <w:b/>
                <w:bCs/>
                <w:sz w:val="28"/>
                <w:szCs w:val="28"/>
              </w:rPr>
            </w:pPr>
            <w:r w:rsidRPr="00F92E04">
              <w:rPr>
                <w:rFonts w:ascii="Times New Roman" w:hAnsi="Times New Roman"/>
                <w:b/>
                <w:bCs/>
                <w:sz w:val="28"/>
                <w:szCs w:val="28"/>
              </w:rPr>
              <w:t>Application Time:</w:t>
            </w:r>
          </w:p>
        </w:tc>
        <w:tc>
          <w:tcPr>
            <w:tcW w:w="2254" w:type="dxa"/>
          </w:tcPr>
          <w:p w14:paraId="169C3783" w14:textId="77777777" w:rsidR="00647C4A" w:rsidRPr="00F92E04" w:rsidRDefault="00647C4A" w:rsidP="00D96CC0">
            <w:pPr>
              <w:jc w:val="center"/>
              <w:rPr>
                <w:rFonts w:ascii="Times New Roman" w:hAnsi="Times New Roman"/>
                <w:b/>
                <w:bCs/>
                <w:sz w:val="28"/>
                <w:szCs w:val="28"/>
              </w:rPr>
            </w:pPr>
            <w:r w:rsidRPr="00F92E04">
              <w:rPr>
                <w:rFonts w:ascii="Times New Roman" w:hAnsi="Times New Roman"/>
                <w:b/>
                <w:bCs/>
                <w:sz w:val="28"/>
                <w:szCs w:val="28"/>
              </w:rPr>
              <w:t>Dose/ Hectare:</w:t>
            </w:r>
          </w:p>
        </w:tc>
      </w:tr>
      <w:tr w:rsidR="00647C4A" w14:paraId="53BB5AE4" w14:textId="77777777" w:rsidTr="00D96CC0">
        <w:tc>
          <w:tcPr>
            <w:tcW w:w="2254" w:type="dxa"/>
          </w:tcPr>
          <w:p w14:paraId="6432255E" w14:textId="77777777" w:rsidR="00647C4A" w:rsidRDefault="00647C4A" w:rsidP="00D96CC0">
            <w:pPr>
              <w:jc w:val="both"/>
              <w:rPr>
                <w:rFonts w:ascii="Times New Roman" w:hAnsi="Times New Roman"/>
                <w:sz w:val="22"/>
                <w:szCs w:val="22"/>
              </w:rPr>
            </w:pPr>
            <w:r>
              <w:rPr>
                <w:rFonts w:ascii="Times New Roman" w:hAnsi="Times New Roman"/>
                <w:sz w:val="22"/>
                <w:szCs w:val="22"/>
              </w:rPr>
              <w:lastRenderedPageBreak/>
              <w:t>Round Up Original</w:t>
            </w:r>
          </w:p>
        </w:tc>
        <w:tc>
          <w:tcPr>
            <w:tcW w:w="2419" w:type="dxa"/>
          </w:tcPr>
          <w:p w14:paraId="72D06F00" w14:textId="77777777" w:rsidR="00647C4A" w:rsidRDefault="00647C4A" w:rsidP="00D96CC0">
            <w:pPr>
              <w:jc w:val="both"/>
              <w:rPr>
                <w:rFonts w:ascii="Times New Roman" w:hAnsi="Times New Roman"/>
                <w:sz w:val="22"/>
                <w:szCs w:val="22"/>
              </w:rPr>
            </w:pPr>
            <w:r w:rsidRPr="00F92E04">
              <w:rPr>
                <w:rFonts w:ascii="Times New Roman" w:hAnsi="Times New Roman"/>
                <w:sz w:val="22"/>
                <w:szCs w:val="22"/>
              </w:rPr>
              <w:t>Glyphosate</w:t>
            </w:r>
          </w:p>
        </w:tc>
        <w:tc>
          <w:tcPr>
            <w:tcW w:w="2089" w:type="dxa"/>
          </w:tcPr>
          <w:p w14:paraId="413F3A67" w14:textId="77777777" w:rsidR="00647C4A" w:rsidRDefault="00647C4A" w:rsidP="00D96CC0">
            <w:pPr>
              <w:jc w:val="both"/>
              <w:rPr>
                <w:rFonts w:ascii="Times New Roman" w:hAnsi="Times New Roman"/>
                <w:sz w:val="22"/>
                <w:szCs w:val="22"/>
              </w:rPr>
            </w:pPr>
            <w:r w:rsidRPr="00F92E04">
              <w:rPr>
                <w:rFonts w:ascii="Times New Roman" w:hAnsi="Times New Roman"/>
                <w:sz w:val="22"/>
                <w:szCs w:val="22"/>
              </w:rPr>
              <w:t>POST</w:t>
            </w:r>
          </w:p>
        </w:tc>
        <w:tc>
          <w:tcPr>
            <w:tcW w:w="2254" w:type="dxa"/>
          </w:tcPr>
          <w:p w14:paraId="31B04E5F" w14:textId="77777777" w:rsidR="00647C4A" w:rsidRDefault="00647C4A" w:rsidP="00D96CC0">
            <w:pPr>
              <w:jc w:val="both"/>
              <w:rPr>
                <w:rFonts w:ascii="Times New Roman" w:hAnsi="Times New Roman"/>
                <w:sz w:val="22"/>
                <w:szCs w:val="22"/>
              </w:rPr>
            </w:pPr>
            <w:r w:rsidRPr="00F92E04">
              <w:rPr>
                <w:rFonts w:ascii="Times New Roman" w:hAnsi="Times New Roman"/>
                <w:sz w:val="22"/>
                <w:szCs w:val="22"/>
              </w:rPr>
              <w:t>3.0–5.0 L</w:t>
            </w:r>
          </w:p>
        </w:tc>
      </w:tr>
      <w:tr w:rsidR="00647C4A" w14:paraId="1F8A7747" w14:textId="77777777" w:rsidTr="00D96CC0">
        <w:tc>
          <w:tcPr>
            <w:tcW w:w="2254" w:type="dxa"/>
          </w:tcPr>
          <w:p w14:paraId="559AC880" w14:textId="77777777" w:rsidR="00647C4A" w:rsidRDefault="00647C4A" w:rsidP="00D96CC0">
            <w:pPr>
              <w:jc w:val="both"/>
              <w:rPr>
                <w:rFonts w:ascii="Times New Roman" w:hAnsi="Times New Roman"/>
                <w:sz w:val="22"/>
                <w:szCs w:val="22"/>
              </w:rPr>
            </w:pPr>
            <w:r w:rsidRPr="00F92E04">
              <w:rPr>
                <w:rFonts w:ascii="Times New Roman" w:hAnsi="Times New Roman"/>
                <w:sz w:val="22"/>
                <w:szCs w:val="22"/>
              </w:rPr>
              <w:t>Sencor</w:t>
            </w:r>
          </w:p>
        </w:tc>
        <w:tc>
          <w:tcPr>
            <w:tcW w:w="2419" w:type="dxa"/>
          </w:tcPr>
          <w:p w14:paraId="2E0AB104" w14:textId="77777777" w:rsidR="00647C4A" w:rsidRDefault="00647C4A" w:rsidP="00D96CC0">
            <w:pPr>
              <w:jc w:val="both"/>
              <w:rPr>
                <w:rFonts w:ascii="Times New Roman" w:hAnsi="Times New Roman"/>
                <w:sz w:val="22"/>
                <w:szCs w:val="22"/>
              </w:rPr>
            </w:pPr>
            <w:r w:rsidRPr="00F92E04">
              <w:rPr>
                <w:rFonts w:ascii="Times New Roman" w:hAnsi="Times New Roman"/>
                <w:sz w:val="22"/>
                <w:szCs w:val="22"/>
              </w:rPr>
              <w:t>Metribuzin</w:t>
            </w:r>
          </w:p>
        </w:tc>
        <w:tc>
          <w:tcPr>
            <w:tcW w:w="2089" w:type="dxa"/>
          </w:tcPr>
          <w:p w14:paraId="6B35AA1C" w14:textId="77777777" w:rsidR="00647C4A" w:rsidRDefault="00647C4A" w:rsidP="00D96CC0">
            <w:pPr>
              <w:jc w:val="both"/>
              <w:rPr>
                <w:rFonts w:ascii="Times New Roman" w:hAnsi="Times New Roman"/>
                <w:sz w:val="22"/>
                <w:szCs w:val="22"/>
              </w:rPr>
            </w:pPr>
            <w:r w:rsidRPr="00F92E04">
              <w:rPr>
                <w:rFonts w:ascii="Times New Roman" w:hAnsi="Times New Roman"/>
                <w:sz w:val="22"/>
                <w:szCs w:val="22"/>
              </w:rPr>
              <w:t>PRE</w:t>
            </w:r>
          </w:p>
        </w:tc>
        <w:tc>
          <w:tcPr>
            <w:tcW w:w="2254" w:type="dxa"/>
          </w:tcPr>
          <w:p w14:paraId="04CBF534" w14:textId="77777777" w:rsidR="00647C4A" w:rsidRDefault="00647C4A" w:rsidP="00D96CC0">
            <w:pPr>
              <w:jc w:val="both"/>
              <w:rPr>
                <w:rFonts w:ascii="Times New Roman" w:hAnsi="Times New Roman"/>
                <w:sz w:val="22"/>
                <w:szCs w:val="22"/>
              </w:rPr>
            </w:pPr>
            <w:r w:rsidRPr="00F92E04">
              <w:rPr>
                <w:rFonts w:ascii="Times New Roman" w:hAnsi="Times New Roman"/>
                <w:sz w:val="22"/>
                <w:szCs w:val="22"/>
              </w:rPr>
              <w:t>1.0–2.0 L</w:t>
            </w:r>
          </w:p>
        </w:tc>
      </w:tr>
      <w:tr w:rsidR="00647C4A" w14:paraId="2ADCAD22" w14:textId="77777777" w:rsidTr="00D96CC0">
        <w:tc>
          <w:tcPr>
            <w:tcW w:w="2254" w:type="dxa"/>
          </w:tcPr>
          <w:p w14:paraId="1E0E98CA" w14:textId="77777777" w:rsidR="00647C4A" w:rsidRDefault="00647C4A" w:rsidP="00D96CC0">
            <w:pPr>
              <w:jc w:val="both"/>
              <w:rPr>
                <w:rFonts w:ascii="Times New Roman" w:hAnsi="Times New Roman"/>
                <w:sz w:val="22"/>
                <w:szCs w:val="22"/>
              </w:rPr>
            </w:pPr>
            <w:r w:rsidRPr="00F92E04">
              <w:rPr>
                <w:sz w:val="22"/>
                <w:szCs w:val="22"/>
              </w:rPr>
              <w:t>Finale</w:t>
            </w:r>
          </w:p>
        </w:tc>
        <w:tc>
          <w:tcPr>
            <w:tcW w:w="2419" w:type="dxa"/>
          </w:tcPr>
          <w:p w14:paraId="3108477D" w14:textId="77777777" w:rsidR="00647C4A" w:rsidRDefault="00647C4A" w:rsidP="00D96CC0">
            <w:pPr>
              <w:jc w:val="both"/>
              <w:rPr>
                <w:rFonts w:ascii="Times New Roman" w:hAnsi="Times New Roman"/>
                <w:sz w:val="22"/>
                <w:szCs w:val="22"/>
              </w:rPr>
            </w:pPr>
            <w:r w:rsidRPr="00F92E04">
              <w:rPr>
                <w:sz w:val="22"/>
                <w:szCs w:val="22"/>
              </w:rPr>
              <w:t>Glufosinate-ammonium</w:t>
            </w:r>
          </w:p>
        </w:tc>
        <w:tc>
          <w:tcPr>
            <w:tcW w:w="2089" w:type="dxa"/>
          </w:tcPr>
          <w:p w14:paraId="25AB528A" w14:textId="77777777" w:rsidR="00647C4A" w:rsidRDefault="00647C4A" w:rsidP="00D96CC0">
            <w:pPr>
              <w:jc w:val="both"/>
              <w:rPr>
                <w:rFonts w:ascii="Times New Roman" w:hAnsi="Times New Roman"/>
                <w:sz w:val="22"/>
                <w:szCs w:val="22"/>
              </w:rPr>
            </w:pPr>
            <w:r w:rsidRPr="00F92E04">
              <w:rPr>
                <w:sz w:val="22"/>
                <w:szCs w:val="22"/>
              </w:rPr>
              <w:t>POST</w:t>
            </w:r>
          </w:p>
        </w:tc>
        <w:tc>
          <w:tcPr>
            <w:tcW w:w="2254" w:type="dxa"/>
          </w:tcPr>
          <w:p w14:paraId="388A4097" w14:textId="77777777" w:rsidR="00647C4A" w:rsidRDefault="00647C4A" w:rsidP="00D96CC0">
            <w:pPr>
              <w:jc w:val="both"/>
              <w:rPr>
                <w:rFonts w:ascii="Times New Roman" w:hAnsi="Times New Roman"/>
                <w:sz w:val="22"/>
                <w:szCs w:val="22"/>
              </w:rPr>
            </w:pPr>
            <w:r w:rsidRPr="00F92E04">
              <w:rPr>
                <w:sz w:val="22"/>
                <w:szCs w:val="22"/>
              </w:rPr>
              <w:t>2.0–3.0 L</w:t>
            </w:r>
          </w:p>
        </w:tc>
      </w:tr>
      <w:tr w:rsidR="00647C4A" w14:paraId="0B7E35BC" w14:textId="77777777" w:rsidTr="00D96CC0">
        <w:tc>
          <w:tcPr>
            <w:tcW w:w="2254" w:type="dxa"/>
          </w:tcPr>
          <w:p w14:paraId="6EEAC7BE" w14:textId="77777777" w:rsidR="00647C4A" w:rsidRDefault="00647C4A" w:rsidP="00D96CC0">
            <w:pPr>
              <w:jc w:val="both"/>
              <w:rPr>
                <w:rFonts w:ascii="Times New Roman" w:hAnsi="Times New Roman"/>
                <w:sz w:val="22"/>
                <w:szCs w:val="22"/>
              </w:rPr>
            </w:pPr>
            <w:r w:rsidRPr="00F92E04">
              <w:rPr>
                <w:sz w:val="22"/>
                <w:szCs w:val="22"/>
              </w:rPr>
              <w:t>Goal and Galigan</w:t>
            </w:r>
          </w:p>
        </w:tc>
        <w:tc>
          <w:tcPr>
            <w:tcW w:w="2419" w:type="dxa"/>
          </w:tcPr>
          <w:p w14:paraId="3FFDAE6C" w14:textId="77777777" w:rsidR="00647C4A" w:rsidRDefault="00647C4A" w:rsidP="00D96CC0">
            <w:pPr>
              <w:jc w:val="both"/>
              <w:rPr>
                <w:rFonts w:ascii="Times New Roman" w:hAnsi="Times New Roman"/>
                <w:sz w:val="22"/>
                <w:szCs w:val="22"/>
              </w:rPr>
            </w:pPr>
            <w:r w:rsidRPr="00F92E04">
              <w:rPr>
                <w:sz w:val="22"/>
                <w:szCs w:val="22"/>
              </w:rPr>
              <w:t>Oxyfluorfen</w:t>
            </w:r>
          </w:p>
        </w:tc>
        <w:tc>
          <w:tcPr>
            <w:tcW w:w="2089" w:type="dxa"/>
          </w:tcPr>
          <w:p w14:paraId="02193C61" w14:textId="77777777" w:rsidR="00647C4A" w:rsidRDefault="00647C4A" w:rsidP="00D96CC0">
            <w:pPr>
              <w:jc w:val="both"/>
              <w:rPr>
                <w:rFonts w:ascii="Times New Roman" w:hAnsi="Times New Roman"/>
                <w:sz w:val="22"/>
                <w:szCs w:val="22"/>
              </w:rPr>
            </w:pPr>
            <w:r w:rsidRPr="00F92E04">
              <w:rPr>
                <w:sz w:val="22"/>
                <w:szCs w:val="22"/>
              </w:rPr>
              <w:t>PRE</w:t>
            </w:r>
          </w:p>
        </w:tc>
        <w:tc>
          <w:tcPr>
            <w:tcW w:w="2254" w:type="dxa"/>
          </w:tcPr>
          <w:p w14:paraId="1D2E123B" w14:textId="77777777" w:rsidR="00647C4A" w:rsidRDefault="00647C4A" w:rsidP="00D96CC0">
            <w:pPr>
              <w:jc w:val="both"/>
              <w:rPr>
                <w:rFonts w:ascii="Times New Roman" w:hAnsi="Times New Roman"/>
                <w:sz w:val="22"/>
                <w:szCs w:val="22"/>
              </w:rPr>
            </w:pPr>
            <w:r w:rsidRPr="00F92E04">
              <w:rPr>
                <w:sz w:val="22"/>
                <w:szCs w:val="22"/>
              </w:rPr>
              <w:t>2.0–6.0 L</w:t>
            </w:r>
          </w:p>
        </w:tc>
      </w:tr>
      <w:tr w:rsidR="00647C4A" w14:paraId="49A72C04" w14:textId="77777777" w:rsidTr="00D96CC0">
        <w:tc>
          <w:tcPr>
            <w:tcW w:w="2254" w:type="dxa"/>
          </w:tcPr>
          <w:p w14:paraId="03E01EAE" w14:textId="77777777" w:rsidR="00647C4A" w:rsidRDefault="00647C4A" w:rsidP="00D96CC0">
            <w:pPr>
              <w:jc w:val="both"/>
              <w:rPr>
                <w:rFonts w:ascii="Times New Roman" w:hAnsi="Times New Roman"/>
                <w:sz w:val="22"/>
                <w:szCs w:val="22"/>
              </w:rPr>
            </w:pPr>
            <w:r w:rsidRPr="00F92E04">
              <w:rPr>
                <w:sz w:val="22"/>
                <w:szCs w:val="22"/>
              </w:rPr>
              <w:t>Alion</w:t>
            </w:r>
          </w:p>
        </w:tc>
        <w:tc>
          <w:tcPr>
            <w:tcW w:w="2419" w:type="dxa"/>
          </w:tcPr>
          <w:p w14:paraId="4805A139" w14:textId="77777777" w:rsidR="00647C4A" w:rsidRDefault="00647C4A" w:rsidP="00D96CC0">
            <w:pPr>
              <w:jc w:val="both"/>
              <w:rPr>
                <w:rFonts w:ascii="Times New Roman" w:hAnsi="Times New Roman"/>
                <w:sz w:val="22"/>
                <w:szCs w:val="22"/>
              </w:rPr>
            </w:pPr>
            <w:r w:rsidRPr="00F92E04">
              <w:rPr>
                <w:sz w:val="22"/>
                <w:szCs w:val="22"/>
              </w:rPr>
              <w:t>Indaziflam</w:t>
            </w:r>
          </w:p>
        </w:tc>
        <w:tc>
          <w:tcPr>
            <w:tcW w:w="2089" w:type="dxa"/>
          </w:tcPr>
          <w:p w14:paraId="1B06E166" w14:textId="77777777" w:rsidR="00647C4A" w:rsidRDefault="00647C4A" w:rsidP="00D96CC0">
            <w:pPr>
              <w:jc w:val="both"/>
              <w:rPr>
                <w:rFonts w:ascii="Times New Roman" w:hAnsi="Times New Roman"/>
                <w:sz w:val="22"/>
                <w:szCs w:val="22"/>
              </w:rPr>
            </w:pPr>
            <w:r w:rsidRPr="00F92E04">
              <w:rPr>
                <w:sz w:val="22"/>
                <w:szCs w:val="22"/>
              </w:rPr>
              <w:t>PRE</w:t>
            </w:r>
          </w:p>
        </w:tc>
        <w:tc>
          <w:tcPr>
            <w:tcW w:w="2254" w:type="dxa"/>
          </w:tcPr>
          <w:p w14:paraId="7201C9CA" w14:textId="77777777" w:rsidR="00647C4A" w:rsidRDefault="00647C4A" w:rsidP="00D96CC0">
            <w:pPr>
              <w:jc w:val="both"/>
              <w:rPr>
                <w:rFonts w:ascii="Times New Roman" w:hAnsi="Times New Roman"/>
                <w:sz w:val="22"/>
                <w:szCs w:val="22"/>
              </w:rPr>
            </w:pPr>
            <w:r w:rsidRPr="00F92E04">
              <w:rPr>
                <w:sz w:val="22"/>
                <w:szCs w:val="22"/>
              </w:rPr>
              <w:t>0.15–0.20 L</w:t>
            </w:r>
          </w:p>
        </w:tc>
      </w:tr>
      <w:tr w:rsidR="00647C4A" w14:paraId="539F3F48" w14:textId="77777777" w:rsidTr="00D96CC0">
        <w:tc>
          <w:tcPr>
            <w:tcW w:w="2254" w:type="dxa"/>
          </w:tcPr>
          <w:p w14:paraId="2D506301" w14:textId="77777777" w:rsidR="00647C4A" w:rsidRDefault="00647C4A" w:rsidP="00D96CC0">
            <w:pPr>
              <w:jc w:val="both"/>
              <w:rPr>
                <w:rFonts w:ascii="Times New Roman" w:hAnsi="Times New Roman"/>
                <w:sz w:val="22"/>
                <w:szCs w:val="22"/>
              </w:rPr>
            </w:pPr>
            <w:r w:rsidRPr="00F92E04">
              <w:rPr>
                <w:sz w:val="22"/>
                <w:szCs w:val="22"/>
              </w:rPr>
              <w:t>Flumyzin 500</w:t>
            </w:r>
          </w:p>
        </w:tc>
        <w:tc>
          <w:tcPr>
            <w:tcW w:w="2419" w:type="dxa"/>
          </w:tcPr>
          <w:p w14:paraId="7FF2F720" w14:textId="77777777" w:rsidR="00647C4A" w:rsidRDefault="00647C4A" w:rsidP="00D96CC0">
            <w:pPr>
              <w:jc w:val="both"/>
              <w:rPr>
                <w:rFonts w:ascii="Times New Roman" w:hAnsi="Times New Roman"/>
                <w:sz w:val="22"/>
                <w:szCs w:val="22"/>
              </w:rPr>
            </w:pPr>
            <w:r w:rsidRPr="00F92E04">
              <w:rPr>
                <w:sz w:val="22"/>
                <w:szCs w:val="22"/>
              </w:rPr>
              <w:t>Flumioxazin</w:t>
            </w:r>
          </w:p>
        </w:tc>
        <w:tc>
          <w:tcPr>
            <w:tcW w:w="2089" w:type="dxa"/>
          </w:tcPr>
          <w:p w14:paraId="26FF77B2" w14:textId="77777777" w:rsidR="00647C4A" w:rsidRDefault="00647C4A" w:rsidP="00D96CC0">
            <w:pPr>
              <w:jc w:val="both"/>
              <w:rPr>
                <w:rFonts w:ascii="Times New Roman" w:hAnsi="Times New Roman"/>
                <w:sz w:val="22"/>
                <w:szCs w:val="22"/>
              </w:rPr>
            </w:pPr>
            <w:r w:rsidRPr="00F92E04">
              <w:rPr>
                <w:sz w:val="22"/>
                <w:szCs w:val="22"/>
              </w:rPr>
              <w:t>PRE and POST</w:t>
            </w:r>
          </w:p>
        </w:tc>
        <w:tc>
          <w:tcPr>
            <w:tcW w:w="2254" w:type="dxa"/>
          </w:tcPr>
          <w:p w14:paraId="319F9EE3" w14:textId="77777777" w:rsidR="00647C4A" w:rsidRDefault="00647C4A" w:rsidP="00D96CC0">
            <w:pPr>
              <w:jc w:val="both"/>
              <w:rPr>
                <w:rFonts w:ascii="Times New Roman" w:hAnsi="Times New Roman"/>
                <w:sz w:val="22"/>
                <w:szCs w:val="22"/>
              </w:rPr>
            </w:pPr>
            <w:r>
              <w:rPr>
                <w:sz w:val="22"/>
                <w:szCs w:val="22"/>
              </w:rPr>
              <w:t>0.05-0.240 L</w:t>
            </w:r>
          </w:p>
        </w:tc>
      </w:tr>
      <w:tr w:rsidR="00647C4A" w14:paraId="0637F67D" w14:textId="77777777" w:rsidTr="00D96CC0">
        <w:tc>
          <w:tcPr>
            <w:tcW w:w="2254" w:type="dxa"/>
          </w:tcPr>
          <w:p w14:paraId="1F4B9EAD" w14:textId="77777777" w:rsidR="00647C4A" w:rsidRPr="00F92E04" w:rsidRDefault="00647C4A" w:rsidP="00D96CC0">
            <w:pPr>
              <w:jc w:val="both"/>
              <w:rPr>
                <w:sz w:val="22"/>
                <w:szCs w:val="22"/>
              </w:rPr>
            </w:pPr>
            <w:r w:rsidRPr="00CE4699">
              <w:rPr>
                <w:sz w:val="22"/>
                <w:szCs w:val="22"/>
              </w:rPr>
              <w:t>Heat</w:t>
            </w:r>
          </w:p>
        </w:tc>
        <w:tc>
          <w:tcPr>
            <w:tcW w:w="2419" w:type="dxa"/>
          </w:tcPr>
          <w:p w14:paraId="33130D71" w14:textId="77777777" w:rsidR="00647C4A" w:rsidRPr="00F92E04" w:rsidRDefault="00647C4A" w:rsidP="00D96CC0">
            <w:pPr>
              <w:jc w:val="both"/>
              <w:rPr>
                <w:sz w:val="22"/>
                <w:szCs w:val="22"/>
              </w:rPr>
            </w:pPr>
            <w:r w:rsidRPr="00CE4699">
              <w:rPr>
                <w:sz w:val="22"/>
                <w:szCs w:val="22"/>
              </w:rPr>
              <w:t>Saflufenacil</w:t>
            </w:r>
          </w:p>
        </w:tc>
        <w:tc>
          <w:tcPr>
            <w:tcW w:w="2089" w:type="dxa"/>
          </w:tcPr>
          <w:p w14:paraId="7CF78389" w14:textId="77777777" w:rsidR="00647C4A" w:rsidRPr="00F92E04" w:rsidRDefault="00647C4A" w:rsidP="00D96CC0">
            <w:pPr>
              <w:jc w:val="both"/>
              <w:rPr>
                <w:sz w:val="22"/>
                <w:szCs w:val="22"/>
              </w:rPr>
            </w:pPr>
            <w:r>
              <w:rPr>
                <w:sz w:val="22"/>
                <w:szCs w:val="22"/>
              </w:rPr>
              <w:t>POST</w:t>
            </w:r>
          </w:p>
        </w:tc>
        <w:tc>
          <w:tcPr>
            <w:tcW w:w="2254" w:type="dxa"/>
          </w:tcPr>
          <w:p w14:paraId="3E7E16A8" w14:textId="77777777" w:rsidR="00647C4A" w:rsidRDefault="00647C4A" w:rsidP="00D96CC0">
            <w:pPr>
              <w:jc w:val="both"/>
              <w:rPr>
                <w:sz w:val="22"/>
                <w:szCs w:val="22"/>
              </w:rPr>
            </w:pPr>
            <w:r w:rsidRPr="00CE4699">
              <w:rPr>
                <w:sz w:val="22"/>
                <w:szCs w:val="22"/>
              </w:rPr>
              <w:t>35–100 g</w:t>
            </w:r>
          </w:p>
        </w:tc>
      </w:tr>
    </w:tbl>
    <w:p w14:paraId="2BF7C984" w14:textId="1602FBD6" w:rsidR="00647C4A" w:rsidRDefault="00647C4A" w:rsidP="00647C4A">
      <w:pPr>
        <w:jc w:val="both"/>
        <w:rPr>
          <w:rFonts w:ascii="Times New Roman" w:hAnsi="Times New Roman"/>
          <w:sz w:val="22"/>
          <w:szCs w:val="22"/>
        </w:rPr>
      </w:pPr>
    </w:p>
    <w:p w14:paraId="5BFA97F4" w14:textId="6FD5C5FB" w:rsidR="00647C4A" w:rsidRPr="00B557C8" w:rsidRDefault="00647C4A" w:rsidP="00B557C8">
      <w:pPr>
        <w:spacing w:line="276" w:lineRule="auto"/>
        <w:jc w:val="both"/>
        <w:rPr>
          <w:rFonts w:ascii="Times New Roman" w:hAnsi="Times New Roman"/>
          <w:sz w:val="22"/>
          <w:szCs w:val="22"/>
        </w:rPr>
      </w:pPr>
      <w:r w:rsidRPr="00B557C8">
        <w:rPr>
          <w:rFonts w:ascii="Times New Roman" w:hAnsi="Times New Roman"/>
          <w:sz w:val="22"/>
          <w:szCs w:val="22"/>
        </w:rPr>
        <w:t xml:space="preserve">Additional herbicides include Atrazine, which exhibits low toxicity, and Paraquat, noted for its high toxicity and being prohibited in over 30 countries due to its health risks </w:t>
      </w:r>
      <w:r w:rsidR="00C75477" w:rsidRPr="2F3CC8C8">
        <w:rPr>
          <w:rFonts w:ascii="Times New Roman" w:hAnsi="Times New Roman"/>
          <w:color w:val="000000" w:themeColor="text1"/>
          <w:sz w:val="22"/>
          <w:szCs w:val="22"/>
        </w:rPr>
        <w:t>[19</w:t>
      </w:r>
      <w:r w:rsidR="007C588B" w:rsidRPr="2F3CC8C8">
        <w:rPr>
          <w:rFonts w:ascii="Times New Roman" w:hAnsi="Times New Roman"/>
          <w:color w:val="000000" w:themeColor="text1"/>
          <w:sz w:val="22"/>
          <w:szCs w:val="22"/>
        </w:rPr>
        <w:t>]</w:t>
      </w:r>
      <w:r w:rsidR="00761B0A" w:rsidRPr="00B557C8">
        <w:rPr>
          <w:rFonts w:ascii="Times New Roman" w:hAnsi="Times New Roman"/>
          <w:sz w:val="22"/>
          <w:szCs w:val="22"/>
        </w:rPr>
        <w:t xml:space="preserve">, </w:t>
      </w:r>
      <w:sdt>
        <w:sdtPr>
          <w:rPr>
            <w:rFonts w:ascii="Times New Roman" w:hAnsi="Times New Roman"/>
            <w:color w:val="000000" w:themeColor="text1"/>
            <w:sz w:val="22"/>
            <w:szCs w:val="22"/>
          </w:rPr>
          <w:tag w:val="MENDELEY_CITATION_v3_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"/>
          <w:id w:val="1800958233"/>
          <w:placeholder>
            <w:docPart w:val="161B3B116CBD47C498844E283065F403"/>
          </w:placeholder>
        </w:sdtPr>
        <w:sdtEndPr/>
        <w:sdtContent/>
      </w:sdt>
      <w:r w:rsidRPr="00B557C8">
        <w:rPr>
          <w:rFonts w:ascii="Times New Roman" w:hAnsi="Times New Roman"/>
          <w:sz w:val="22"/>
          <w:szCs w:val="22"/>
        </w:rPr>
        <w:t xml:space="preserve">. As of now, Brazil employs a combination of techniques to manage weed growth, which include manual weeding, successive mowing, the use of herbicides, and shading </w:t>
      </w:r>
      <w:r w:rsidR="000D0E98" w:rsidRPr="00B557C8">
        <w:rPr>
          <w:rFonts w:ascii="Times New Roman" w:hAnsi="Times New Roman"/>
          <w:sz w:val="22"/>
          <w:szCs w:val="22"/>
        </w:rPr>
        <w:t>[</w:t>
      </w:r>
      <w:r w:rsidRPr="00B557C8">
        <w:rPr>
          <w:rFonts w:ascii="Times New Roman" w:hAnsi="Times New Roman"/>
          <w:sz w:val="22"/>
          <w:szCs w:val="22"/>
          <w:highlight w:val="yellow"/>
        </w:rPr>
        <w:t>Appendix</w:t>
      </w:r>
      <w:r w:rsidR="000D0E98" w:rsidRPr="00B557C8">
        <w:rPr>
          <w:rFonts w:ascii="Times New Roman" w:hAnsi="Times New Roman"/>
          <w:sz w:val="22"/>
          <w:szCs w:val="22"/>
        </w:rPr>
        <w:t>]</w:t>
      </w:r>
      <w:r w:rsidR="00A47D41">
        <w:rPr>
          <w:rFonts w:ascii="Times New Roman" w:hAnsi="Times New Roman"/>
          <w:sz w:val="22"/>
          <w:szCs w:val="22"/>
        </w:rPr>
        <w:t>.</w:t>
      </w:r>
      <w:r w:rsidRPr="00B557C8">
        <w:rPr>
          <w:rFonts w:ascii="Times New Roman" w:hAnsi="Times New Roman"/>
          <w:sz w:val="22"/>
          <w:szCs w:val="22"/>
        </w:rPr>
        <w:t xml:space="preserve"> </w:t>
      </w:r>
    </w:p>
    <w:p w14:paraId="3A973650" w14:textId="4F317A92" w:rsidR="002C7C76" w:rsidRDefault="002C7C76" w:rsidP="00B557C8">
      <w:pPr>
        <w:spacing w:line="276" w:lineRule="auto"/>
        <w:jc w:val="both"/>
        <w:rPr>
          <w:rFonts w:ascii="Times New Roman" w:hAnsi="Times New Roman"/>
          <w:sz w:val="22"/>
          <w:szCs w:val="22"/>
        </w:rPr>
      </w:pPr>
    </w:p>
    <w:p w14:paraId="119907B2" w14:textId="6AEF0139" w:rsidR="002C7C76" w:rsidRPr="00B557C8" w:rsidRDefault="002C7C76" w:rsidP="002C7C76">
      <w:pPr>
        <w:pStyle w:val="Heading3"/>
      </w:pPr>
      <w:bookmarkStart w:id="19" w:name="_Toc137402950"/>
      <w:r>
        <w:t>Existing Products</w:t>
      </w:r>
      <w:bookmarkEnd w:id="19"/>
    </w:p>
    <w:p w14:paraId="080D5A8E" w14:textId="33DF6A28" w:rsidR="00647C4A" w:rsidRDefault="00647C4A" w:rsidP="00B557C8">
      <w:pPr>
        <w:pStyle w:val="NormalWeb"/>
        <w:spacing w:line="276" w:lineRule="auto"/>
        <w:jc w:val="both"/>
        <w:rPr>
          <w:sz w:val="22"/>
          <w:szCs w:val="22"/>
        </w:rPr>
      </w:pPr>
      <w:r w:rsidRPr="00034607">
        <w:rPr>
          <w:sz w:val="22"/>
          <w:szCs w:val="22"/>
        </w:rPr>
        <w:t>The demand for coffee is expected to undergo a compound annual growth of 11.3% from 2023 to 2030, thereby placing more pressure on farmers to meet this heightened level of demand</w:t>
      </w:r>
      <w:r w:rsidR="00982A31">
        <w:rPr>
          <w:sz w:val="22"/>
          <w:szCs w:val="22"/>
        </w:rPr>
        <w:t xml:space="preserve"> </w:t>
      </w:r>
      <w:sdt>
        <w:sdtPr>
          <w:rPr>
            <w:color w:val="000000" w:themeColor="text1"/>
            <w:sz w:val="22"/>
            <w:szCs w:val="22"/>
          </w:rPr>
          <w:tag w:val="MENDELEY_CITATION_v3_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"/>
          <w:id w:val="1073480467"/>
          <w:placeholder>
            <w:docPart w:val="72A23E851D4445378D7C88C2C067FEBB"/>
          </w:placeholder>
        </w:sdtPr>
        <w:sdtEndPr/>
        <w:sdtContent>
          <w:r w:rsidR="00C75477" w:rsidRPr="2F3CC8C8">
            <w:rPr>
              <w:color w:val="000000" w:themeColor="text1"/>
              <w:sz w:val="22"/>
              <w:szCs w:val="22"/>
            </w:rPr>
            <w:t>[</w:t>
          </w:r>
          <w:r w:rsidR="007506F7" w:rsidRPr="2F3CC8C8">
            <w:rPr>
              <w:color w:val="000000" w:themeColor="text1"/>
              <w:sz w:val="22"/>
              <w:szCs w:val="22"/>
            </w:rPr>
            <w:t>23</w:t>
          </w:r>
          <w:r w:rsidR="00C75477" w:rsidRPr="2F3CC8C8">
            <w:rPr>
              <w:color w:val="000000" w:themeColor="text1"/>
              <w:sz w:val="22"/>
              <w:szCs w:val="22"/>
            </w:rPr>
            <w:t>]</w:t>
          </w:r>
        </w:sdtContent>
      </w:sdt>
      <w:r w:rsidRPr="00034607">
        <w:rPr>
          <w:sz w:val="22"/>
          <w:szCs w:val="22"/>
        </w:rPr>
        <w:t>. Moreover, the occurrence of major climactic events, such as droughts and forest fires, has also increased in frequency</w:t>
      </w:r>
      <w:r w:rsidR="00306080">
        <w:rPr>
          <w:sz w:val="22"/>
          <w:szCs w:val="22"/>
        </w:rPr>
        <w:t xml:space="preserve"> </w:t>
      </w:r>
      <w:sdt>
        <w:sdtPr>
          <w:rPr>
            <w:color w:val="000000" w:themeColor="text1"/>
            <w:sz w:val="22"/>
            <w:szCs w:val="22"/>
          </w:rPr>
          <w:tag w:val="MENDELEY_CITATION_v3_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"/>
          <w:id w:val="-1281885837"/>
          <w:placeholder>
            <w:docPart w:val="72A23E851D4445378D7C88C2C067FEBB"/>
          </w:placeholder>
        </w:sdtPr>
        <w:sdtEndPr/>
        <w:sdtContent>
          <w:r w:rsidR="00C75477" w:rsidRPr="2F3CC8C8">
            <w:rPr>
              <w:color w:val="000000" w:themeColor="text1"/>
              <w:sz w:val="22"/>
              <w:szCs w:val="22"/>
            </w:rPr>
            <w:t>[</w:t>
          </w:r>
          <w:r w:rsidR="007506F7" w:rsidRPr="2F3CC8C8">
            <w:rPr>
              <w:color w:val="000000" w:themeColor="text1"/>
              <w:sz w:val="22"/>
              <w:szCs w:val="22"/>
            </w:rPr>
            <w:t>24</w:t>
          </w:r>
          <w:r w:rsidR="00C75477" w:rsidRPr="2F3CC8C8">
            <w:rPr>
              <w:color w:val="000000" w:themeColor="text1"/>
              <w:sz w:val="22"/>
              <w:szCs w:val="22"/>
            </w:rPr>
            <w:t>]</w:t>
          </w:r>
        </w:sdtContent>
      </w:sdt>
      <w:r w:rsidRPr="00034607">
        <w:rPr>
          <w:sz w:val="22"/>
          <w:szCs w:val="22"/>
        </w:rPr>
        <w:t>. Given that more than 90% of Brazil's agriculture relies on rainfall, these changes present a formidable challenge to maintaining consistent crop yields</w:t>
      </w:r>
      <w:r w:rsidR="004A6ACF">
        <w:rPr>
          <w:sz w:val="22"/>
          <w:szCs w:val="22"/>
        </w:rPr>
        <w:t xml:space="preserve"> </w:t>
      </w:r>
      <w:sdt>
        <w:sdtPr>
          <w:rPr>
            <w:color w:val="000000" w:themeColor="text1"/>
            <w:sz w:val="22"/>
            <w:szCs w:val="22"/>
          </w:rPr>
          <w:tag w:val="MENDELEY_CITATION_v3_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"/>
          <w:id w:val="958840192"/>
          <w:placeholder>
            <w:docPart w:val="72A23E851D4445378D7C88C2C067FEBB"/>
          </w:placeholder>
        </w:sdtPr>
        <w:sdtEndPr/>
        <w:sdtContent>
          <w:r w:rsidR="00C75477" w:rsidRPr="2F3CC8C8">
            <w:rPr>
              <w:color w:val="000000" w:themeColor="text1"/>
              <w:sz w:val="22"/>
              <w:szCs w:val="22"/>
            </w:rPr>
            <w:t>[</w:t>
          </w:r>
          <w:r w:rsidR="007506F7" w:rsidRPr="2F3CC8C8">
            <w:rPr>
              <w:color w:val="000000" w:themeColor="text1"/>
              <w:sz w:val="22"/>
              <w:szCs w:val="22"/>
            </w:rPr>
            <w:t>25</w:t>
          </w:r>
          <w:r w:rsidR="00C75477" w:rsidRPr="2F3CC8C8">
            <w:rPr>
              <w:color w:val="000000" w:themeColor="text1"/>
              <w:sz w:val="22"/>
              <w:szCs w:val="22"/>
            </w:rPr>
            <w:t>]</w:t>
          </w:r>
        </w:sdtContent>
      </w:sdt>
      <w:r w:rsidRPr="00034607">
        <w:rPr>
          <w:sz w:val="22"/>
          <w:szCs w:val="22"/>
        </w:rPr>
        <w:t>. To aid farmers in delivering their future quotas, technology has been introduced onto farms to improve and maximise their harvests.</w:t>
      </w:r>
      <w:r>
        <w:rPr>
          <w:sz w:val="22"/>
          <w:szCs w:val="22"/>
        </w:rPr>
        <w:t xml:space="preserve"> Existing products include: The AVO by Ecorobotix is a lightweight (130kg), </w:t>
      </w:r>
      <w:r w:rsidRPr="00034607">
        <w:rPr>
          <w:sz w:val="22"/>
          <w:szCs w:val="22"/>
        </w:rPr>
        <w:t>GPS driven, solar powered tank-type robot capable of operating autonomously to target and spray weeds through the use of a complex camera system</w:t>
      </w:r>
      <w:r>
        <w:rPr>
          <w:sz w:val="22"/>
          <w:szCs w:val="22"/>
        </w:rPr>
        <w:t xml:space="preserve"> </w:t>
      </w:r>
      <w:sdt>
        <w:sdtPr>
          <w:rPr>
            <w:color w:val="000000" w:themeColor="text1"/>
            <w:sz w:val="22"/>
            <w:szCs w:val="22"/>
          </w:rPr>
          <w:tag w:val="MENDELEY_CITATION_v3_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"/>
          <w:id w:val="1077942100"/>
          <w:placeholder>
            <w:docPart w:val="72A23E851D4445378D7C88C2C067FEBB"/>
          </w:placeholder>
        </w:sdtPr>
        <w:sdtEndPr/>
        <w:sdtContent>
          <w:r w:rsidR="00C75477" w:rsidRPr="2F3CC8C8">
            <w:rPr>
              <w:color w:val="000000" w:themeColor="text1"/>
              <w:sz w:val="22"/>
              <w:szCs w:val="22"/>
            </w:rPr>
            <w:t>[</w:t>
          </w:r>
          <w:r w:rsidR="007506F7" w:rsidRPr="2F3CC8C8">
            <w:rPr>
              <w:color w:val="000000" w:themeColor="text1"/>
              <w:sz w:val="22"/>
              <w:szCs w:val="22"/>
            </w:rPr>
            <w:t>26</w:t>
          </w:r>
          <w:r w:rsidR="00C75477" w:rsidRPr="2F3CC8C8">
            <w:rPr>
              <w:color w:val="000000" w:themeColor="text1"/>
              <w:sz w:val="22"/>
              <w:szCs w:val="22"/>
            </w:rPr>
            <w:t>]</w:t>
          </w:r>
        </w:sdtContent>
      </w:sdt>
      <w:r w:rsidRPr="00034607">
        <w:rPr>
          <w:sz w:val="22"/>
          <w:szCs w:val="22"/>
        </w:rPr>
        <w:t>.</w:t>
      </w:r>
      <w:r>
        <w:rPr>
          <w:rFonts w:ascii="Calibri" w:hAnsi="Calibri" w:cs="Calibri"/>
          <w:sz w:val="28"/>
          <w:szCs w:val="28"/>
        </w:rPr>
        <w:t xml:space="preserve"> </w:t>
      </w:r>
      <w:r>
        <w:rPr>
          <w:sz w:val="22"/>
          <w:szCs w:val="22"/>
        </w:rPr>
        <w:t xml:space="preserve">The company claims to be able to treat up to 10 hectares of land per day, while using 95% less herbicide. AVO uses a targeted spraying agent to eradicate weeds, with the project still in its Beta testing phase.  The company also plans on designing and developing a fleet of low-flying drones to gather information on the area to be weeded, thus optimising the process. LASERWEEDER by Carbon Robotics is roughly the size of a car and attached to the back end of a tractor </w:t>
      </w:r>
      <w:sdt>
        <w:sdtPr>
          <w:rPr>
            <w:color w:val="000000" w:themeColor="text1"/>
            <w:sz w:val="22"/>
            <w:szCs w:val="22"/>
          </w:rPr>
          <w:tag w:val="MENDELEY_CITATION_v3_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"/>
          <w:id w:val="2059505586"/>
          <w:placeholder>
            <w:docPart w:val="72A23E851D4445378D7C88C2C067FEBB"/>
          </w:placeholder>
        </w:sdtPr>
        <w:sdtEndPr/>
        <w:sdtContent>
          <w:r w:rsidR="00C75477" w:rsidRPr="2F3CC8C8">
            <w:rPr>
              <w:color w:val="000000" w:themeColor="text1"/>
              <w:sz w:val="22"/>
              <w:szCs w:val="22"/>
            </w:rPr>
            <w:t>[</w:t>
          </w:r>
          <w:r w:rsidR="007506F7" w:rsidRPr="2F3CC8C8">
            <w:rPr>
              <w:color w:val="000000" w:themeColor="text1"/>
              <w:sz w:val="22"/>
              <w:szCs w:val="22"/>
            </w:rPr>
            <w:t>27</w:t>
          </w:r>
          <w:r w:rsidR="00C75477" w:rsidRPr="2F3CC8C8">
            <w:rPr>
              <w:color w:val="000000" w:themeColor="text1"/>
              <w:sz w:val="22"/>
              <w:szCs w:val="22"/>
            </w:rPr>
            <w:t>]</w:t>
          </w:r>
        </w:sdtContent>
      </w:sdt>
      <w:r w:rsidR="003D6069">
        <w:rPr>
          <w:sz w:val="22"/>
          <w:szCs w:val="22"/>
        </w:rPr>
        <w:t>.</w:t>
      </w:r>
      <w:r w:rsidR="00B84336">
        <w:rPr>
          <w:sz w:val="22"/>
          <w:szCs w:val="22"/>
        </w:rPr>
        <w:t xml:space="preserve"> </w:t>
      </w:r>
      <w:r>
        <w:rPr>
          <w:sz w:val="22"/>
          <w:szCs w:val="22"/>
        </w:rPr>
        <w:t xml:space="preserve">A high powered 150W precision laser, capable of firing every 50 milliseconds targets weeds at the meristem, in turn killing, or severely stunting their growth. Powerful bed top lighting makes weeding possible in all conditions. The system combines deep learning algorithms with Nvidia’s powerful GPU hardware and camera to identify and exterminate weeds. Naio Technologies offers a range of weeding solutions including Ted, Jo, Oz, and Orio, with the former two catered towards vineyards, and the latter two to commercial farming </w:t>
      </w:r>
      <w:sdt>
        <w:sdtPr>
          <w:rPr>
            <w:color w:val="000000" w:themeColor="text1"/>
            <w:sz w:val="22"/>
            <w:szCs w:val="22"/>
          </w:rPr>
          <w:tag w:val="MENDELEY_CITATION_v3_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"/>
          <w:id w:val="-595167988"/>
          <w:placeholder>
            <w:docPart w:val="161B3B116CBD47C498844E283065F403"/>
          </w:placeholder>
        </w:sdtPr>
        <w:sdtContent>
          <w:r w:rsidR="00BB3A26" w:rsidRPr="2F3CC8C8">
            <w:rPr>
              <w:color w:val="000000" w:themeColor="text1"/>
              <w:sz w:val="22"/>
              <w:szCs w:val="22"/>
            </w:rPr>
            <w:t>[</w:t>
          </w:r>
          <w:r w:rsidR="007506F7" w:rsidRPr="2F3CC8C8">
            <w:rPr>
              <w:color w:val="000000" w:themeColor="text1"/>
              <w:sz w:val="22"/>
              <w:szCs w:val="22"/>
            </w:rPr>
            <w:t>28</w:t>
          </w:r>
          <w:r w:rsidR="00BB3A26" w:rsidRPr="2F3CC8C8">
            <w:rPr>
              <w:color w:val="000000" w:themeColor="text1"/>
              <w:sz w:val="22"/>
              <w:szCs w:val="22"/>
            </w:rPr>
            <w:t>]</w:t>
          </w:r>
        </w:sdtContent>
      </w:sdt>
      <w:r w:rsidR="000F3F22">
        <w:rPr>
          <w:sz w:val="22"/>
          <w:szCs w:val="22"/>
        </w:rPr>
        <w:t>.</w:t>
      </w:r>
      <w:r>
        <w:rPr>
          <w:sz w:val="22"/>
          <w:szCs w:val="22"/>
        </w:rPr>
        <w:t xml:space="preserve"> All systems rely on precise GPS navigation and a range of mechanical tools to remove weeds. They are all capable of offering additional assistance such as hoeing, seeding, furrowing, and transporting produce during harvests. Dandy is a compact robot specifically designed to eradicate lawn weeds on plots up to one acre in size </w:t>
      </w:r>
      <w:sdt>
        <w:sdtPr>
          <w:rPr>
            <w:color w:val="000000" w:themeColor="text1"/>
            <w:sz w:val="22"/>
            <w:szCs w:val="22"/>
          </w:rPr>
          <w:tag w:val="MENDELEY_CITATION_v3_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"/>
          <w:id w:val="805133085"/>
          <w:placeholder>
            <w:docPart w:val="588703BF493A429488686D2878910891"/>
          </w:placeholder>
        </w:sdtPr>
        <w:sdtEndPr/>
        <w:sdtContent>
          <w:r w:rsidR="00C75477" w:rsidRPr="2F3CC8C8">
            <w:rPr>
              <w:color w:val="000000" w:themeColor="text1"/>
              <w:sz w:val="22"/>
              <w:szCs w:val="22"/>
            </w:rPr>
            <w:t>[</w:t>
          </w:r>
          <w:r w:rsidR="007506F7" w:rsidRPr="2F3CC8C8">
            <w:rPr>
              <w:color w:val="000000" w:themeColor="text1"/>
              <w:sz w:val="22"/>
              <w:szCs w:val="22"/>
            </w:rPr>
            <w:t>29</w:t>
          </w:r>
          <w:r w:rsidR="00C75477" w:rsidRPr="2F3CC8C8">
            <w:rPr>
              <w:color w:val="000000" w:themeColor="text1"/>
              <w:sz w:val="22"/>
              <w:szCs w:val="22"/>
            </w:rPr>
            <w:t>]</w:t>
          </w:r>
        </w:sdtContent>
      </w:sdt>
      <w:r w:rsidR="007C588B">
        <w:rPr>
          <w:sz w:val="22"/>
          <w:szCs w:val="22"/>
        </w:rPr>
        <w:t xml:space="preserve">. </w:t>
      </w:r>
      <w:r>
        <w:rPr>
          <w:sz w:val="22"/>
          <w:szCs w:val="22"/>
        </w:rPr>
        <w:t>By combining AI with an advanced camera system, Dandy identifies unwanted growths, applying a localised spray of herbicide to selected spots. This approach, although still relying of chemicals,</w:t>
      </w:r>
      <w:r w:rsidR="00B16437">
        <w:rPr>
          <w:sz w:val="22"/>
          <w:szCs w:val="22"/>
        </w:rPr>
        <w:t xml:space="preserve"> </w:t>
      </w:r>
      <w:r>
        <w:rPr>
          <w:sz w:val="22"/>
          <w:szCs w:val="22"/>
        </w:rPr>
        <w:t>significantly reduces the amounts used (Up to 90%), thus increasing efficiency and reducing costs for the farmer.  Its navigation system comprises of GPS and an object detecting camera.</w:t>
      </w:r>
    </w:p>
    <w:p w14:paraId="5C9426DE" w14:textId="3EB34D28" w:rsidR="00AA445F" w:rsidRPr="00AA445F" w:rsidRDefault="00AA445F" w:rsidP="00AA445F">
      <w:pPr>
        <w:pStyle w:val="Heading3"/>
      </w:pPr>
      <w:bookmarkStart w:id="20" w:name="_Toc137402951"/>
      <w:r>
        <w:lastRenderedPageBreak/>
        <w:t>First Hand Market Research</w:t>
      </w:r>
      <w:bookmarkEnd w:id="20"/>
    </w:p>
    <w:p w14:paraId="77506004" w14:textId="01E8B314" w:rsidR="00CD4A33" w:rsidRPr="005C5488" w:rsidRDefault="00795E1E" w:rsidP="00795E1E">
      <w:pPr>
        <w:pStyle w:val="NormalWeb"/>
        <w:spacing w:line="276" w:lineRule="auto"/>
        <w:jc w:val="both"/>
        <w:rPr>
          <w:sz w:val="22"/>
          <w:szCs w:val="22"/>
        </w:rPr>
      </w:pPr>
      <w:r>
        <w:rPr>
          <w:noProof/>
          <w:sz w:val="22"/>
          <w:szCs w:val="22"/>
        </w:rPr>
        <w:drawing>
          <wp:anchor distT="0" distB="0" distL="114300" distR="114300" simplePos="0" relativeHeight="251658259" behindDoc="0" locked="0" layoutInCell="1" allowOverlap="1" wp14:anchorId="1EFD554A" wp14:editId="16DFA164">
            <wp:simplePos x="0" y="0"/>
            <wp:positionH relativeFrom="column">
              <wp:posOffset>-10795</wp:posOffset>
            </wp:positionH>
            <wp:positionV relativeFrom="paragraph">
              <wp:posOffset>233680</wp:posOffset>
            </wp:positionV>
            <wp:extent cx="2880995" cy="5550535"/>
            <wp:effectExtent l="25400" t="25400" r="27305" b="24765"/>
            <wp:wrapSquare wrapText="bothSides"/>
            <wp:docPr id="801161789" name="Picture 801161789" descr="A picture containing vehicle, land vehicle, grass, whe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161789" name="Picture 23" descr="A picture containing vehicle, land vehicle, grass, wheel&#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880995" cy="5550535"/>
                    </a:xfrm>
                    <a:prstGeom prst="rect">
                      <a:avLst/>
                    </a:prstGeom>
                    <a:ln w="19050">
                      <a:solidFill>
                        <a:schemeClr val="tx1"/>
                      </a:solidFill>
                    </a:ln>
                  </pic:spPr>
                </pic:pic>
              </a:graphicData>
            </a:graphic>
            <wp14:sizeRelH relativeFrom="page">
              <wp14:pctWidth>0</wp14:pctWidth>
            </wp14:sizeRelH>
            <wp14:sizeRelV relativeFrom="page">
              <wp14:pctHeight>0</wp14:pctHeight>
            </wp14:sizeRelV>
          </wp:anchor>
        </w:drawing>
      </w:r>
      <w:r w:rsidR="00647C4A">
        <w:rPr>
          <w:sz w:val="22"/>
          <w:szCs w:val="22"/>
        </w:rPr>
        <w:t>In conducting first-hand research, Brazilian coffee farmers and consultants were approached with various questions regarding the state of the nation’s coffee industry. These were (</w:t>
      </w:r>
      <w:r w:rsidR="00647C4A" w:rsidRPr="00325D42">
        <w:rPr>
          <w:sz w:val="22"/>
          <w:szCs w:val="22"/>
          <w:highlight w:val="yellow"/>
        </w:rPr>
        <w:t>name and from where</w:t>
      </w:r>
      <w:r w:rsidR="00647C4A">
        <w:rPr>
          <w:sz w:val="22"/>
          <w:szCs w:val="22"/>
        </w:rPr>
        <w:t xml:space="preserve">). The information gathered sought to provide a clearer picture of the </w:t>
      </w:r>
      <w:r w:rsidR="00647C4A" w:rsidRPr="005F2BC0">
        <w:rPr>
          <w:sz w:val="22"/>
          <w:szCs w:val="22"/>
        </w:rPr>
        <w:t xml:space="preserve">current challenges, practices, and opportunities within Brazil's coffee </w:t>
      </w:r>
      <w:r w:rsidR="00647C4A">
        <w:rPr>
          <w:sz w:val="22"/>
          <w:szCs w:val="22"/>
        </w:rPr>
        <w:t>plantations</w:t>
      </w:r>
      <w:r w:rsidR="00647C4A" w:rsidRPr="005F2BC0">
        <w:rPr>
          <w:sz w:val="22"/>
          <w:szCs w:val="22"/>
        </w:rPr>
        <w:t xml:space="preserve">. This information is vital in identifying potential areas for improvement and formulating strategies that can bolster the </w:t>
      </w:r>
      <w:r w:rsidR="00647C4A">
        <w:rPr>
          <w:sz w:val="22"/>
          <w:szCs w:val="22"/>
        </w:rPr>
        <w:t>market’s</w:t>
      </w:r>
      <w:r w:rsidR="00647C4A" w:rsidRPr="005F2BC0">
        <w:rPr>
          <w:sz w:val="22"/>
          <w:szCs w:val="22"/>
        </w:rPr>
        <w:t xml:space="preserve"> resilience and productivity</w:t>
      </w:r>
      <w:r w:rsidR="00647C4A">
        <w:rPr>
          <w:sz w:val="22"/>
          <w:szCs w:val="22"/>
        </w:rPr>
        <w:t xml:space="preserve">. The consensus was that an autonomous weeding robot would in fact be desired by farmers, provided it is affordable and effective </w:t>
      </w:r>
      <w:r w:rsidR="00B16437">
        <w:rPr>
          <w:sz w:val="22"/>
          <w:szCs w:val="22"/>
        </w:rPr>
        <w:t>[</w:t>
      </w:r>
      <w:r w:rsidR="00647C4A" w:rsidRPr="00E76842">
        <w:rPr>
          <w:sz w:val="22"/>
          <w:szCs w:val="22"/>
          <w:highlight w:val="yellow"/>
        </w:rPr>
        <w:t>Appendi</w:t>
      </w:r>
      <w:r w:rsidR="00B16437">
        <w:rPr>
          <w:sz w:val="22"/>
          <w:szCs w:val="22"/>
          <w:highlight w:val="yellow"/>
        </w:rPr>
        <w:t>ces</w:t>
      </w:r>
      <w:r w:rsidR="00647C4A" w:rsidRPr="00E76842">
        <w:rPr>
          <w:sz w:val="22"/>
          <w:szCs w:val="22"/>
          <w:highlight w:val="yellow"/>
        </w:rPr>
        <w:t xml:space="preserve"> 1, 2, and 3</w:t>
      </w:r>
      <w:r w:rsidR="00B16437">
        <w:rPr>
          <w:sz w:val="22"/>
          <w:szCs w:val="22"/>
        </w:rPr>
        <w:t>]</w:t>
      </w:r>
      <w:r w:rsidR="00647C4A">
        <w:rPr>
          <w:sz w:val="22"/>
          <w:szCs w:val="22"/>
        </w:rPr>
        <w:t xml:space="preserve">. It was noted that </w:t>
      </w:r>
      <w:r w:rsidR="00647C4A" w:rsidRPr="00325D42">
        <w:rPr>
          <w:sz w:val="22"/>
          <w:szCs w:val="22"/>
        </w:rPr>
        <w:t>size of coffee plantations varies significantly: small-hold farms typically span less than 10 hectares, medium-sized ones cover between 20 to 100 hectares, while large-scale plantations extend from 100 to 1,000 hectares</w:t>
      </w:r>
      <w:r w:rsidR="00647C4A">
        <w:rPr>
          <w:sz w:val="22"/>
          <w:szCs w:val="22"/>
        </w:rPr>
        <w:t xml:space="preserve"> </w:t>
      </w:r>
      <w:r w:rsidR="00B16437">
        <w:rPr>
          <w:sz w:val="22"/>
          <w:szCs w:val="22"/>
        </w:rPr>
        <w:t>[</w:t>
      </w:r>
      <w:r w:rsidR="00647C4A" w:rsidRPr="00325D42">
        <w:rPr>
          <w:sz w:val="22"/>
          <w:szCs w:val="22"/>
          <w:highlight w:val="yellow"/>
        </w:rPr>
        <w:t>Appendix 2</w:t>
      </w:r>
      <w:r w:rsidR="00B16437">
        <w:rPr>
          <w:sz w:val="22"/>
          <w:szCs w:val="22"/>
        </w:rPr>
        <w:t>]</w:t>
      </w:r>
      <w:r w:rsidR="00647C4A" w:rsidRPr="00325D42">
        <w:rPr>
          <w:sz w:val="22"/>
          <w:szCs w:val="22"/>
        </w:rPr>
        <w:t>.</w:t>
      </w:r>
      <w:r w:rsidR="00647C4A">
        <w:rPr>
          <w:sz w:val="22"/>
          <w:szCs w:val="22"/>
        </w:rPr>
        <w:t xml:space="preserve"> </w:t>
      </w:r>
      <w:r w:rsidR="00647C4A" w:rsidRPr="001C62C7">
        <w:rPr>
          <w:sz w:val="22"/>
          <w:szCs w:val="22"/>
          <w:highlight w:val="yellow"/>
        </w:rPr>
        <w:t>Both….</w:t>
      </w:r>
      <w:r w:rsidR="00647C4A">
        <w:rPr>
          <w:sz w:val="22"/>
          <w:szCs w:val="22"/>
        </w:rPr>
        <w:t xml:space="preserve"> (Name) indicated that while the majority of farms have access to electricity, some rural regions of the country may find access challenging, therefore forcing a reliance on alternative sources, such as solar power. When it comes to purchasing power, it was pointed out that producers often prefer to purchase their equipment outright as a pose to renting it </w:t>
      </w:r>
      <w:r w:rsidR="00B16437">
        <w:rPr>
          <w:sz w:val="22"/>
          <w:szCs w:val="22"/>
        </w:rPr>
        <w:t>[</w:t>
      </w:r>
      <w:r w:rsidR="00647C4A" w:rsidRPr="009378B4">
        <w:rPr>
          <w:sz w:val="22"/>
          <w:szCs w:val="22"/>
          <w:highlight w:val="yellow"/>
        </w:rPr>
        <w:t>Appendix</w:t>
      </w:r>
      <w:r w:rsidR="00B16437">
        <w:rPr>
          <w:sz w:val="22"/>
          <w:szCs w:val="22"/>
        </w:rPr>
        <w:t>]</w:t>
      </w:r>
      <w:r w:rsidR="00647C4A">
        <w:rPr>
          <w:sz w:val="22"/>
          <w:szCs w:val="22"/>
        </w:rPr>
        <w:t xml:space="preserve">. The industry currently has little to no laws regulating the use of autonomous robots on farms. The use of aerial equipment and unregistered herbicides is however subject to stringent guidelines </w:t>
      </w:r>
      <w:r w:rsidR="00B16437">
        <w:rPr>
          <w:sz w:val="22"/>
          <w:szCs w:val="22"/>
        </w:rPr>
        <w:t>[</w:t>
      </w:r>
      <w:r w:rsidR="00647C4A" w:rsidRPr="001403AA">
        <w:rPr>
          <w:sz w:val="22"/>
          <w:szCs w:val="22"/>
          <w:highlight w:val="yellow"/>
        </w:rPr>
        <w:t>Appendix</w:t>
      </w:r>
      <w:r w:rsidR="00B16437">
        <w:rPr>
          <w:sz w:val="22"/>
          <w:szCs w:val="22"/>
        </w:rPr>
        <w:t>]</w:t>
      </w:r>
      <w:r w:rsidR="00647C4A">
        <w:rPr>
          <w:sz w:val="22"/>
          <w:szCs w:val="22"/>
        </w:rPr>
        <w:t>.</w:t>
      </w:r>
      <w:r w:rsidR="00B16437">
        <w:rPr>
          <w:sz w:val="22"/>
          <w:szCs w:val="22"/>
        </w:rPr>
        <w:t xml:space="preserve"> </w:t>
      </w:r>
    </w:p>
    <w:p w14:paraId="11200B03" w14:textId="5B2B461C" w:rsidR="00B822E4" w:rsidRDefault="00031B36" w:rsidP="00186CD0">
      <w:pPr>
        <w:pStyle w:val="Heading2"/>
      </w:pPr>
      <w:bookmarkStart w:id="21" w:name="_Toc137402952"/>
      <w:r>
        <w:t>Cultural, Societal, Diversity &amp; Inclusion Factors</w:t>
      </w:r>
      <w:r w:rsidR="00186CD0">
        <w:t>:</w:t>
      </w:r>
      <w:bookmarkEnd w:id="21"/>
    </w:p>
    <w:p w14:paraId="20B5C79B" w14:textId="1FDE7834" w:rsidR="00F572F8" w:rsidRPr="00565CBD" w:rsidRDefault="00E42A4F" w:rsidP="00C53290">
      <w:pPr>
        <w:spacing w:line="276" w:lineRule="auto"/>
        <w:jc w:val="both"/>
        <w:rPr>
          <w:rFonts w:ascii="Times New Roman" w:hAnsi="Times New Roman"/>
          <w:sz w:val="22"/>
          <w:szCs w:val="22"/>
        </w:rPr>
      </w:pPr>
      <w:r w:rsidRPr="00E42A4F">
        <w:rPr>
          <w:rFonts w:ascii="Times New Roman" w:hAnsi="Times New Roman"/>
          <w:sz w:val="22"/>
          <w:szCs w:val="22"/>
        </w:rPr>
        <w:t>As we venture into the future of agriculture with the introduction of autonomous weeding robots, it's crucial to remember the human element. This is particularly important in places like Brazil's mountainous coffee plantations, where the integration of such technology needs to be handled with sensitivity. Let's delve into the various factors that need to be considered to ensure these advanced technologies are embraced by the coffee farming communities.</w:t>
      </w:r>
    </w:p>
    <w:p w14:paraId="4A1F7E70" w14:textId="77777777" w:rsidR="002467F6" w:rsidRDefault="002467F6" w:rsidP="00F572F8">
      <w:pPr>
        <w:pStyle w:val="Heading3"/>
      </w:pPr>
      <w:bookmarkStart w:id="22" w:name="_Toc137402953"/>
    </w:p>
    <w:p w14:paraId="5AEB5766" w14:textId="77777777" w:rsidR="002467F6" w:rsidRPr="002467F6" w:rsidRDefault="002467F6" w:rsidP="002467F6"/>
    <w:p w14:paraId="782EE6F2" w14:textId="4BDCDADC" w:rsidR="00C53290" w:rsidRDefault="00C53290" w:rsidP="00F572F8">
      <w:pPr>
        <w:pStyle w:val="Heading3"/>
      </w:pPr>
      <w:r w:rsidRPr="00565CBD">
        <w:t>Cultural Factors</w:t>
      </w:r>
      <w:bookmarkEnd w:id="22"/>
    </w:p>
    <w:p w14:paraId="078CC256" w14:textId="77777777" w:rsidR="00F572F8" w:rsidRPr="00F572F8" w:rsidRDefault="00F572F8" w:rsidP="00F572F8"/>
    <w:p w14:paraId="66A228F1" w14:textId="77777777" w:rsidR="002E0411" w:rsidRDefault="002E0411" w:rsidP="00F572F8">
      <w:pPr>
        <w:widowControl/>
        <w:spacing w:after="160" w:line="276" w:lineRule="auto"/>
        <w:ind w:left="360"/>
        <w:jc w:val="both"/>
        <w:rPr>
          <w:rFonts w:ascii="Times New Roman" w:hAnsi="Times New Roman"/>
          <w:sz w:val="22"/>
          <w:szCs w:val="22"/>
        </w:rPr>
      </w:pPr>
      <w:r w:rsidRPr="002E0411">
        <w:rPr>
          <w:rFonts w:ascii="Times New Roman" w:hAnsi="Times New Roman"/>
          <w:b/>
          <w:bCs/>
          <w:sz w:val="22"/>
          <w:szCs w:val="22"/>
        </w:rPr>
        <w:t>• Respecting traditional farming methods</w:t>
      </w:r>
      <w:r w:rsidRPr="002E0411">
        <w:rPr>
          <w:rFonts w:ascii="Times New Roman" w:hAnsi="Times New Roman"/>
          <w:sz w:val="22"/>
          <w:szCs w:val="22"/>
        </w:rPr>
        <w:t xml:space="preserve">: Many coffee-growing communities in Brazil have a cherished heritage of farming practices that have been passed down through generations. For </w:t>
      </w:r>
      <w:r w:rsidRPr="002E0411">
        <w:rPr>
          <w:rFonts w:ascii="Times New Roman" w:hAnsi="Times New Roman"/>
          <w:sz w:val="22"/>
          <w:szCs w:val="22"/>
        </w:rPr>
        <w:lastRenderedPageBreak/>
        <w:t>instance, handpicking coffee cherries is a time-honored tradition in many of these plantations. The introduction of autonomous weeding robots could disrupt these customs, requiring farmers to adapt to new ways. Therefore, it's essential to engage with these communities, understand their traditions, and respect their values. This approach will ensure that the new technology is introduced in a manner that is respectful and supportive.</w:t>
      </w:r>
    </w:p>
    <w:p w14:paraId="6A219E6F" w14:textId="65DA7994" w:rsidR="00F572F8" w:rsidRPr="002E0411" w:rsidRDefault="002E0411" w:rsidP="00F572F8">
      <w:pPr>
        <w:widowControl/>
        <w:spacing w:after="160" w:line="276" w:lineRule="auto"/>
        <w:ind w:left="360"/>
        <w:jc w:val="both"/>
        <w:rPr>
          <w:rFonts w:ascii="Times New Roman" w:hAnsi="Times New Roman"/>
          <w:sz w:val="22"/>
          <w:szCs w:val="22"/>
        </w:rPr>
      </w:pPr>
      <w:r w:rsidRPr="002E0411">
        <w:rPr>
          <w:rFonts w:ascii="Times New Roman" w:hAnsi="Times New Roman"/>
          <w:sz w:val="22"/>
          <w:szCs w:val="22"/>
        </w:rPr>
        <w:t xml:space="preserve"> •</w:t>
      </w:r>
      <w:r w:rsidRPr="002E0411">
        <w:rPr>
          <w:rFonts w:ascii="Times New Roman" w:hAnsi="Times New Roman"/>
          <w:b/>
          <w:bCs/>
          <w:sz w:val="22"/>
          <w:szCs w:val="22"/>
        </w:rPr>
        <w:t xml:space="preserve"> Language and communication: </w:t>
      </w:r>
      <w:r w:rsidRPr="002E0411">
        <w:rPr>
          <w:rFonts w:ascii="Times New Roman" w:hAnsi="Times New Roman"/>
          <w:sz w:val="22"/>
          <w:szCs w:val="22"/>
        </w:rPr>
        <w:t xml:space="preserve">Not everyone is fluent in </w:t>
      </w:r>
      <w:r>
        <w:rPr>
          <w:rFonts w:ascii="Times New Roman" w:hAnsi="Times New Roman"/>
          <w:sz w:val="22"/>
          <w:szCs w:val="22"/>
        </w:rPr>
        <w:t>technical jargon</w:t>
      </w:r>
      <w:r w:rsidRPr="002E0411">
        <w:rPr>
          <w:rFonts w:ascii="Times New Roman" w:hAnsi="Times New Roman"/>
          <w:sz w:val="22"/>
          <w:szCs w:val="22"/>
        </w:rPr>
        <w:t>. To ensure the successful adoption of autonomous weeding robots, we need to communicate effectively with farmers and other stakeholders in the coffee industry. This means providing user manuals, training materials, and support in local languages. Companies like Blue River Technology are already setting a good example with their See &amp; Spray technology.</w:t>
      </w:r>
    </w:p>
    <w:p w14:paraId="7FD9A5E4" w14:textId="7EE884EE" w:rsidR="00C53290" w:rsidRDefault="00C53290" w:rsidP="00F572F8">
      <w:pPr>
        <w:pStyle w:val="Heading3"/>
      </w:pPr>
      <w:bookmarkStart w:id="23" w:name="_Toc137402954"/>
      <w:r w:rsidRPr="00565CBD">
        <w:t>Societal Factors</w:t>
      </w:r>
      <w:bookmarkEnd w:id="23"/>
    </w:p>
    <w:p w14:paraId="55B59D2E" w14:textId="77777777" w:rsidR="00F572F8" w:rsidRPr="00565CBD" w:rsidRDefault="00F572F8" w:rsidP="00C53290">
      <w:pPr>
        <w:spacing w:line="276" w:lineRule="auto"/>
        <w:jc w:val="both"/>
        <w:rPr>
          <w:rFonts w:ascii="Times New Roman" w:hAnsi="Times New Roman"/>
          <w:b/>
          <w:bCs/>
          <w:sz w:val="22"/>
          <w:szCs w:val="22"/>
        </w:rPr>
      </w:pPr>
    </w:p>
    <w:p w14:paraId="237327A4" w14:textId="77777777" w:rsidR="00812654" w:rsidRDefault="00B40368" w:rsidP="00F572F8">
      <w:pPr>
        <w:widowControl/>
        <w:spacing w:after="160" w:line="276" w:lineRule="auto"/>
        <w:ind w:left="720"/>
        <w:jc w:val="both"/>
        <w:rPr>
          <w:rFonts w:ascii="Times New Roman" w:hAnsi="Times New Roman"/>
          <w:b/>
          <w:bCs/>
          <w:sz w:val="22"/>
          <w:szCs w:val="22"/>
        </w:rPr>
      </w:pPr>
      <w:r w:rsidRPr="00B40368">
        <w:rPr>
          <w:rFonts w:ascii="Times New Roman" w:hAnsi="Times New Roman"/>
          <w:b/>
          <w:bCs/>
          <w:sz w:val="22"/>
          <w:szCs w:val="22"/>
        </w:rPr>
        <w:t xml:space="preserve">• Employment and labor: </w:t>
      </w:r>
      <w:r w:rsidRPr="00812654">
        <w:rPr>
          <w:rFonts w:ascii="Times New Roman" w:hAnsi="Times New Roman"/>
          <w:sz w:val="22"/>
          <w:szCs w:val="22"/>
        </w:rPr>
        <w:t>While autonomous weeding robots could increase efficiency and reduce labor costs, they could also lead to job losses for farmworkers. This is a significant concern, as many workers depend on these jobs for their livelihood. It's important to address these concerns directly and explore opportunities for retraining workers. For instance, they could be trained in new roles related to the maintenance, operation, and management of the robots. Companies like John Deere are leading the way in this regard.</w:t>
      </w:r>
      <w:r w:rsidRPr="00B40368">
        <w:rPr>
          <w:rFonts w:ascii="Times New Roman" w:hAnsi="Times New Roman"/>
          <w:b/>
          <w:bCs/>
          <w:sz w:val="22"/>
          <w:szCs w:val="22"/>
        </w:rPr>
        <w:t xml:space="preserve"> </w:t>
      </w:r>
    </w:p>
    <w:p w14:paraId="3BE2B13A" w14:textId="102CD850" w:rsidR="00F572F8" w:rsidRPr="00812654" w:rsidRDefault="00B40368" w:rsidP="00F572F8">
      <w:pPr>
        <w:widowControl/>
        <w:spacing w:after="160" w:line="276" w:lineRule="auto"/>
        <w:ind w:left="720"/>
        <w:jc w:val="both"/>
        <w:rPr>
          <w:rFonts w:ascii="Times New Roman" w:hAnsi="Times New Roman"/>
          <w:sz w:val="22"/>
          <w:szCs w:val="22"/>
        </w:rPr>
      </w:pPr>
      <w:r w:rsidRPr="00B40368">
        <w:rPr>
          <w:rFonts w:ascii="Times New Roman" w:hAnsi="Times New Roman"/>
          <w:b/>
          <w:bCs/>
          <w:sz w:val="22"/>
          <w:szCs w:val="22"/>
        </w:rPr>
        <w:t>• Education and training</w:t>
      </w:r>
      <w:r w:rsidRPr="00812654">
        <w:rPr>
          <w:rFonts w:ascii="Times New Roman" w:hAnsi="Times New Roman"/>
          <w:sz w:val="22"/>
          <w:szCs w:val="22"/>
        </w:rPr>
        <w:t>: The introduction of autonomous weeding robots means farmers and workers will need to learn new skills. Tailored education and training programs can help bridge this skill gap. The DeepWeeds project in Australia is a great example of this, providing local farmers with the training they need to use their deep learning-based weed detection system.</w:t>
      </w:r>
    </w:p>
    <w:p w14:paraId="3743F9F6" w14:textId="328BC98C" w:rsidR="00C53290" w:rsidRDefault="00C53290" w:rsidP="00F572F8">
      <w:pPr>
        <w:pStyle w:val="Heading3"/>
      </w:pPr>
      <w:bookmarkStart w:id="24" w:name="_Toc137402955"/>
      <w:r w:rsidRPr="00565CBD">
        <w:t>Diversity and Inclusion Factors</w:t>
      </w:r>
      <w:bookmarkEnd w:id="24"/>
    </w:p>
    <w:p w14:paraId="32D1B95A" w14:textId="77777777" w:rsidR="00F572F8" w:rsidRPr="00565CBD" w:rsidRDefault="00F572F8" w:rsidP="00C53290">
      <w:pPr>
        <w:spacing w:line="276" w:lineRule="auto"/>
        <w:jc w:val="both"/>
        <w:rPr>
          <w:rFonts w:ascii="Times New Roman" w:hAnsi="Times New Roman"/>
          <w:b/>
          <w:bCs/>
          <w:sz w:val="22"/>
          <w:szCs w:val="22"/>
        </w:rPr>
      </w:pPr>
    </w:p>
    <w:p w14:paraId="14F654D0" w14:textId="77777777" w:rsidR="00BB3589" w:rsidRDefault="00E54DFD" w:rsidP="00C53290">
      <w:pPr>
        <w:spacing w:line="276" w:lineRule="auto"/>
        <w:jc w:val="both"/>
        <w:rPr>
          <w:rFonts w:ascii="Times New Roman" w:hAnsi="Times New Roman"/>
          <w:b/>
          <w:bCs/>
          <w:sz w:val="22"/>
          <w:szCs w:val="22"/>
        </w:rPr>
      </w:pPr>
      <w:r w:rsidRPr="00E54DFD">
        <w:rPr>
          <w:rFonts w:ascii="Times New Roman" w:hAnsi="Times New Roman"/>
          <w:b/>
          <w:bCs/>
          <w:sz w:val="22"/>
          <w:szCs w:val="22"/>
        </w:rPr>
        <w:t xml:space="preserve">• Gender equality: </w:t>
      </w:r>
      <w:r w:rsidRPr="00BB3589">
        <w:rPr>
          <w:rFonts w:ascii="Times New Roman" w:hAnsi="Times New Roman"/>
          <w:sz w:val="22"/>
          <w:szCs w:val="22"/>
        </w:rPr>
        <w:t>It's important to ensure that the benefits of new technology are accessible to all. This means making sure that both men and women have equal access to education, training, and opportunities related to the technology. In Rwanda, for example, the introduction of drones for crop monitoring included training programs specifically designed for women.</w:t>
      </w:r>
    </w:p>
    <w:p w14:paraId="1CF278E3" w14:textId="5A8E022D" w:rsidR="00C53290" w:rsidRPr="00BB3589" w:rsidRDefault="00E54DFD" w:rsidP="00C53290">
      <w:pPr>
        <w:spacing w:line="276" w:lineRule="auto"/>
        <w:jc w:val="both"/>
        <w:rPr>
          <w:rFonts w:ascii="Times New Roman" w:hAnsi="Times New Roman"/>
          <w:sz w:val="22"/>
          <w:szCs w:val="22"/>
        </w:rPr>
      </w:pPr>
      <w:r w:rsidRPr="00E54DFD">
        <w:rPr>
          <w:rFonts w:ascii="Times New Roman" w:hAnsi="Times New Roman"/>
          <w:b/>
          <w:bCs/>
          <w:sz w:val="22"/>
          <w:szCs w:val="22"/>
        </w:rPr>
        <w:t xml:space="preserve"> • Accessibility for people with disabilities: </w:t>
      </w:r>
      <w:r w:rsidRPr="00BB3589">
        <w:rPr>
          <w:rFonts w:ascii="Times New Roman" w:hAnsi="Times New Roman"/>
          <w:sz w:val="22"/>
          <w:szCs w:val="22"/>
        </w:rPr>
        <w:t>Everyone should have the chance to benefit from new technology. This means designing autonomous weeding robots and associated tools that are accessible to people with disabilities. Companies like Liftware are leading the way in creating assistive technologies, showing us that it's possible to create a more inclusive environment in the coffee farming industry.</w:t>
      </w:r>
    </w:p>
    <w:p w14:paraId="3803B522" w14:textId="7B071E88" w:rsidR="009F2DA5" w:rsidRDefault="00CA2C23" w:rsidP="00186CD0">
      <w:pPr>
        <w:pStyle w:val="Heading2"/>
      </w:pPr>
      <w:bookmarkStart w:id="25" w:name="_Toc137402956"/>
      <w:r>
        <w:t>Environmental Sustainability of Product Sector</w:t>
      </w:r>
      <w:r w:rsidR="00186CD0">
        <w:t>:</w:t>
      </w:r>
      <w:bookmarkEnd w:id="25"/>
    </w:p>
    <w:p w14:paraId="2D9257CD" w14:textId="77777777" w:rsidR="00CA2C23" w:rsidRPr="00CA2C23" w:rsidRDefault="00CA2C23" w:rsidP="00CA2C23"/>
    <w:p w14:paraId="5EF3A212" w14:textId="2DCCF470" w:rsidR="009F2DA5" w:rsidRPr="00B822E4" w:rsidRDefault="009F2DA5" w:rsidP="00CA2C23">
      <w:pPr>
        <w:spacing w:line="276" w:lineRule="auto"/>
        <w:jc w:val="both"/>
        <w:rPr>
          <w:rFonts w:ascii="Times New Roman" w:hAnsi="Times New Roman"/>
          <w:sz w:val="22"/>
          <w:szCs w:val="22"/>
        </w:rPr>
      </w:pPr>
      <w:r w:rsidRPr="00B822E4">
        <w:rPr>
          <w:rFonts w:ascii="Times New Roman" w:hAnsi="Times New Roman"/>
          <w:sz w:val="22"/>
          <w:szCs w:val="22"/>
        </w:rPr>
        <w:t xml:space="preserve">In recent years, environmental sustainability has </w:t>
      </w:r>
      <w:r w:rsidR="006D42E9" w:rsidRPr="006D42E9">
        <w:rPr>
          <w:rFonts w:ascii="Times New Roman" w:hAnsi="Times New Roman"/>
          <w:sz w:val="22"/>
          <w:szCs w:val="22"/>
        </w:rPr>
        <w:t>emerged as</w:t>
      </w:r>
      <w:r w:rsidRPr="00B822E4">
        <w:rPr>
          <w:rFonts w:ascii="Times New Roman" w:hAnsi="Times New Roman"/>
          <w:sz w:val="22"/>
          <w:szCs w:val="22"/>
        </w:rPr>
        <w:t xml:space="preserve"> a </w:t>
      </w:r>
      <w:r w:rsidR="006D42E9" w:rsidRPr="006D42E9">
        <w:rPr>
          <w:rFonts w:ascii="Times New Roman" w:hAnsi="Times New Roman"/>
          <w:sz w:val="22"/>
          <w:szCs w:val="22"/>
        </w:rPr>
        <w:t>top priority, particularly</w:t>
      </w:r>
      <w:r w:rsidRPr="00B822E4">
        <w:rPr>
          <w:rFonts w:ascii="Times New Roman" w:hAnsi="Times New Roman"/>
          <w:sz w:val="22"/>
          <w:szCs w:val="22"/>
        </w:rPr>
        <w:t xml:space="preserve"> in the agricultural sector, where the effects of climate change and environmental degradation are felt most </w:t>
      </w:r>
      <w:r w:rsidR="006D42E9" w:rsidRPr="006D42E9">
        <w:rPr>
          <w:rFonts w:ascii="Times New Roman" w:hAnsi="Times New Roman"/>
          <w:sz w:val="22"/>
          <w:szCs w:val="22"/>
        </w:rPr>
        <w:t>acutely. Autonomous</w:t>
      </w:r>
      <w:r w:rsidRPr="00B822E4">
        <w:rPr>
          <w:rFonts w:ascii="Times New Roman" w:hAnsi="Times New Roman"/>
          <w:sz w:val="22"/>
          <w:szCs w:val="22"/>
        </w:rPr>
        <w:t xml:space="preserve"> weed-removal </w:t>
      </w:r>
      <w:r w:rsidR="006D42E9" w:rsidRPr="006D42E9">
        <w:rPr>
          <w:rFonts w:ascii="Times New Roman" w:hAnsi="Times New Roman"/>
          <w:sz w:val="22"/>
          <w:szCs w:val="22"/>
        </w:rPr>
        <w:t>devices from Activelio AgriTech</w:t>
      </w:r>
      <w:r w:rsidRPr="00B822E4">
        <w:rPr>
          <w:rFonts w:ascii="Times New Roman" w:hAnsi="Times New Roman"/>
          <w:sz w:val="22"/>
          <w:szCs w:val="22"/>
        </w:rPr>
        <w:t xml:space="preserve"> offer a novel approach to vegetation management that could </w:t>
      </w:r>
      <w:r w:rsidR="006D42E9" w:rsidRPr="006D42E9">
        <w:rPr>
          <w:rFonts w:ascii="Times New Roman" w:hAnsi="Times New Roman"/>
          <w:sz w:val="22"/>
          <w:szCs w:val="22"/>
        </w:rPr>
        <w:t>significantly</w:t>
      </w:r>
      <w:r w:rsidRPr="00B822E4">
        <w:rPr>
          <w:rFonts w:ascii="Times New Roman" w:hAnsi="Times New Roman"/>
          <w:sz w:val="22"/>
          <w:szCs w:val="22"/>
        </w:rPr>
        <w:t xml:space="preserve"> reduce </w:t>
      </w:r>
      <w:r w:rsidR="006D42E9" w:rsidRPr="006D42E9">
        <w:rPr>
          <w:rFonts w:ascii="Times New Roman" w:hAnsi="Times New Roman"/>
          <w:sz w:val="22"/>
          <w:szCs w:val="22"/>
        </w:rPr>
        <w:t xml:space="preserve">the environmental impact of </w:t>
      </w:r>
      <w:r w:rsidRPr="00B822E4">
        <w:rPr>
          <w:rFonts w:ascii="Times New Roman" w:hAnsi="Times New Roman"/>
          <w:sz w:val="22"/>
          <w:szCs w:val="22"/>
        </w:rPr>
        <w:t xml:space="preserve">agricultural </w:t>
      </w:r>
      <w:r w:rsidR="006D42E9" w:rsidRPr="006D42E9">
        <w:rPr>
          <w:rFonts w:ascii="Times New Roman" w:hAnsi="Times New Roman"/>
          <w:sz w:val="22"/>
          <w:szCs w:val="22"/>
        </w:rPr>
        <w:t>operations.</w:t>
      </w:r>
      <w:r w:rsidRPr="00B822E4">
        <w:rPr>
          <w:rFonts w:ascii="Times New Roman" w:hAnsi="Times New Roman"/>
          <w:sz w:val="22"/>
          <w:szCs w:val="22"/>
        </w:rPr>
        <w:t xml:space="preserve"> The </w:t>
      </w:r>
      <w:r w:rsidR="006D42E9" w:rsidRPr="006D42E9">
        <w:rPr>
          <w:rFonts w:ascii="Times New Roman" w:hAnsi="Times New Roman"/>
          <w:sz w:val="22"/>
          <w:szCs w:val="22"/>
        </w:rPr>
        <w:t>objective</w:t>
      </w:r>
      <w:r w:rsidRPr="00B822E4">
        <w:rPr>
          <w:rFonts w:ascii="Times New Roman" w:hAnsi="Times New Roman"/>
          <w:sz w:val="22"/>
          <w:szCs w:val="22"/>
        </w:rPr>
        <w:t xml:space="preserve"> of this </w:t>
      </w:r>
      <w:r w:rsidR="006D42E9" w:rsidRPr="006D42E9">
        <w:rPr>
          <w:rFonts w:ascii="Times New Roman" w:hAnsi="Times New Roman"/>
          <w:sz w:val="22"/>
          <w:szCs w:val="22"/>
        </w:rPr>
        <w:t>analysis</w:t>
      </w:r>
      <w:r w:rsidRPr="00B822E4">
        <w:rPr>
          <w:rFonts w:ascii="Times New Roman" w:hAnsi="Times New Roman"/>
          <w:sz w:val="22"/>
          <w:szCs w:val="22"/>
        </w:rPr>
        <w:t xml:space="preserve"> is to critically </w:t>
      </w:r>
      <w:r w:rsidR="006D42E9" w:rsidRPr="006D42E9">
        <w:rPr>
          <w:rFonts w:ascii="Times New Roman" w:hAnsi="Times New Roman"/>
          <w:sz w:val="22"/>
          <w:szCs w:val="22"/>
        </w:rPr>
        <w:t xml:space="preserve">evaluate </w:t>
      </w:r>
      <w:r w:rsidRPr="00B822E4">
        <w:rPr>
          <w:rFonts w:ascii="Times New Roman" w:hAnsi="Times New Roman"/>
          <w:sz w:val="22"/>
          <w:szCs w:val="22"/>
        </w:rPr>
        <w:t>the environmental sustainability of this product sector.</w:t>
      </w:r>
    </w:p>
    <w:p w14:paraId="6B91E4C2" w14:textId="77777777" w:rsidR="006D42E9" w:rsidRPr="00B822E4" w:rsidRDefault="006D42E9" w:rsidP="00CA2C23">
      <w:pPr>
        <w:spacing w:line="276" w:lineRule="auto"/>
        <w:jc w:val="both"/>
        <w:rPr>
          <w:rFonts w:ascii="Times New Roman" w:hAnsi="Times New Roman"/>
          <w:sz w:val="22"/>
          <w:szCs w:val="22"/>
        </w:rPr>
      </w:pPr>
    </w:p>
    <w:p w14:paraId="439D68C7" w14:textId="77777777" w:rsidR="009F2DA5" w:rsidRPr="000F4539" w:rsidRDefault="009F2DA5" w:rsidP="00CA2C23">
      <w:pPr>
        <w:spacing w:line="276" w:lineRule="auto"/>
        <w:jc w:val="both"/>
        <w:rPr>
          <w:rFonts w:ascii="Times New Roman" w:hAnsi="Times New Roman"/>
          <w:b/>
          <w:sz w:val="22"/>
          <w:szCs w:val="22"/>
        </w:rPr>
      </w:pPr>
      <w:r w:rsidRPr="197801CD">
        <w:rPr>
          <w:rFonts w:ascii="Times New Roman" w:hAnsi="Times New Roman"/>
          <w:b/>
          <w:sz w:val="22"/>
          <w:szCs w:val="22"/>
        </w:rPr>
        <w:t>Energy Efficiency</w:t>
      </w:r>
    </w:p>
    <w:p w14:paraId="08C964C6" w14:textId="258C8AF3" w:rsidR="009F2DA5" w:rsidRPr="00B822E4" w:rsidRDefault="00EF6C69" w:rsidP="00CA2C23">
      <w:pPr>
        <w:spacing w:line="276" w:lineRule="auto"/>
        <w:jc w:val="both"/>
        <w:rPr>
          <w:rFonts w:ascii="Times New Roman" w:hAnsi="Times New Roman"/>
          <w:sz w:val="22"/>
          <w:szCs w:val="22"/>
        </w:rPr>
      </w:pPr>
      <w:r w:rsidRPr="00EF6C69">
        <w:rPr>
          <w:rFonts w:ascii="Times New Roman" w:hAnsi="Times New Roman"/>
          <w:sz w:val="22"/>
          <w:szCs w:val="22"/>
        </w:rPr>
        <w:t>Environmental</w:t>
      </w:r>
      <w:r w:rsidR="009F2DA5" w:rsidRPr="00B822E4">
        <w:rPr>
          <w:rFonts w:ascii="Times New Roman" w:hAnsi="Times New Roman"/>
          <w:sz w:val="22"/>
          <w:szCs w:val="22"/>
        </w:rPr>
        <w:t xml:space="preserve"> sustainability </w:t>
      </w:r>
      <w:r w:rsidRPr="00EF6C69">
        <w:rPr>
          <w:rFonts w:ascii="Times New Roman" w:hAnsi="Times New Roman"/>
          <w:sz w:val="22"/>
          <w:szCs w:val="22"/>
        </w:rPr>
        <w:t xml:space="preserve">is primarily concerned with energy efficiency </w:t>
      </w:r>
      <w:r w:rsidR="009F2DA5" w:rsidRPr="00B822E4">
        <w:rPr>
          <w:rFonts w:ascii="Times New Roman" w:hAnsi="Times New Roman"/>
          <w:sz w:val="22"/>
          <w:szCs w:val="22"/>
        </w:rPr>
        <w:t xml:space="preserve">in all robotic applications. </w:t>
      </w:r>
      <w:r w:rsidRPr="00EF6C69">
        <w:rPr>
          <w:rFonts w:ascii="Times New Roman" w:hAnsi="Times New Roman"/>
          <w:sz w:val="22"/>
          <w:szCs w:val="22"/>
        </w:rPr>
        <w:t>In contrast to</w:t>
      </w:r>
      <w:r w:rsidR="009F2DA5" w:rsidRPr="00B822E4">
        <w:rPr>
          <w:rFonts w:ascii="Times New Roman" w:hAnsi="Times New Roman"/>
          <w:sz w:val="22"/>
          <w:szCs w:val="22"/>
        </w:rPr>
        <w:t xml:space="preserve"> conventional gas-powered farm equipment, autonomous weed-removal </w:t>
      </w:r>
      <w:r w:rsidRPr="00EF6C69">
        <w:rPr>
          <w:rFonts w:ascii="Times New Roman" w:hAnsi="Times New Roman"/>
          <w:sz w:val="22"/>
          <w:szCs w:val="22"/>
        </w:rPr>
        <w:t>devices</w:t>
      </w:r>
      <w:r w:rsidR="009F2DA5" w:rsidRPr="00B822E4">
        <w:rPr>
          <w:rFonts w:ascii="Times New Roman" w:hAnsi="Times New Roman"/>
          <w:sz w:val="22"/>
          <w:szCs w:val="22"/>
        </w:rPr>
        <w:t xml:space="preserve"> typically </w:t>
      </w:r>
      <w:r w:rsidR="009F2DA5" w:rsidRPr="00B822E4">
        <w:rPr>
          <w:rFonts w:ascii="Times New Roman" w:hAnsi="Times New Roman"/>
          <w:sz w:val="22"/>
          <w:szCs w:val="22"/>
        </w:rPr>
        <w:lastRenderedPageBreak/>
        <w:t xml:space="preserve">operate on </w:t>
      </w:r>
      <w:r w:rsidRPr="00EF6C69">
        <w:rPr>
          <w:rFonts w:ascii="Times New Roman" w:hAnsi="Times New Roman"/>
          <w:sz w:val="22"/>
          <w:szCs w:val="22"/>
        </w:rPr>
        <w:t xml:space="preserve">renewable </w:t>
      </w:r>
      <w:r w:rsidR="009F2DA5" w:rsidRPr="00B822E4">
        <w:rPr>
          <w:rFonts w:ascii="Times New Roman" w:hAnsi="Times New Roman"/>
          <w:sz w:val="22"/>
          <w:szCs w:val="22"/>
        </w:rPr>
        <w:t>electric power</w:t>
      </w:r>
      <w:r w:rsidRPr="00EF6C69">
        <w:rPr>
          <w:rFonts w:ascii="Times New Roman" w:hAnsi="Times New Roman"/>
          <w:sz w:val="22"/>
          <w:szCs w:val="22"/>
        </w:rPr>
        <w:t>. However</w:t>
      </w:r>
      <w:r w:rsidR="009F2DA5" w:rsidRPr="00B822E4">
        <w:rPr>
          <w:rFonts w:ascii="Times New Roman" w:hAnsi="Times New Roman"/>
          <w:sz w:val="22"/>
          <w:szCs w:val="22"/>
        </w:rPr>
        <w:t xml:space="preserve">, the energy efficiency of these robots can </w:t>
      </w:r>
      <w:r w:rsidRPr="00EF6C69">
        <w:rPr>
          <w:rFonts w:ascii="Times New Roman" w:hAnsi="Times New Roman"/>
          <w:sz w:val="22"/>
          <w:szCs w:val="22"/>
        </w:rPr>
        <w:t>differ significantly depending</w:t>
      </w:r>
      <w:r w:rsidR="009F2DA5" w:rsidRPr="00B822E4">
        <w:rPr>
          <w:rFonts w:ascii="Times New Roman" w:hAnsi="Times New Roman"/>
          <w:sz w:val="22"/>
          <w:szCs w:val="22"/>
        </w:rPr>
        <w:t xml:space="preserve"> on </w:t>
      </w:r>
      <w:r w:rsidRPr="00EF6C69">
        <w:rPr>
          <w:rFonts w:ascii="Times New Roman" w:hAnsi="Times New Roman"/>
          <w:sz w:val="22"/>
          <w:szCs w:val="22"/>
        </w:rPr>
        <w:t xml:space="preserve">their </w:t>
      </w:r>
      <w:r w:rsidR="009F2DA5" w:rsidRPr="00B822E4">
        <w:rPr>
          <w:rFonts w:ascii="Times New Roman" w:hAnsi="Times New Roman"/>
          <w:sz w:val="22"/>
          <w:szCs w:val="22"/>
        </w:rPr>
        <w:t xml:space="preserve">design, operating conditions, and the </w:t>
      </w:r>
      <w:r w:rsidRPr="00EF6C69">
        <w:rPr>
          <w:rFonts w:ascii="Times New Roman" w:hAnsi="Times New Roman"/>
          <w:sz w:val="22"/>
          <w:szCs w:val="22"/>
        </w:rPr>
        <w:t>efficiency</w:t>
      </w:r>
      <w:r w:rsidR="009F2DA5" w:rsidRPr="00B822E4">
        <w:rPr>
          <w:rFonts w:ascii="Times New Roman" w:hAnsi="Times New Roman"/>
          <w:sz w:val="22"/>
          <w:szCs w:val="22"/>
        </w:rPr>
        <w:t xml:space="preserve"> of their power conversion and storage systems. It is </w:t>
      </w:r>
      <w:r w:rsidRPr="00EF6C69">
        <w:rPr>
          <w:rFonts w:ascii="Times New Roman" w:hAnsi="Times New Roman"/>
          <w:sz w:val="22"/>
          <w:szCs w:val="22"/>
        </w:rPr>
        <w:t>necessary</w:t>
      </w:r>
      <w:r w:rsidR="009F2DA5" w:rsidRPr="00B822E4">
        <w:rPr>
          <w:rFonts w:ascii="Times New Roman" w:hAnsi="Times New Roman"/>
          <w:sz w:val="22"/>
          <w:szCs w:val="22"/>
        </w:rPr>
        <w:t xml:space="preserve"> to investigate the precise power </w:t>
      </w:r>
      <w:r w:rsidRPr="00EF6C69">
        <w:rPr>
          <w:rFonts w:ascii="Times New Roman" w:hAnsi="Times New Roman"/>
          <w:sz w:val="22"/>
          <w:szCs w:val="22"/>
        </w:rPr>
        <w:t>requirements</w:t>
      </w:r>
      <w:r w:rsidR="009F2DA5" w:rsidRPr="00B822E4">
        <w:rPr>
          <w:rFonts w:ascii="Times New Roman" w:hAnsi="Times New Roman"/>
          <w:sz w:val="22"/>
          <w:szCs w:val="22"/>
        </w:rPr>
        <w:t xml:space="preserve"> and consumption patterns of these </w:t>
      </w:r>
      <w:r w:rsidRPr="00EF6C69">
        <w:rPr>
          <w:rFonts w:ascii="Times New Roman" w:hAnsi="Times New Roman"/>
          <w:sz w:val="22"/>
          <w:szCs w:val="22"/>
        </w:rPr>
        <w:t>devices</w:t>
      </w:r>
      <w:r w:rsidR="009F2DA5" w:rsidRPr="00B822E4">
        <w:rPr>
          <w:rFonts w:ascii="Times New Roman" w:hAnsi="Times New Roman"/>
          <w:sz w:val="22"/>
          <w:szCs w:val="22"/>
        </w:rPr>
        <w:t xml:space="preserve"> in order to comprehend their energy footprint</w:t>
      </w:r>
      <w:r w:rsidRPr="00EF6C69">
        <w:rPr>
          <w:rFonts w:ascii="Times New Roman" w:hAnsi="Times New Roman"/>
          <w:sz w:val="22"/>
          <w:szCs w:val="22"/>
        </w:rPr>
        <w:t xml:space="preserve"> in its entirety</w:t>
      </w:r>
      <w:r w:rsidR="006C14CB">
        <w:rPr>
          <w:rFonts w:ascii="Times New Roman" w:hAnsi="Times New Roman"/>
          <w:sz w:val="22"/>
          <w:szCs w:val="22"/>
        </w:rPr>
        <w:t xml:space="preserve"> </w:t>
      </w:r>
      <w:sdt>
        <w:sdtPr>
          <w:rPr>
            <w:rFonts w:ascii="Times New Roman" w:hAnsi="Times New Roman"/>
            <w:color w:val="000000" w:themeColor="text1"/>
            <w:sz w:val="22"/>
            <w:szCs w:val="22"/>
          </w:rPr>
          <w:tag w:val="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"/>
          <w:id w:val="-218055317"/>
          <w:placeholder>
            <w:docPart w:val="AD5EA2E951DE456493BAC4BE5D25E772"/>
          </w:placeholder>
        </w:sdtPr>
        <w:sdtContent>
          <w:r w:rsidR="006521E9" w:rsidRPr="197801CD">
            <w:rPr>
              <w:rFonts w:ascii="Times New Roman" w:hAnsi="Times New Roman"/>
              <w:color w:val="000000" w:themeColor="text1"/>
              <w:sz w:val="22"/>
              <w:szCs w:val="22"/>
            </w:rPr>
            <w:t>[</w:t>
          </w:r>
          <w:r w:rsidR="00445960" w:rsidRPr="197801CD">
            <w:rPr>
              <w:rFonts w:ascii="Times New Roman" w:hAnsi="Times New Roman"/>
              <w:color w:val="000000" w:themeColor="text1"/>
              <w:sz w:val="22"/>
              <w:szCs w:val="22"/>
            </w:rPr>
            <w:t>30</w:t>
          </w:r>
          <w:r w:rsidR="007506F7" w:rsidRPr="197801CD">
            <w:rPr>
              <w:rFonts w:ascii="Times New Roman" w:hAnsi="Times New Roman"/>
              <w:color w:val="000000" w:themeColor="text1"/>
              <w:sz w:val="22"/>
              <w:szCs w:val="22"/>
            </w:rPr>
            <w:t>], [31</w:t>
          </w:r>
          <w:r w:rsidR="00445960" w:rsidRPr="197801CD">
            <w:rPr>
              <w:rFonts w:ascii="Times New Roman" w:hAnsi="Times New Roman"/>
              <w:color w:val="000000" w:themeColor="text1"/>
              <w:sz w:val="22"/>
              <w:szCs w:val="22"/>
            </w:rPr>
            <w:t>]</w:t>
          </w:r>
        </w:sdtContent>
      </w:sdt>
      <w:r w:rsidR="009F2DA5" w:rsidRPr="197801CD">
        <w:rPr>
          <w:rFonts w:ascii="Times New Roman" w:hAnsi="Times New Roman"/>
          <w:color w:val="000000" w:themeColor="text1"/>
          <w:sz w:val="22"/>
          <w:szCs w:val="22"/>
        </w:rPr>
        <w:t>.</w:t>
      </w:r>
    </w:p>
    <w:p w14:paraId="312BC889" w14:textId="77777777" w:rsidR="009F2DA5" w:rsidRPr="00B822E4" w:rsidRDefault="009F2DA5" w:rsidP="00CA2C23">
      <w:pPr>
        <w:spacing w:line="276" w:lineRule="auto"/>
        <w:jc w:val="both"/>
        <w:rPr>
          <w:rFonts w:ascii="Times New Roman" w:hAnsi="Times New Roman"/>
          <w:sz w:val="22"/>
          <w:szCs w:val="22"/>
        </w:rPr>
      </w:pPr>
    </w:p>
    <w:p w14:paraId="77B909FB" w14:textId="77777777" w:rsidR="009F2DA5" w:rsidRPr="000F4539" w:rsidRDefault="009F2DA5" w:rsidP="00CA2C23">
      <w:pPr>
        <w:spacing w:line="276" w:lineRule="auto"/>
        <w:jc w:val="both"/>
        <w:rPr>
          <w:rFonts w:ascii="Times New Roman" w:hAnsi="Times New Roman"/>
          <w:b/>
          <w:sz w:val="22"/>
          <w:szCs w:val="22"/>
        </w:rPr>
      </w:pPr>
      <w:r w:rsidRPr="197801CD">
        <w:rPr>
          <w:rFonts w:ascii="Times New Roman" w:hAnsi="Times New Roman"/>
          <w:b/>
          <w:sz w:val="22"/>
          <w:szCs w:val="22"/>
        </w:rPr>
        <w:t>Waste Reduction</w:t>
      </w:r>
    </w:p>
    <w:p w14:paraId="10C0D6B3" w14:textId="201FC17B" w:rsidR="009F2DA5" w:rsidRPr="00B822E4" w:rsidRDefault="009F2DA5" w:rsidP="00CA2C23">
      <w:pPr>
        <w:spacing w:line="276" w:lineRule="auto"/>
        <w:jc w:val="both"/>
        <w:rPr>
          <w:rFonts w:ascii="Times New Roman" w:hAnsi="Times New Roman"/>
          <w:sz w:val="22"/>
          <w:szCs w:val="22"/>
        </w:rPr>
      </w:pPr>
      <w:r w:rsidRPr="00B822E4">
        <w:rPr>
          <w:rFonts w:ascii="Times New Roman" w:hAnsi="Times New Roman"/>
          <w:sz w:val="22"/>
          <w:szCs w:val="22"/>
        </w:rPr>
        <w:t xml:space="preserve">Autonomous weed-removal </w:t>
      </w:r>
      <w:r w:rsidR="0094331E" w:rsidRPr="0094331E">
        <w:rPr>
          <w:rFonts w:ascii="Times New Roman" w:hAnsi="Times New Roman"/>
          <w:sz w:val="22"/>
          <w:szCs w:val="22"/>
        </w:rPr>
        <w:t>devices offer</w:t>
      </w:r>
      <w:r w:rsidRPr="00B822E4">
        <w:rPr>
          <w:rFonts w:ascii="Times New Roman" w:hAnsi="Times New Roman"/>
          <w:sz w:val="22"/>
          <w:szCs w:val="22"/>
        </w:rPr>
        <w:t xml:space="preserve"> a significant </w:t>
      </w:r>
      <w:r w:rsidR="0094331E" w:rsidRPr="0094331E">
        <w:rPr>
          <w:rFonts w:ascii="Times New Roman" w:hAnsi="Times New Roman"/>
          <w:sz w:val="22"/>
          <w:szCs w:val="22"/>
        </w:rPr>
        <w:t xml:space="preserve">advantage for </w:t>
      </w:r>
      <w:r w:rsidRPr="00B822E4">
        <w:rPr>
          <w:rFonts w:ascii="Times New Roman" w:hAnsi="Times New Roman"/>
          <w:sz w:val="22"/>
          <w:szCs w:val="22"/>
        </w:rPr>
        <w:t>waste reduction</w:t>
      </w:r>
      <w:r w:rsidR="0094331E" w:rsidRPr="0094331E">
        <w:rPr>
          <w:rFonts w:ascii="Times New Roman" w:hAnsi="Times New Roman"/>
          <w:sz w:val="22"/>
          <w:szCs w:val="22"/>
        </w:rPr>
        <w:t>.</w:t>
      </w:r>
      <w:r w:rsidRPr="00B822E4">
        <w:rPr>
          <w:rFonts w:ascii="Times New Roman" w:hAnsi="Times New Roman"/>
          <w:sz w:val="22"/>
          <w:szCs w:val="22"/>
        </w:rPr>
        <w:t xml:space="preserve"> Traditional </w:t>
      </w:r>
      <w:r w:rsidR="0094331E" w:rsidRPr="0094331E">
        <w:rPr>
          <w:rFonts w:ascii="Times New Roman" w:hAnsi="Times New Roman"/>
          <w:sz w:val="22"/>
          <w:szCs w:val="22"/>
        </w:rPr>
        <w:t xml:space="preserve">techniques for controlling </w:t>
      </w:r>
      <w:r w:rsidRPr="00B822E4">
        <w:rPr>
          <w:rFonts w:ascii="Times New Roman" w:hAnsi="Times New Roman"/>
          <w:sz w:val="22"/>
          <w:szCs w:val="22"/>
        </w:rPr>
        <w:t xml:space="preserve">vegetation, such as chemical herbicides, generate a substantial </w:t>
      </w:r>
      <w:r w:rsidR="0094331E" w:rsidRPr="0094331E">
        <w:rPr>
          <w:rFonts w:ascii="Times New Roman" w:hAnsi="Times New Roman"/>
          <w:sz w:val="22"/>
          <w:szCs w:val="22"/>
        </w:rPr>
        <w:t xml:space="preserve">amount of waste </w:t>
      </w:r>
      <w:r w:rsidRPr="00B822E4">
        <w:rPr>
          <w:rFonts w:ascii="Times New Roman" w:hAnsi="Times New Roman"/>
          <w:sz w:val="22"/>
          <w:szCs w:val="22"/>
        </w:rPr>
        <w:t xml:space="preserve">and have a </w:t>
      </w:r>
      <w:r w:rsidR="0094331E" w:rsidRPr="0094331E">
        <w:rPr>
          <w:rFonts w:ascii="Times New Roman" w:hAnsi="Times New Roman"/>
          <w:sz w:val="22"/>
          <w:szCs w:val="22"/>
        </w:rPr>
        <w:t>substantial</w:t>
      </w:r>
      <w:r w:rsidRPr="00B822E4">
        <w:rPr>
          <w:rFonts w:ascii="Times New Roman" w:hAnsi="Times New Roman"/>
          <w:sz w:val="22"/>
          <w:szCs w:val="22"/>
        </w:rPr>
        <w:t xml:space="preserve"> impact on the environment. </w:t>
      </w:r>
      <w:r w:rsidR="0094331E" w:rsidRPr="0094331E">
        <w:rPr>
          <w:rFonts w:ascii="Times New Roman" w:hAnsi="Times New Roman"/>
          <w:sz w:val="22"/>
          <w:szCs w:val="22"/>
        </w:rPr>
        <w:t>Autonomous</w:t>
      </w:r>
      <w:r w:rsidRPr="00B822E4">
        <w:rPr>
          <w:rFonts w:ascii="Times New Roman" w:hAnsi="Times New Roman"/>
          <w:sz w:val="22"/>
          <w:szCs w:val="22"/>
        </w:rPr>
        <w:t xml:space="preserve"> weed-removal </w:t>
      </w:r>
      <w:r w:rsidR="0094331E" w:rsidRPr="0094331E">
        <w:rPr>
          <w:rFonts w:ascii="Times New Roman" w:hAnsi="Times New Roman"/>
          <w:sz w:val="22"/>
          <w:szCs w:val="22"/>
        </w:rPr>
        <w:t>devices, in contrast,</w:t>
      </w:r>
      <w:r w:rsidRPr="00B822E4">
        <w:rPr>
          <w:rFonts w:ascii="Times New Roman" w:hAnsi="Times New Roman"/>
          <w:sz w:val="22"/>
          <w:szCs w:val="22"/>
        </w:rPr>
        <w:t xml:space="preserve"> physically remove vegetation, reducing the need for chemical interventions and, consequently, waste production and environmental contamination. This reduction </w:t>
      </w:r>
      <w:r w:rsidR="0094331E" w:rsidRPr="0094331E">
        <w:rPr>
          <w:rFonts w:ascii="Times New Roman" w:hAnsi="Times New Roman"/>
          <w:sz w:val="22"/>
          <w:szCs w:val="22"/>
        </w:rPr>
        <w:t xml:space="preserve">in pollution </w:t>
      </w:r>
      <w:r w:rsidRPr="00B822E4">
        <w:rPr>
          <w:rFonts w:ascii="Times New Roman" w:hAnsi="Times New Roman"/>
          <w:sz w:val="22"/>
          <w:szCs w:val="22"/>
        </w:rPr>
        <w:t xml:space="preserve">can be measured by comparing the </w:t>
      </w:r>
      <w:r w:rsidR="0094331E" w:rsidRPr="0094331E">
        <w:rPr>
          <w:rFonts w:ascii="Times New Roman" w:hAnsi="Times New Roman"/>
          <w:sz w:val="22"/>
          <w:szCs w:val="22"/>
        </w:rPr>
        <w:t>quantity</w:t>
      </w:r>
      <w:r w:rsidRPr="00B822E4">
        <w:rPr>
          <w:rFonts w:ascii="Times New Roman" w:hAnsi="Times New Roman"/>
          <w:sz w:val="22"/>
          <w:szCs w:val="22"/>
        </w:rPr>
        <w:t xml:space="preserve"> of herbicide typically used in a given area to the amount of vegetation </w:t>
      </w:r>
      <w:r w:rsidR="0094331E" w:rsidRPr="0094331E">
        <w:rPr>
          <w:rFonts w:ascii="Times New Roman" w:hAnsi="Times New Roman"/>
          <w:sz w:val="22"/>
          <w:szCs w:val="22"/>
        </w:rPr>
        <w:t>removed</w:t>
      </w:r>
      <w:r w:rsidRPr="00B822E4">
        <w:rPr>
          <w:rFonts w:ascii="Times New Roman" w:hAnsi="Times New Roman"/>
          <w:sz w:val="22"/>
          <w:szCs w:val="22"/>
        </w:rPr>
        <w:t xml:space="preserve"> by a robot</w:t>
      </w:r>
      <w:r w:rsidR="00453A9D">
        <w:rPr>
          <w:rFonts w:ascii="Times New Roman" w:hAnsi="Times New Roman"/>
          <w:sz w:val="22"/>
          <w:szCs w:val="22"/>
        </w:rPr>
        <w:t xml:space="preserve"> </w:t>
      </w:r>
      <w:sdt>
        <w:sdtPr>
          <w:rPr>
            <w:rFonts w:ascii="Times New Roman" w:hAnsi="Times New Roman"/>
            <w:color w:val="000000" w:themeColor="text1"/>
            <w:sz w:val="22"/>
            <w:szCs w:val="22"/>
          </w:rPr>
          <w:tag w:val="MENDELEY_CITATION_v3_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"/>
          <w:id w:val="-652445483"/>
          <w:placeholder>
            <w:docPart w:val="5D215E64F1CD41DBAAC0C27DF0F64934"/>
          </w:placeholder>
        </w:sdtPr>
        <w:sdtContent>
          <w:r w:rsidR="000C6D2A" w:rsidRPr="197801CD">
            <w:rPr>
              <w:rFonts w:ascii="Times New Roman" w:hAnsi="Times New Roman"/>
              <w:color w:val="000000" w:themeColor="text1"/>
              <w:sz w:val="22"/>
              <w:szCs w:val="22"/>
            </w:rPr>
            <w:t>[</w:t>
          </w:r>
          <w:r w:rsidR="007506F7" w:rsidRPr="197801CD">
            <w:rPr>
              <w:rFonts w:ascii="Times New Roman" w:hAnsi="Times New Roman"/>
              <w:color w:val="000000" w:themeColor="text1"/>
              <w:sz w:val="22"/>
              <w:szCs w:val="22"/>
            </w:rPr>
            <w:t>32</w:t>
          </w:r>
          <w:r w:rsidR="000C6D2A" w:rsidRPr="197801CD">
            <w:rPr>
              <w:rFonts w:ascii="Times New Roman" w:hAnsi="Times New Roman"/>
              <w:color w:val="000000" w:themeColor="text1"/>
              <w:sz w:val="22"/>
              <w:szCs w:val="22"/>
            </w:rPr>
            <w:t>]</w:t>
          </w:r>
        </w:sdtContent>
      </w:sdt>
      <w:r w:rsidRPr="00B822E4">
        <w:rPr>
          <w:rFonts w:ascii="Times New Roman" w:hAnsi="Times New Roman"/>
          <w:sz w:val="22"/>
          <w:szCs w:val="22"/>
        </w:rPr>
        <w:t>.</w:t>
      </w:r>
    </w:p>
    <w:p w14:paraId="50F955E3" w14:textId="77777777" w:rsidR="009F2DA5" w:rsidRPr="00B822E4" w:rsidRDefault="009F2DA5" w:rsidP="00CA2C23">
      <w:pPr>
        <w:spacing w:line="276" w:lineRule="auto"/>
        <w:jc w:val="both"/>
        <w:rPr>
          <w:rFonts w:ascii="Times New Roman" w:hAnsi="Times New Roman"/>
          <w:sz w:val="22"/>
          <w:szCs w:val="22"/>
        </w:rPr>
      </w:pPr>
    </w:p>
    <w:p w14:paraId="0860BC89" w14:textId="77777777" w:rsidR="009F2DA5" w:rsidRPr="000F4539" w:rsidRDefault="009F2DA5" w:rsidP="00CA2C23">
      <w:pPr>
        <w:spacing w:line="276" w:lineRule="auto"/>
        <w:jc w:val="both"/>
        <w:rPr>
          <w:rFonts w:ascii="Times New Roman" w:hAnsi="Times New Roman"/>
          <w:b/>
          <w:sz w:val="22"/>
          <w:szCs w:val="22"/>
        </w:rPr>
      </w:pPr>
      <w:r w:rsidRPr="197801CD">
        <w:rPr>
          <w:rFonts w:ascii="Times New Roman" w:hAnsi="Times New Roman"/>
          <w:b/>
          <w:sz w:val="22"/>
          <w:szCs w:val="22"/>
        </w:rPr>
        <w:t>Utilisation of eco-friendly materials</w:t>
      </w:r>
    </w:p>
    <w:p w14:paraId="022D89CC" w14:textId="6F92E0A0" w:rsidR="009F2DA5" w:rsidRPr="00B822E4" w:rsidRDefault="00A276E5" w:rsidP="00CA2C23">
      <w:pPr>
        <w:spacing w:line="276" w:lineRule="auto"/>
        <w:jc w:val="both"/>
        <w:rPr>
          <w:rFonts w:ascii="Times New Roman" w:hAnsi="Times New Roman"/>
          <w:sz w:val="22"/>
          <w:szCs w:val="22"/>
        </w:rPr>
      </w:pPr>
      <w:r w:rsidRPr="00A276E5">
        <w:rPr>
          <w:rFonts w:ascii="Times New Roman" w:hAnsi="Times New Roman"/>
          <w:sz w:val="22"/>
          <w:szCs w:val="22"/>
        </w:rPr>
        <w:t>The</w:t>
      </w:r>
      <w:r w:rsidR="009F2DA5" w:rsidRPr="00B822E4">
        <w:rPr>
          <w:rFonts w:ascii="Times New Roman" w:hAnsi="Times New Roman"/>
          <w:sz w:val="22"/>
          <w:szCs w:val="22"/>
        </w:rPr>
        <w:t xml:space="preserve"> environmental sustainability </w:t>
      </w:r>
      <w:r w:rsidRPr="00A276E5">
        <w:rPr>
          <w:rFonts w:ascii="Times New Roman" w:hAnsi="Times New Roman"/>
          <w:sz w:val="22"/>
          <w:szCs w:val="22"/>
        </w:rPr>
        <w:t xml:space="preserve">of a product </w:t>
      </w:r>
      <w:r w:rsidR="009F2DA5" w:rsidRPr="00B822E4">
        <w:rPr>
          <w:rFonts w:ascii="Times New Roman" w:hAnsi="Times New Roman"/>
          <w:sz w:val="22"/>
          <w:szCs w:val="22"/>
        </w:rPr>
        <w:t xml:space="preserve">also </w:t>
      </w:r>
      <w:r w:rsidRPr="00A276E5">
        <w:rPr>
          <w:rFonts w:ascii="Times New Roman" w:hAnsi="Times New Roman"/>
          <w:sz w:val="22"/>
          <w:szCs w:val="22"/>
        </w:rPr>
        <w:t>depends</w:t>
      </w:r>
      <w:r w:rsidR="009F2DA5" w:rsidRPr="00B822E4">
        <w:rPr>
          <w:rFonts w:ascii="Times New Roman" w:hAnsi="Times New Roman"/>
          <w:sz w:val="22"/>
          <w:szCs w:val="22"/>
        </w:rPr>
        <w:t xml:space="preserve"> on the construction</w:t>
      </w:r>
      <w:r w:rsidRPr="00A276E5">
        <w:rPr>
          <w:rFonts w:ascii="Times New Roman" w:hAnsi="Times New Roman"/>
          <w:sz w:val="22"/>
          <w:szCs w:val="22"/>
        </w:rPr>
        <w:t xml:space="preserve"> materials employed. Using</w:t>
      </w:r>
      <w:r w:rsidR="009F2DA5" w:rsidRPr="00B822E4">
        <w:rPr>
          <w:rFonts w:ascii="Times New Roman" w:hAnsi="Times New Roman"/>
          <w:sz w:val="22"/>
          <w:szCs w:val="22"/>
        </w:rPr>
        <w:t xml:space="preserve"> eco-friendly materials, such as biodegradable plastics or recycled metals, can </w:t>
      </w:r>
      <w:r w:rsidRPr="00A276E5">
        <w:rPr>
          <w:rFonts w:ascii="Times New Roman" w:hAnsi="Times New Roman"/>
          <w:sz w:val="22"/>
          <w:szCs w:val="22"/>
        </w:rPr>
        <w:t xml:space="preserve">significantly lessen a product's environmental </w:t>
      </w:r>
      <w:r w:rsidR="009F2DA5" w:rsidRPr="00B822E4">
        <w:rPr>
          <w:rFonts w:ascii="Times New Roman" w:hAnsi="Times New Roman"/>
          <w:sz w:val="22"/>
          <w:szCs w:val="22"/>
        </w:rPr>
        <w:t>impact</w:t>
      </w:r>
      <w:r w:rsidRPr="00A276E5">
        <w:rPr>
          <w:rFonts w:ascii="Times New Roman" w:hAnsi="Times New Roman"/>
          <w:sz w:val="22"/>
          <w:szCs w:val="22"/>
        </w:rPr>
        <w:t>.</w:t>
      </w:r>
      <w:r w:rsidR="009F2DA5" w:rsidRPr="00B822E4">
        <w:rPr>
          <w:rFonts w:ascii="Times New Roman" w:hAnsi="Times New Roman"/>
          <w:sz w:val="22"/>
          <w:szCs w:val="22"/>
        </w:rPr>
        <w:t xml:space="preserve"> However, these materials must also </w:t>
      </w:r>
      <w:r w:rsidRPr="00A276E5">
        <w:rPr>
          <w:rFonts w:ascii="Times New Roman" w:hAnsi="Times New Roman"/>
          <w:sz w:val="22"/>
          <w:szCs w:val="22"/>
        </w:rPr>
        <w:t>meet</w:t>
      </w:r>
      <w:r w:rsidR="009F2DA5" w:rsidRPr="00B822E4">
        <w:rPr>
          <w:rFonts w:ascii="Times New Roman" w:hAnsi="Times New Roman"/>
          <w:sz w:val="22"/>
          <w:szCs w:val="22"/>
        </w:rPr>
        <w:t xml:space="preserve"> the durability and performance requirements</w:t>
      </w:r>
      <w:r w:rsidRPr="00A276E5">
        <w:rPr>
          <w:rFonts w:ascii="Times New Roman" w:hAnsi="Times New Roman"/>
          <w:sz w:val="22"/>
          <w:szCs w:val="22"/>
        </w:rPr>
        <w:t xml:space="preserve"> of the application. Consequently</w:t>
      </w:r>
      <w:r w:rsidR="009F2DA5" w:rsidRPr="00B822E4">
        <w:rPr>
          <w:rFonts w:ascii="Times New Roman" w:hAnsi="Times New Roman"/>
          <w:sz w:val="22"/>
          <w:szCs w:val="22"/>
        </w:rPr>
        <w:t xml:space="preserve">, the selection of construction materials for autonomous weed-removal </w:t>
      </w:r>
      <w:r w:rsidRPr="00A276E5">
        <w:rPr>
          <w:rFonts w:ascii="Times New Roman" w:hAnsi="Times New Roman"/>
          <w:sz w:val="22"/>
          <w:szCs w:val="22"/>
        </w:rPr>
        <w:t>devices is an essential</w:t>
      </w:r>
      <w:r w:rsidR="009F2DA5" w:rsidRPr="00B822E4">
        <w:rPr>
          <w:rFonts w:ascii="Times New Roman" w:hAnsi="Times New Roman"/>
          <w:sz w:val="22"/>
          <w:szCs w:val="22"/>
        </w:rPr>
        <w:t xml:space="preserve"> aspect of their environmental sustainability. It is </w:t>
      </w:r>
      <w:r w:rsidRPr="00A276E5">
        <w:rPr>
          <w:rFonts w:ascii="Times New Roman" w:hAnsi="Times New Roman"/>
          <w:sz w:val="22"/>
          <w:szCs w:val="22"/>
        </w:rPr>
        <w:t>essential</w:t>
      </w:r>
      <w:r w:rsidR="009F2DA5" w:rsidRPr="00B822E4">
        <w:rPr>
          <w:rFonts w:ascii="Times New Roman" w:hAnsi="Times New Roman"/>
          <w:sz w:val="22"/>
          <w:szCs w:val="22"/>
        </w:rPr>
        <w:t xml:space="preserve"> to consider the entire lifecycle of these materials, from extraction and processing to disposal or recycling at the </w:t>
      </w:r>
      <w:r w:rsidRPr="00A276E5">
        <w:rPr>
          <w:rFonts w:ascii="Times New Roman" w:hAnsi="Times New Roman"/>
          <w:sz w:val="22"/>
          <w:szCs w:val="22"/>
        </w:rPr>
        <w:t>conclusion</w:t>
      </w:r>
      <w:r w:rsidR="009F2DA5" w:rsidRPr="00B822E4">
        <w:rPr>
          <w:rFonts w:ascii="Times New Roman" w:hAnsi="Times New Roman"/>
          <w:sz w:val="22"/>
          <w:szCs w:val="22"/>
        </w:rPr>
        <w:t xml:space="preserve"> of their useful </w:t>
      </w:r>
      <w:r w:rsidRPr="00A276E5">
        <w:rPr>
          <w:rFonts w:ascii="Times New Roman" w:hAnsi="Times New Roman"/>
          <w:sz w:val="22"/>
          <w:szCs w:val="22"/>
        </w:rPr>
        <w:t>existence</w:t>
      </w:r>
      <w:r w:rsidR="007570CF">
        <w:rPr>
          <w:rFonts w:ascii="Times New Roman" w:hAnsi="Times New Roman"/>
          <w:sz w:val="22"/>
          <w:szCs w:val="22"/>
        </w:rPr>
        <w:t xml:space="preserve"> </w:t>
      </w:r>
      <w:sdt>
        <w:sdtPr>
          <w:rPr>
            <w:rFonts w:ascii="Times New Roman" w:hAnsi="Times New Roman"/>
            <w:color w:val="000000" w:themeColor="text1"/>
            <w:sz w:val="22"/>
            <w:szCs w:val="22"/>
          </w:rPr>
          <w:tag w:val="MENDELEY_CITATION_v3_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"/>
          <w:id w:val="-104742493"/>
          <w:placeholder>
            <w:docPart w:val="23F3F06B23F441A680933B6AAC16C879"/>
          </w:placeholder>
        </w:sdtPr>
        <w:sdtContent>
          <w:r w:rsidR="007570CF" w:rsidRPr="197801CD">
            <w:rPr>
              <w:rFonts w:ascii="Times New Roman" w:hAnsi="Times New Roman"/>
              <w:color w:val="000000" w:themeColor="text1"/>
              <w:sz w:val="22"/>
              <w:szCs w:val="22"/>
            </w:rPr>
            <w:t>[</w:t>
          </w:r>
          <w:r w:rsidR="007506F7" w:rsidRPr="197801CD">
            <w:rPr>
              <w:rFonts w:ascii="Times New Roman" w:hAnsi="Times New Roman"/>
              <w:color w:val="000000" w:themeColor="text1"/>
              <w:sz w:val="22"/>
              <w:szCs w:val="22"/>
            </w:rPr>
            <w:t>33</w:t>
          </w:r>
          <w:r w:rsidR="007570CF" w:rsidRPr="197801CD">
            <w:rPr>
              <w:rFonts w:ascii="Times New Roman" w:hAnsi="Times New Roman"/>
              <w:color w:val="000000" w:themeColor="text1"/>
              <w:sz w:val="22"/>
              <w:szCs w:val="22"/>
            </w:rPr>
            <w:t>]</w:t>
          </w:r>
        </w:sdtContent>
      </w:sdt>
      <w:r w:rsidR="009F2DA5" w:rsidRPr="00B822E4">
        <w:rPr>
          <w:rFonts w:ascii="Times New Roman" w:hAnsi="Times New Roman"/>
          <w:sz w:val="22"/>
          <w:szCs w:val="22"/>
        </w:rPr>
        <w:t>.</w:t>
      </w:r>
    </w:p>
    <w:p w14:paraId="280C092A" w14:textId="77777777" w:rsidR="009F2DA5" w:rsidRPr="00B822E4" w:rsidRDefault="009F2DA5" w:rsidP="00CA2C23">
      <w:pPr>
        <w:spacing w:line="276" w:lineRule="auto"/>
        <w:jc w:val="both"/>
        <w:rPr>
          <w:rFonts w:ascii="Times New Roman" w:hAnsi="Times New Roman"/>
          <w:sz w:val="22"/>
          <w:szCs w:val="22"/>
        </w:rPr>
      </w:pPr>
    </w:p>
    <w:p w14:paraId="70C8509F" w14:textId="77777777" w:rsidR="009F2DA5" w:rsidRPr="000F4539" w:rsidRDefault="009F2DA5" w:rsidP="00CA2C23">
      <w:pPr>
        <w:spacing w:line="276" w:lineRule="auto"/>
        <w:jc w:val="both"/>
        <w:rPr>
          <w:rFonts w:ascii="Times New Roman" w:hAnsi="Times New Roman"/>
          <w:b/>
          <w:sz w:val="22"/>
          <w:szCs w:val="22"/>
        </w:rPr>
      </w:pPr>
      <w:r w:rsidRPr="197801CD">
        <w:rPr>
          <w:rFonts w:ascii="Times New Roman" w:hAnsi="Times New Roman"/>
          <w:b/>
          <w:sz w:val="22"/>
          <w:szCs w:val="22"/>
        </w:rPr>
        <w:t>Impact Potential on Biodiversity</w:t>
      </w:r>
    </w:p>
    <w:p w14:paraId="5AD8E9F3" w14:textId="78D8E354" w:rsidR="009F2DA5" w:rsidRPr="00AD3259" w:rsidRDefault="009F2DA5" w:rsidP="00AD3259">
      <w:pPr>
        <w:spacing w:line="276" w:lineRule="auto"/>
        <w:jc w:val="both"/>
        <w:rPr>
          <w:rFonts w:ascii="Times New Roman" w:hAnsi="Times New Roman"/>
          <w:sz w:val="22"/>
          <w:szCs w:val="22"/>
        </w:rPr>
      </w:pPr>
      <w:r w:rsidRPr="00B822E4">
        <w:rPr>
          <w:rFonts w:ascii="Times New Roman" w:hAnsi="Times New Roman"/>
          <w:sz w:val="22"/>
          <w:szCs w:val="22"/>
        </w:rPr>
        <w:t xml:space="preserve">Regarding the environmental sustainability of autonomous weed-removal </w:t>
      </w:r>
      <w:r w:rsidR="00400E13" w:rsidRPr="00400E13">
        <w:rPr>
          <w:rFonts w:ascii="Times New Roman" w:hAnsi="Times New Roman"/>
          <w:sz w:val="22"/>
          <w:szCs w:val="22"/>
        </w:rPr>
        <w:t xml:space="preserve">devices, consideration must also be given to </w:t>
      </w:r>
      <w:r w:rsidRPr="00B822E4">
        <w:rPr>
          <w:rFonts w:ascii="Times New Roman" w:hAnsi="Times New Roman"/>
          <w:sz w:val="22"/>
          <w:szCs w:val="22"/>
        </w:rPr>
        <w:t>their potential impact on biodiversity</w:t>
      </w:r>
      <w:r w:rsidR="00400E13" w:rsidRPr="00400E13">
        <w:rPr>
          <w:rFonts w:ascii="Times New Roman" w:hAnsi="Times New Roman"/>
          <w:sz w:val="22"/>
          <w:szCs w:val="22"/>
        </w:rPr>
        <w:t>.</w:t>
      </w:r>
      <w:r w:rsidRPr="00B822E4">
        <w:rPr>
          <w:rFonts w:ascii="Times New Roman" w:hAnsi="Times New Roman"/>
          <w:sz w:val="22"/>
          <w:szCs w:val="22"/>
        </w:rPr>
        <w:t xml:space="preserve"> It is well-established that excessive chemical </w:t>
      </w:r>
      <w:r w:rsidR="00400E13" w:rsidRPr="00400E13">
        <w:rPr>
          <w:rFonts w:ascii="Times New Roman" w:hAnsi="Times New Roman"/>
          <w:sz w:val="22"/>
          <w:szCs w:val="22"/>
        </w:rPr>
        <w:t xml:space="preserve">herbicide use </w:t>
      </w:r>
      <w:r w:rsidRPr="00B822E4">
        <w:rPr>
          <w:rFonts w:ascii="Times New Roman" w:hAnsi="Times New Roman"/>
          <w:sz w:val="22"/>
          <w:szCs w:val="22"/>
        </w:rPr>
        <w:t xml:space="preserve">can </w:t>
      </w:r>
      <w:r w:rsidR="00400E13" w:rsidRPr="00400E13">
        <w:rPr>
          <w:rFonts w:ascii="Times New Roman" w:hAnsi="Times New Roman"/>
          <w:sz w:val="22"/>
          <w:szCs w:val="22"/>
        </w:rPr>
        <w:t>harm</w:t>
      </w:r>
      <w:r w:rsidRPr="00B822E4">
        <w:rPr>
          <w:rFonts w:ascii="Times New Roman" w:hAnsi="Times New Roman"/>
          <w:sz w:val="22"/>
          <w:szCs w:val="22"/>
        </w:rPr>
        <w:t xml:space="preserve"> non-target species and </w:t>
      </w:r>
      <w:r w:rsidR="00400E13" w:rsidRPr="00400E13">
        <w:rPr>
          <w:rFonts w:ascii="Times New Roman" w:hAnsi="Times New Roman"/>
          <w:sz w:val="22"/>
          <w:szCs w:val="22"/>
        </w:rPr>
        <w:t>disrupt ecosystems. Autonomous</w:t>
      </w:r>
      <w:r w:rsidRPr="00B822E4">
        <w:rPr>
          <w:rFonts w:ascii="Times New Roman" w:hAnsi="Times New Roman"/>
          <w:sz w:val="22"/>
          <w:szCs w:val="22"/>
        </w:rPr>
        <w:t xml:space="preserve"> weed-removal robots have the potential to </w:t>
      </w:r>
      <w:r w:rsidRPr="00921483">
        <w:rPr>
          <w:rFonts w:ascii="Times New Roman" w:hAnsi="Times New Roman"/>
          <w:sz w:val="22"/>
          <w:szCs w:val="22"/>
        </w:rPr>
        <w:t>reduce this impact</w:t>
      </w:r>
      <w:r w:rsidR="00400E13" w:rsidRPr="00400E13">
        <w:rPr>
          <w:rFonts w:ascii="Times New Roman" w:hAnsi="Times New Roman"/>
          <w:sz w:val="22"/>
          <w:szCs w:val="22"/>
        </w:rPr>
        <w:t xml:space="preserve"> by selectively removing vegetation, </w:t>
      </w:r>
      <w:r w:rsidRPr="00921483">
        <w:rPr>
          <w:rFonts w:ascii="Times New Roman" w:hAnsi="Times New Roman"/>
          <w:sz w:val="22"/>
          <w:szCs w:val="22"/>
        </w:rPr>
        <w:t xml:space="preserve">but their effect on non-target species must also be carefully evaluated. The </w:t>
      </w:r>
      <w:r w:rsidR="00400E13" w:rsidRPr="00400E13">
        <w:rPr>
          <w:rFonts w:ascii="Times New Roman" w:hAnsi="Times New Roman"/>
          <w:sz w:val="22"/>
          <w:szCs w:val="22"/>
        </w:rPr>
        <w:t>effect</w:t>
      </w:r>
      <w:r w:rsidRPr="00921483">
        <w:rPr>
          <w:rFonts w:ascii="Times New Roman" w:hAnsi="Times New Roman"/>
          <w:sz w:val="22"/>
          <w:szCs w:val="22"/>
        </w:rPr>
        <w:t xml:space="preserve"> of these </w:t>
      </w:r>
      <w:r w:rsidR="00400E13" w:rsidRPr="00400E13">
        <w:rPr>
          <w:rFonts w:ascii="Times New Roman" w:hAnsi="Times New Roman"/>
          <w:sz w:val="22"/>
          <w:szCs w:val="22"/>
        </w:rPr>
        <w:t>devices</w:t>
      </w:r>
      <w:r w:rsidRPr="00921483">
        <w:rPr>
          <w:rFonts w:ascii="Times New Roman" w:hAnsi="Times New Roman"/>
          <w:sz w:val="22"/>
          <w:szCs w:val="22"/>
        </w:rPr>
        <w:t xml:space="preserve"> on the structure and composition</w:t>
      </w:r>
      <w:r w:rsidR="00400E13" w:rsidRPr="00400E13">
        <w:rPr>
          <w:rFonts w:ascii="Times New Roman" w:hAnsi="Times New Roman"/>
          <w:sz w:val="22"/>
          <w:szCs w:val="22"/>
        </w:rPr>
        <w:t xml:space="preserve"> of the soil, </w:t>
      </w:r>
      <w:r w:rsidRPr="00921483">
        <w:rPr>
          <w:rFonts w:ascii="Times New Roman" w:hAnsi="Times New Roman"/>
          <w:sz w:val="22"/>
          <w:szCs w:val="22"/>
        </w:rPr>
        <w:t xml:space="preserve">as well as the microorganisms that inhabit the soil, could have significant ecological </w:t>
      </w:r>
      <w:r w:rsidR="00400E13" w:rsidRPr="00400E13">
        <w:rPr>
          <w:rFonts w:ascii="Times New Roman" w:hAnsi="Times New Roman"/>
          <w:sz w:val="22"/>
          <w:szCs w:val="22"/>
        </w:rPr>
        <w:t>consequences</w:t>
      </w:r>
      <w:r w:rsidR="00AD3259">
        <w:rPr>
          <w:rFonts w:ascii="Times New Roman" w:hAnsi="Times New Roman"/>
          <w:sz w:val="22"/>
          <w:szCs w:val="22"/>
        </w:rPr>
        <w:t xml:space="preserve"> </w:t>
      </w:r>
      <w:sdt>
        <w:sdtPr>
          <w:rPr>
            <w:rFonts w:ascii="Times New Roman" w:hAnsi="Times New Roman"/>
            <w:color w:val="000000" w:themeColor="text1"/>
            <w:sz w:val="22"/>
            <w:szCs w:val="22"/>
          </w:rPr>
          <w:tag w:val="MENDELEY_CITATION_v3_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"/>
          <w:id w:val="1402329930"/>
          <w:placeholder>
            <w:docPart w:val="94EED9187CC6471C906815C12175CE25"/>
          </w:placeholder>
        </w:sdtPr>
        <w:sdtContent>
          <w:r w:rsidR="00AD3259" w:rsidRPr="197801CD">
            <w:rPr>
              <w:rFonts w:ascii="Times New Roman" w:hAnsi="Times New Roman"/>
              <w:color w:val="000000" w:themeColor="text1"/>
              <w:sz w:val="22"/>
              <w:szCs w:val="22"/>
            </w:rPr>
            <w:t>[</w:t>
          </w:r>
          <w:r w:rsidR="007506F7" w:rsidRPr="197801CD">
            <w:rPr>
              <w:rFonts w:ascii="Times New Roman" w:hAnsi="Times New Roman"/>
              <w:color w:val="000000" w:themeColor="text1"/>
              <w:sz w:val="22"/>
              <w:szCs w:val="22"/>
            </w:rPr>
            <w:t>34</w:t>
          </w:r>
          <w:r w:rsidR="00AD3259" w:rsidRPr="197801CD">
            <w:rPr>
              <w:rFonts w:ascii="Times New Roman" w:hAnsi="Times New Roman"/>
              <w:color w:val="000000" w:themeColor="text1"/>
              <w:sz w:val="22"/>
              <w:szCs w:val="22"/>
            </w:rPr>
            <w:t>]</w:t>
          </w:r>
        </w:sdtContent>
      </w:sdt>
      <w:r w:rsidR="00400E13" w:rsidRPr="00400E13">
        <w:rPr>
          <w:rFonts w:ascii="Times New Roman" w:hAnsi="Times New Roman"/>
          <w:sz w:val="22"/>
          <w:szCs w:val="22"/>
        </w:rPr>
        <w:t>.</w:t>
      </w:r>
    </w:p>
    <w:p w14:paraId="0A764C0E" w14:textId="50762AEE" w:rsidR="00CD4A33" w:rsidRDefault="00CD4A33" w:rsidP="0032394D">
      <w:pPr>
        <w:pStyle w:val="Heading1"/>
        <w:numPr>
          <w:ilvl w:val="0"/>
          <w:numId w:val="6"/>
        </w:numPr>
        <w:ind w:left="0" w:firstLine="0"/>
        <w:jc w:val="both"/>
        <w:rPr>
          <w:b/>
          <w:sz w:val="36"/>
          <w:szCs w:val="36"/>
          <w:lang w:val="en-US"/>
        </w:rPr>
      </w:pPr>
      <w:bookmarkStart w:id="26" w:name="_Toc137402957"/>
      <w:r w:rsidRPr="197801CD">
        <w:rPr>
          <w:b/>
          <w:sz w:val="36"/>
          <w:szCs w:val="36"/>
        </w:rPr>
        <w:t>Design:</w:t>
      </w:r>
      <w:bookmarkEnd w:id="26"/>
    </w:p>
    <w:p w14:paraId="401C8764" w14:textId="77777777" w:rsidR="00186CD0" w:rsidRDefault="00186CD0" w:rsidP="00186CD0">
      <w:pPr>
        <w:rPr>
          <w:lang w:val="en-US"/>
        </w:rPr>
      </w:pPr>
    </w:p>
    <w:p w14:paraId="36F08A2E" w14:textId="468AC88C" w:rsidR="00186CD0" w:rsidRPr="00186CD0" w:rsidRDefault="00186CD0" w:rsidP="00186CD0">
      <w:pPr>
        <w:pStyle w:val="Heading2"/>
        <w:rPr>
          <w:lang w:val="en-US"/>
        </w:rPr>
      </w:pPr>
      <w:bookmarkStart w:id="27" w:name="_Toc137402958"/>
      <w:r>
        <w:t>Description of design process and evaluation criteria identified:</w:t>
      </w:r>
      <w:bookmarkEnd w:id="27"/>
    </w:p>
    <w:p w14:paraId="4DF3D172" w14:textId="77777777" w:rsidR="00B875E8" w:rsidRDefault="00B875E8" w:rsidP="00B875E8">
      <w:pPr>
        <w:rPr>
          <w:lang w:val="en-US"/>
        </w:rPr>
      </w:pPr>
    </w:p>
    <w:p w14:paraId="763CA744" w14:textId="77777777" w:rsidR="00007A9C" w:rsidRDefault="00933EF2" w:rsidP="00007A9C">
      <w:pPr>
        <w:keepNext/>
        <w:jc w:val="center"/>
      </w:pPr>
      <w:r>
        <w:rPr>
          <w:noProof/>
          <w:lang w:val="en-US"/>
        </w:rPr>
        <w:lastRenderedPageBreak/>
        <w:drawing>
          <wp:inline distT="0" distB="0" distL="0" distR="0" wp14:anchorId="32A9E028" wp14:editId="32088E29">
            <wp:extent cx="4810312" cy="3139284"/>
            <wp:effectExtent l="12700" t="12700" r="15875" b="10795"/>
            <wp:docPr id="1134299870" name="Picture 1134299870"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299870" name="Picture 3" descr="A picture containing text, screenshot&#10;&#10;Description automatically generated"/>
                    <pic:cNvPicPr/>
                  </pic:nvPicPr>
                  <pic:blipFill rotWithShape="1">
                    <a:blip r:embed="rId27" cstate="print">
                      <a:extLst>
                        <a:ext uri="{28A0092B-C50C-407E-A947-70E740481C1C}">
                          <a14:useLocalDpi xmlns:a14="http://schemas.microsoft.com/office/drawing/2010/main" val="0"/>
                        </a:ext>
                      </a:extLst>
                    </a:blip>
                    <a:srcRect l="17170" t="11098" r="17456" b="13052"/>
                    <a:stretch/>
                  </pic:blipFill>
                  <pic:spPr bwMode="auto">
                    <a:xfrm>
                      <a:off x="0" y="0"/>
                      <a:ext cx="4863609" cy="3174066"/>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52401B7D" w14:textId="6E0BE2FA" w:rsidR="00933EF2" w:rsidRPr="00007A9C" w:rsidRDefault="00007A9C" w:rsidP="00007A9C">
      <w:pPr>
        <w:pStyle w:val="Caption"/>
        <w:jc w:val="center"/>
        <w:rPr>
          <w:sz w:val="21"/>
          <w:szCs w:val="21"/>
          <w:lang w:val="en-US"/>
        </w:rPr>
      </w:pPr>
      <w:r w:rsidRPr="00007A9C">
        <w:rPr>
          <w:sz w:val="21"/>
          <w:szCs w:val="21"/>
        </w:rPr>
        <w:t xml:space="preserve">Figure </w:t>
      </w:r>
      <w:r w:rsidRPr="00007A9C">
        <w:rPr>
          <w:sz w:val="21"/>
          <w:szCs w:val="21"/>
        </w:rPr>
        <w:fldChar w:fldCharType="begin"/>
      </w:r>
      <w:r w:rsidRPr="00007A9C">
        <w:rPr>
          <w:sz w:val="21"/>
          <w:szCs w:val="21"/>
        </w:rPr>
        <w:instrText xml:space="preserve"> SEQ Figure \* ARABIC </w:instrText>
      </w:r>
      <w:r w:rsidRPr="00007A9C">
        <w:rPr>
          <w:sz w:val="21"/>
          <w:szCs w:val="21"/>
        </w:rPr>
        <w:fldChar w:fldCharType="separate"/>
      </w:r>
      <w:r w:rsidR="00FD499E">
        <w:rPr>
          <w:noProof/>
          <w:sz w:val="21"/>
          <w:szCs w:val="21"/>
        </w:rPr>
        <w:t>13</w:t>
      </w:r>
      <w:r w:rsidRPr="00007A9C">
        <w:rPr>
          <w:sz w:val="21"/>
          <w:szCs w:val="21"/>
        </w:rPr>
        <w:fldChar w:fldCharType="end"/>
      </w:r>
      <w:r w:rsidRPr="00007A9C">
        <w:rPr>
          <w:sz w:val="21"/>
          <w:szCs w:val="21"/>
        </w:rPr>
        <w:t xml:space="preserve"> - Design Process</w:t>
      </w:r>
    </w:p>
    <w:p w14:paraId="22633049" w14:textId="77777777" w:rsidR="00933EF2" w:rsidRDefault="00933EF2" w:rsidP="00B875E8">
      <w:pPr>
        <w:spacing w:line="257" w:lineRule="auto"/>
        <w:jc w:val="both"/>
        <w:rPr>
          <w:rFonts w:ascii="Times New Roman" w:eastAsia="Calibri" w:hAnsi="Times New Roman"/>
          <w:sz w:val="22"/>
          <w:szCs w:val="22"/>
          <w:lang w:val="en-US"/>
        </w:rPr>
      </w:pPr>
    </w:p>
    <w:p w14:paraId="21A1170C" w14:textId="77777777" w:rsidR="00067B44" w:rsidRPr="00067B44" w:rsidRDefault="00067B44" w:rsidP="00067B44">
      <w:pPr>
        <w:spacing w:line="257" w:lineRule="auto"/>
        <w:jc w:val="both"/>
        <w:rPr>
          <w:rFonts w:ascii="Times New Roman" w:eastAsia="Calibri" w:hAnsi="Times New Roman"/>
          <w:sz w:val="22"/>
          <w:szCs w:val="22"/>
          <w:lang w:val="en-US"/>
        </w:rPr>
      </w:pPr>
      <w:r w:rsidRPr="197801CD">
        <w:rPr>
          <w:rFonts w:ascii="Times New Roman" w:eastAsia="Calibri" w:hAnsi="Times New Roman"/>
          <w:sz w:val="22"/>
          <w:szCs w:val="22"/>
        </w:rPr>
        <w:t xml:space="preserve">The design process for our autonomous weed-removal robot incorporated a structured design procedure to address the challenges posed by South America's severe and unforgiving agricultural terrain. Understanding the problem's context, identifying critical performance parameters, and developing and refining potential solutions were the initial steps in the process. </w:t>
      </w:r>
    </w:p>
    <w:p w14:paraId="3BFDDC2F" w14:textId="77777777" w:rsidR="00067B44" w:rsidRPr="00067B44" w:rsidRDefault="00067B44" w:rsidP="00067B44">
      <w:pPr>
        <w:spacing w:line="257" w:lineRule="auto"/>
        <w:jc w:val="both"/>
        <w:rPr>
          <w:rFonts w:ascii="Times New Roman" w:eastAsia="Calibri" w:hAnsi="Times New Roman"/>
          <w:sz w:val="22"/>
          <w:szCs w:val="22"/>
          <w:lang w:val="en-US"/>
        </w:rPr>
      </w:pPr>
    </w:p>
    <w:p w14:paraId="3E4EFAC1" w14:textId="14F4D317" w:rsidR="008A5B86" w:rsidRDefault="00067B44" w:rsidP="00B875E8">
      <w:pPr>
        <w:spacing w:line="257" w:lineRule="auto"/>
        <w:jc w:val="both"/>
        <w:rPr>
          <w:rFonts w:ascii="Times New Roman" w:eastAsia="Calibri" w:hAnsi="Times New Roman"/>
          <w:sz w:val="22"/>
          <w:szCs w:val="22"/>
          <w:lang w:val="en-US"/>
        </w:rPr>
      </w:pPr>
      <w:r w:rsidRPr="197801CD">
        <w:rPr>
          <w:rFonts w:ascii="Times New Roman" w:eastAsia="Calibri" w:hAnsi="Times New Roman"/>
          <w:sz w:val="22"/>
          <w:szCs w:val="22"/>
        </w:rPr>
        <w:t>Our</w:t>
      </w:r>
      <w:r w:rsidR="00AA1A99" w:rsidRPr="197801CD">
        <w:rPr>
          <w:rFonts w:ascii="Times New Roman" w:eastAsia="Calibri" w:hAnsi="Times New Roman"/>
          <w:sz w:val="22"/>
          <w:szCs w:val="22"/>
        </w:rPr>
        <w:t xml:space="preserve"> design process</w:t>
      </w:r>
      <w:r w:rsidR="00643D1D" w:rsidRPr="197801CD">
        <w:rPr>
          <w:rFonts w:ascii="Times New Roman" w:eastAsia="Calibri" w:hAnsi="Times New Roman"/>
          <w:sz w:val="22"/>
          <w:szCs w:val="22"/>
        </w:rPr>
        <w:t xml:space="preserve"> </w:t>
      </w:r>
      <w:r w:rsidRPr="197801CD">
        <w:rPr>
          <w:rFonts w:ascii="Times New Roman" w:eastAsia="Calibri" w:hAnsi="Times New Roman"/>
          <w:sz w:val="22"/>
          <w:szCs w:val="22"/>
        </w:rPr>
        <w:t xml:space="preserve">began with problem analysis, as demonstrated in the </w:t>
      </w:r>
      <w:r w:rsidR="00C20884" w:rsidRPr="197801CD">
        <w:rPr>
          <w:rFonts w:ascii="Times New Roman" w:eastAsia="Calibri" w:hAnsi="Times New Roman"/>
          <w:sz w:val="22"/>
          <w:szCs w:val="22"/>
        </w:rPr>
        <w:t>aforementioned report section</w:t>
      </w:r>
      <w:r w:rsidR="00AA1A99" w:rsidRPr="197801CD">
        <w:rPr>
          <w:rFonts w:ascii="Times New Roman" w:eastAsia="Calibri" w:hAnsi="Times New Roman"/>
          <w:sz w:val="22"/>
          <w:szCs w:val="22"/>
        </w:rPr>
        <w:t xml:space="preserve">. </w:t>
      </w:r>
      <w:r w:rsidR="00C20884" w:rsidRPr="197801CD">
        <w:rPr>
          <w:rFonts w:ascii="Times New Roman" w:eastAsia="Calibri" w:hAnsi="Times New Roman"/>
          <w:sz w:val="22"/>
          <w:szCs w:val="22"/>
        </w:rPr>
        <w:t xml:space="preserve">Indeed, the investigation </w:t>
      </w:r>
      <w:r w:rsidRPr="197801CD">
        <w:rPr>
          <w:rFonts w:ascii="Times New Roman" w:eastAsia="Calibri" w:hAnsi="Times New Roman"/>
          <w:sz w:val="22"/>
          <w:szCs w:val="22"/>
        </w:rPr>
        <w:t xml:space="preserve">revealed </w:t>
      </w:r>
      <w:r w:rsidR="00AA1A99" w:rsidRPr="197801CD">
        <w:rPr>
          <w:rFonts w:ascii="Times New Roman" w:eastAsia="Calibri" w:hAnsi="Times New Roman"/>
          <w:sz w:val="22"/>
          <w:szCs w:val="22"/>
        </w:rPr>
        <w:t xml:space="preserve">the prevalent </w:t>
      </w:r>
      <w:r w:rsidR="00D776C2" w:rsidRPr="197801CD">
        <w:rPr>
          <w:rFonts w:ascii="Times New Roman" w:eastAsia="Calibri" w:hAnsi="Times New Roman"/>
          <w:sz w:val="22"/>
          <w:szCs w:val="22"/>
        </w:rPr>
        <w:t>weed</w:t>
      </w:r>
      <w:r w:rsidRPr="197801CD">
        <w:rPr>
          <w:rFonts w:ascii="Times New Roman" w:eastAsia="Calibri" w:hAnsi="Times New Roman"/>
          <w:sz w:val="22"/>
          <w:szCs w:val="22"/>
        </w:rPr>
        <w:t> </w:t>
      </w:r>
      <w:r w:rsidR="00AA1A99" w:rsidRPr="197801CD">
        <w:rPr>
          <w:rFonts w:ascii="Times New Roman" w:eastAsia="Calibri" w:hAnsi="Times New Roman"/>
          <w:sz w:val="22"/>
          <w:szCs w:val="22"/>
        </w:rPr>
        <w:t xml:space="preserve">management </w:t>
      </w:r>
      <w:r w:rsidRPr="197801CD">
        <w:rPr>
          <w:rFonts w:ascii="Times New Roman" w:eastAsia="Calibri" w:hAnsi="Times New Roman"/>
          <w:sz w:val="22"/>
          <w:szCs w:val="22"/>
        </w:rPr>
        <w:t xml:space="preserve">techniques </w:t>
      </w:r>
      <w:r w:rsidR="00AA1A99" w:rsidRPr="197801CD">
        <w:rPr>
          <w:rFonts w:ascii="Times New Roman" w:eastAsia="Calibri" w:hAnsi="Times New Roman"/>
          <w:sz w:val="22"/>
          <w:szCs w:val="22"/>
        </w:rPr>
        <w:t xml:space="preserve">in Brazil, which rely </w:t>
      </w:r>
      <w:r w:rsidRPr="197801CD">
        <w:rPr>
          <w:rFonts w:ascii="Times New Roman" w:eastAsia="Calibri" w:hAnsi="Times New Roman"/>
          <w:sz w:val="22"/>
          <w:szCs w:val="22"/>
        </w:rPr>
        <w:t xml:space="preserve">heavily </w:t>
      </w:r>
      <w:r w:rsidR="00AA1A99" w:rsidRPr="197801CD">
        <w:rPr>
          <w:rFonts w:ascii="Times New Roman" w:eastAsia="Calibri" w:hAnsi="Times New Roman"/>
          <w:sz w:val="22"/>
          <w:szCs w:val="22"/>
        </w:rPr>
        <w:t xml:space="preserve">on pesticides and manual labour. The research </w:t>
      </w:r>
      <w:r w:rsidRPr="197801CD">
        <w:rPr>
          <w:rFonts w:ascii="Times New Roman" w:eastAsia="Calibri" w:hAnsi="Times New Roman"/>
          <w:sz w:val="22"/>
          <w:szCs w:val="22"/>
        </w:rPr>
        <w:t xml:space="preserve">uncovered </w:t>
      </w:r>
      <w:r w:rsidR="00AA1A99" w:rsidRPr="197801CD">
        <w:rPr>
          <w:rFonts w:ascii="Times New Roman" w:eastAsia="Calibri" w:hAnsi="Times New Roman"/>
          <w:sz w:val="22"/>
          <w:szCs w:val="22"/>
        </w:rPr>
        <w:t xml:space="preserve">a critical deficiency in the </w:t>
      </w:r>
      <w:r w:rsidRPr="197801CD">
        <w:rPr>
          <w:rFonts w:ascii="Times New Roman" w:eastAsia="Calibri" w:hAnsi="Times New Roman"/>
          <w:sz w:val="22"/>
          <w:szCs w:val="22"/>
        </w:rPr>
        <w:t>existing methods</w:t>
      </w:r>
      <w:r w:rsidR="00AA1A99" w:rsidRPr="197801CD">
        <w:rPr>
          <w:rFonts w:ascii="Times New Roman" w:eastAsia="Calibri" w:hAnsi="Times New Roman"/>
          <w:sz w:val="22"/>
          <w:szCs w:val="22"/>
        </w:rPr>
        <w:t>: there was an urgent need for an automated, environmentally sustainable solution that would not only reduce the reliance on labour but also mitigate the environmental impact of pesticides.</w:t>
      </w:r>
    </w:p>
    <w:p w14:paraId="41BD2D19" w14:textId="77777777" w:rsidR="00A877C6" w:rsidRDefault="00A877C6" w:rsidP="00067B44">
      <w:pPr>
        <w:spacing w:line="257" w:lineRule="auto"/>
        <w:jc w:val="both"/>
        <w:rPr>
          <w:rFonts w:ascii="Times New Roman" w:eastAsia="Calibri" w:hAnsi="Times New Roman"/>
          <w:sz w:val="22"/>
          <w:szCs w:val="22"/>
          <w:lang w:val="en-US"/>
        </w:rPr>
      </w:pPr>
    </w:p>
    <w:p w14:paraId="67F18753" w14:textId="5C6020AC" w:rsidR="00921483" w:rsidRDefault="003E0B82" w:rsidP="00B875E8">
      <w:pPr>
        <w:spacing w:line="257" w:lineRule="auto"/>
        <w:jc w:val="both"/>
        <w:rPr>
          <w:rFonts w:ascii="Times New Roman" w:eastAsia="Calibri" w:hAnsi="Times New Roman"/>
          <w:sz w:val="22"/>
          <w:szCs w:val="22"/>
          <w:lang w:val="en-US"/>
        </w:rPr>
      </w:pPr>
      <w:r w:rsidRPr="197801CD">
        <w:rPr>
          <w:rFonts w:ascii="Times New Roman" w:eastAsia="Calibri" w:hAnsi="Times New Roman"/>
          <w:sz w:val="22"/>
          <w:szCs w:val="22"/>
        </w:rPr>
        <w:t>Following the problem analysis was the phase of requirement analysis.</w:t>
      </w:r>
      <w:r w:rsidR="00B452C0" w:rsidRPr="197801CD">
        <w:rPr>
          <w:rFonts w:ascii="Times New Roman" w:eastAsia="Calibri" w:hAnsi="Times New Roman"/>
          <w:sz w:val="22"/>
          <w:szCs w:val="22"/>
        </w:rPr>
        <w:t xml:space="preserve"> </w:t>
      </w:r>
      <w:r w:rsidR="002A048E" w:rsidRPr="197801CD">
        <w:rPr>
          <w:rFonts w:ascii="Times New Roman" w:eastAsia="Calibri" w:hAnsi="Times New Roman"/>
          <w:sz w:val="22"/>
          <w:szCs w:val="22"/>
        </w:rPr>
        <w:t>It</w:t>
      </w:r>
      <w:r w:rsidR="00B875E8" w:rsidRPr="197801CD">
        <w:rPr>
          <w:rFonts w:ascii="Times New Roman" w:eastAsia="Calibri" w:hAnsi="Times New Roman"/>
          <w:sz w:val="22"/>
          <w:szCs w:val="22"/>
        </w:rPr>
        <w:t xml:space="preserve"> began with </w:t>
      </w:r>
      <w:r w:rsidR="00B9669A" w:rsidRPr="197801CD">
        <w:rPr>
          <w:rFonts w:ascii="Times New Roman" w:eastAsia="Calibri" w:hAnsi="Times New Roman"/>
          <w:sz w:val="22"/>
          <w:szCs w:val="22"/>
        </w:rPr>
        <w:t>the identification</w:t>
      </w:r>
      <w:r w:rsidR="00B875E8" w:rsidRPr="197801CD">
        <w:rPr>
          <w:rFonts w:ascii="Times New Roman" w:eastAsia="Calibri" w:hAnsi="Times New Roman"/>
          <w:sz w:val="22"/>
          <w:szCs w:val="22"/>
        </w:rPr>
        <w:t xml:space="preserve"> and </w:t>
      </w:r>
      <w:r w:rsidR="00B9669A" w:rsidRPr="197801CD">
        <w:rPr>
          <w:rFonts w:ascii="Times New Roman" w:eastAsia="Calibri" w:hAnsi="Times New Roman"/>
          <w:sz w:val="22"/>
          <w:szCs w:val="22"/>
        </w:rPr>
        <w:t>establishment of the robot's main</w:t>
      </w:r>
      <w:r w:rsidR="00B875E8" w:rsidRPr="197801CD">
        <w:rPr>
          <w:rFonts w:ascii="Times New Roman" w:eastAsia="Calibri" w:hAnsi="Times New Roman"/>
          <w:sz w:val="22"/>
          <w:szCs w:val="22"/>
        </w:rPr>
        <w:t xml:space="preserve"> performance parameters, which were divided into two primary categories: hard requirements and soft requirements.</w:t>
      </w:r>
    </w:p>
    <w:p w14:paraId="19ACD9B3" w14:textId="77777777" w:rsidR="00B9669A" w:rsidRPr="00EA289C" w:rsidRDefault="00B9669A" w:rsidP="00B875E8">
      <w:pPr>
        <w:spacing w:line="257" w:lineRule="auto"/>
        <w:jc w:val="both"/>
        <w:rPr>
          <w:rFonts w:ascii="Times New Roman" w:hAnsi="Times New Roman"/>
        </w:rPr>
      </w:pPr>
    </w:p>
    <w:p w14:paraId="7C200314" w14:textId="22CE0520" w:rsidR="00B875E8" w:rsidRDefault="00B875E8" w:rsidP="00B875E8">
      <w:pPr>
        <w:spacing w:line="257" w:lineRule="auto"/>
        <w:jc w:val="both"/>
        <w:rPr>
          <w:rFonts w:ascii="Times New Roman" w:eastAsia="Calibri" w:hAnsi="Times New Roman"/>
          <w:sz w:val="22"/>
          <w:szCs w:val="22"/>
          <w:lang w:val="en-US"/>
        </w:rPr>
      </w:pPr>
      <w:r w:rsidRPr="197801CD">
        <w:rPr>
          <w:rFonts w:ascii="Times New Roman" w:eastAsia="Calibri" w:hAnsi="Times New Roman"/>
          <w:sz w:val="22"/>
          <w:szCs w:val="22"/>
        </w:rPr>
        <w:t xml:space="preserve">The hard requirements refer to the non-negotiable parameters essential for the robot to perform its primary functions. Failing to meet these requirements would deem the robot ineffective for its intended use. The hard requirements </w:t>
      </w:r>
      <w:r w:rsidR="00002F6C" w:rsidRPr="197801CD">
        <w:rPr>
          <w:rFonts w:ascii="Times New Roman" w:eastAsia="Calibri" w:hAnsi="Times New Roman"/>
          <w:sz w:val="22"/>
          <w:szCs w:val="22"/>
        </w:rPr>
        <w:t>ensured</w:t>
      </w:r>
      <w:r w:rsidRPr="197801CD">
        <w:rPr>
          <w:rFonts w:ascii="Times New Roman" w:eastAsia="Calibri" w:hAnsi="Times New Roman"/>
          <w:sz w:val="22"/>
          <w:szCs w:val="22"/>
        </w:rPr>
        <w:t xml:space="preserve"> that the robot could remove and identify </w:t>
      </w:r>
      <w:r w:rsidR="00002F6C" w:rsidRPr="197801CD">
        <w:rPr>
          <w:rFonts w:ascii="Times New Roman" w:eastAsia="Calibri" w:hAnsi="Times New Roman"/>
          <w:sz w:val="22"/>
          <w:szCs w:val="22"/>
        </w:rPr>
        <w:t>weed</w:t>
      </w:r>
      <w:r w:rsidRPr="197801CD">
        <w:rPr>
          <w:rFonts w:ascii="Times New Roman" w:eastAsia="Calibri" w:hAnsi="Times New Roman"/>
          <w:sz w:val="22"/>
          <w:szCs w:val="22"/>
        </w:rPr>
        <w:t xml:space="preserve">, navigate autonomously, provide adequate traction and durability, </w:t>
      </w:r>
      <w:r w:rsidR="00002F6C" w:rsidRPr="197801CD">
        <w:rPr>
          <w:rFonts w:ascii="Times New Roman" w:eastAsia="Calibri" w:hAnsi="Times New Roman"/>
          <w:sz w:val="22"/>
          <w:szCs w:val="22"/>
        </w:rPr>
        <w:t>have</w:t>
      </w:r>
      <w:r w:rsidRPr="197801CD">
        <w:rPr>
          <w:rFonts w:ascii="Times New Roman" w:eastAsia="Calibri" w:hAnsi="Times New Roman"/>
          <w:sz w:val="22"/>
          <w:szCs w:val="22"/>
        </w:rPr>
        <w:t xml:space="preserve"> an effective power system, be </w:t>
      </w:r>
      <w:r w:rsidR="00002F6C" w:rsidRPr="197801CD">
        <w:rPr>
          <w:rFonts w:ascii="Times New Roman" w:eastAsia="Calibri" w:hAnsi="Times New Roman"/>
          <w:sz w:val="22"/>
          <w:szCs w:val="22"/>
        </w:rPr>
        <w:t>simple</w:t>
      </w:r>
      <w:r w:rsidRPr="197801CD">
        <w:rPr>
          <w:rFonts w:ascii="Times New Roman" w:eastAsia="Calibri" w:hAnsi="Times New Roman"/>
          <w:sz w:val="22"/>
          <w:szCs w:val="22"/>
        </w:rPr>
        <w:t xml:space="preserve"> to maintain and repair, </w:t>
      </w:r>
      <w:r w:rsidR="00002F6C" w:rsidRPr="197801CD">
        <w:rPr>
          <w:rFonts w:ascii="Times New Roman" w:eastAsia="Calibri" w:hAnsi="Times New Roman"/>
          <w:sz w:val="22"/>
          <w:szCs w:val="22"/>
        </w:rPr>
        <w:t>adhere to</w:t>
      </w:r>
      <w:r w:rsidRPr="197801CD">
        <w:rPr>
          <w:rFonts w:ascii="Times New Roman" w:eastAsia="Calibri" w:hAnsi="Times New Roman"/>
          <w:sz w:val="22"/>
          <w:szCs w:val="22"/>
        </w:rPr>
        <w:t xml:space="preserve"> safety standards, and remain affordable to end</w:t>
      </w:r>
      <w:r w:rsidR="00002F6C" w:rsidRPr="197801CD">
        <w:rPr>
          <w:rFonts w:ascii="Times New Roman" w:eastAsia="Calibri" w:hAnsi="Times New Roman"/>
          <w:sz w:val="22"/>
          <w:szCs w:val="22"/>
        </w:rPr>
        <w:t xml:space="preserve"> </w:t>
      </w:r>
      <w:r w:rsidRPr="197801CD">
        <w:rPr>
          <w:rFonts w:ascii="Times New Roman" w:eastAsia="Calibri" w:hAnsi="Times New Roman"/>
          <w:sz w:val="22"/>
          <w:szCs w:val="22"/>
        </w:rPr>
        <w:t>users.</w:t>
      </w:r>
    </w:p>
    <w:p w14:paraId="5CAE4D1D" w14:textId="66907B7D" w:rsidR="00921483" w:rsidRPr="00EA289C" w:rsidRDefault="00921483" w:rsidP="00B875E8">
      <w:pPr>
        <w:spacing w:line="257" w:lineRule="auto"/>
        <w:jc w:val="both"/>
        <w:rPr>
          <w:rFonts w:ascii="Times New Roman" w:hAnsi="Times New Roman"/>
        </w:rPr>
      </w:pPr>
    </w:p>
    <w:p w14:paraId="22B85A31" w14:textId="7C364F3B" w:rsidR="00921483" w:rsidRDefault="005D26BE" w:rsidP="00B875E8">
      <w:pPr>
        <w:spacing w:line="257" w:lineRule="auto"/>
        <w:jc w:val="both"/>
        <w:rPr>
          <w:rFonts w:ascii="Times New Roman" w:eastAsia="Calibri" w:hAnsi="Times New Roman"/>
          <w:sz w:val="22"/>
          <w:szCs w:val="22"/>
          <w:lang w:val="en-US"/>
        </w:rPr>
      </w:pPr>
      <w:r w:rsidRPr="197801CD">
        <w:rPr>
          <w:rFonts w:ascii="Times New Roman" w:eastAsia="Calibri" w:hAnsi="Times New Roman"/>
          <w:sz w:val="22"/>
          <w:szCs w:val="22"/>
        </w:rPr>
        <w:t>Soft requirements, on</w:t>
      </w:r>
      <w:r w:rsidR="00B875E8" w:rsidRPr="197801CD">
        <w:rPr>
          <w:rFonts w:ascii="Times New Roman" w:eastAsia="Calibri" w:hAnsi="Times New Roman"/>
          <w:sz w:val="22"/>
          <w:szCs w:val="22"/>
        </w:rPr>
        <w:t xml:space="preserve"> the other hand, </w:t>
      </w:r>
      <w:r w:rsidRPr="197801CD">
        <w:rPr>
          <w:rFonts w:ascii="Times New Roman" w:eastAsia="Calibri" w:hAnsi="Times New Roman"/>
          <w:sz w:val="22"/>
          <w:szCs w:val="22"/>
        </w:rPr>
        <w:t>denote</w:t>
      </w:r>
      <w:r w:rsidR="00B875E8" w:rsidRPr="197801CD">
        <w:rPr>
          <w:rFonts w:ascii="Times New Roman" w:eastAsia="Calibri" w:hAnsi="Times New Roman"/>
          <w:sz w:val="22"/>
          <w:szCs w:val="22"/>
        </w:rPr>
        <w:t xml:space="preserve"> non-mandatory parameters</w:t>
      </w:r>
      <w:r w:rsidRPr="197801CD">
        <w:rPr>
          <w:rFonts w:ascii="Times New Roman" w:eastAsia="Calibri" w:hAnsi="Times New Roman"/>
          <w:sz w:val="22"/>
          <w:szCs w:val="22"/>
        </w:rPr>
        <w:t xml:space="preserve"> that</w:t>
      </w:r>
      <w:r w:rsidR="00B875E8" w:rsidRPr="197801CD">
        <w:rPr>
          <w:rFonts w:ascii="Times New Roman" w:eastAsia="Calibri" w:hAnsi="Times New Roman"/>
          <w:sz w:val="22"/>
          <w:szCs w:val="22"/>
        </w:rPr>
        <w:t xml:space="preserve"> were </w:t>
      </w:r>
      <w:r w:rsidRPr="197801CD">
        <w:rPr>
          <w:rFonts w:ascii="Times New Roman" w:eastAsia="Calibri" w:hAnsi="Times New Roman"/>
          <w:sz w:val="22"/>
          <w:szCs w:val="22"/>
        </w:rPr>
        <w:t>extremely</w:t>
      </w:r>
      <w:r w:rsidR="00B875E8" w:rsidRPr="197801CD">
        <w:rPr>
          <w:rFonts w:ascii="Times New Roman" w:eastAsia="Calibri" w:hAnsi="Times New Roman"/>
          <w:sz w:val="22"/>
          <w:szCs w:val="22"/>
        </w:rPr>
        <w:t xml:space="preserve"> desirable </w:t>
      </w:r>
      <w:r w:rsidRPr="197801CD">
        <w:rPr>
          <w:rFonts w:ascii="Times New Roman" w:eastAsia="Calibri" w:hAnsi="Times New Roman"/>
          <w:sz w:val="22"/>
          <w:szCs w:val="22"/>
        </w:rPr>
        <w:t>for enhancing</w:t>
      </w:r>
      <w:r w:rsidR="00B875E8" w:rsidRPr="197801CD">
        <w:rPr>
          <w:rFonts w:ascii="Times New Roman" w:eastAsia="Calibri" w:hAnsi="Times New Roman"/>
          <w:sz w:val="22"/>
          <w:szCs w:val="22"/>
        </w:rPr>
        <w:t xml:space="preserve"> functionality and end-user experience. They are intended to provide </w:t>
      </w:r>
      <w:r w:rsidRPr="197801CD">
        <w:rPr>
          <w:rFonts w:ascii="Times New Roman" w:eastAsia="Calibri" w:hAnsi="Times New Roman"/>
          <w:sz w:val="22"/>
          <w:szCs w:val="22"/>
        </w:rPr>
        <w:t xml:space="preserve">consumers with </w:t>
      </w:r>
      <w:r w:rsidR="00B875E8" w:rsidRPr="197801CD">
        <w:rPr>
          <w:rFonts w:ascii="Times New Roman" w:eastAsia="Calibri" w:hAnsi="Times New Roman"/>
          <w:sz w:val="22"/>
          <w:szCs w:val="22"/>
        </w:rPr>
        <w:t>additional value</w:t>
      </w:r>
      <w:r w:rsidRPr="197801CD">
        <w:rPr>
          <w:rFonts w:ascii="Times New Roman" w:eastAsia="Calibri" w:hAnsi="Times New Roman"/>
          <w:sz w:val="22"/>
          <w:szCs w:val="22"/>
        </w:rPr>
        <w:t>.</w:t>
      </w:r>
      <w:r w:rsidR="00B875E8" w:rsidRPr="197801CD">
        <w:rPr>
          <w:rFonts w:ascii="Times New Roman" w:eastAsia="Calibri" w:hAnsi="Times New Roman"/>
          <w:sz w:val="22"/>
          <w:szCs w:val="22"/>
        </w:rPr>
        <w:t xml:space="preserve"> Our soft requirements </w:t>
      </w:r>
      <w:r w:rsidRPr="197801CD">
        <w:rPr>
          <w:rFonts w:ascii="Times New Roman" w:eastAsia="Calibri" w:hAnsi="Times New Roman"/>
          <w:sz w:val="22"/>
          <w:szCs w:val="22"/>
        </w:rPr>
        <w:t>included</w:t>
      </w:r>
      <w:r w:rsidR="00B875E8" w:rsidRPr="197801CD">
        <w:rPr>
          <w:rFonts w:ascii="Times New Roman" w:eastAsia="Calibri" w:hAnsi="Times New Roman"/>
          <w:sz w:val="22"/>
          <w:szCs w:val="22"/>
        </w:rPr>
        <w:t xml:space="preserve"> soil monitoring and treatment, an alert system for farmers, and a transport and </w:t>
      </w:r>
      <w:r w:rsidRPr="197801CD">
        <w:rPr>
          <w:rFonts w:ascii="Times New Roman" w:eastAsia="Calibri" w:hAnsi="Times New Roman"/>
          <w:sz w:val="22"/>
          <w:szCs w:val="22"/>
        </w:rPr>
        <w:t xml:space="preserve">disposal system for vegetation after their </w:t>
      </w:r>
      <w:r w:rsidR="00B875E8" w:rsidRPr="197801CD">
        <w:rPr>
          <w:rFonts w:ascii="Times New Roman" w:eastAsia="Calibri" w:hAnsi="Times New Roman"/>
          <w:sz w:val="22"/>
          <w:szCs w:val="22"/>
        </w:rPr>
        <w:t>removal.</w:t>
      </w:r>
    </w:p>
    <w:p w14:paraId="51844B94" w14:textId="77777777" w:rsidR="005D26BE" w:rsidRPr="00EA289C" w:rsidRDefault="005D26BE" w:rsidP="00B875E8">
      <w:pPr>
        <w:spacing w:line="257" w:lineRule="auto"/>
        <w:jc w:val="both"/>
        <w:rPr>
          <w:rFonts w:ascii="Times New Roman" w:hAnsi="Times New Roman"/>
        </w:rPr>
      </w:pPr>
    </w:p>
    <w:p w14:paraId="2369D39F" w14:textId="3840168E" w:rsidR="00B875E8" w:rsidRDefault="00B875E8" w:rsidP="00B875E8">
      <w:pPr>
        <w:spacing w:line="257" w:lineRule="auto"/>
        <w:jc w:val="both"/>
        <w:rPr>
          <w:rFonts w:ascii="Times New Roman" w:eastAsia="Calibri" w:hAnsi="Times New Roman"/>
          <w:sz w:val="22"/>
          <w:szCs w:val="22"/>
          <w:lang w:val="en-US"/>
        </w:rPr>
      </w:pPr>
      <w:r w:rsidRPr="197801CD">
        <w:rPr>
          <w:rFonts w:ascii="Times New Roman" w:eastAsia="Calibri" w:hAnsi="Times New Roman"/>
          <w:sz w:val="22"/>
          <w:szCs w:val="22"/>
        </w:rPr>
        <w:t xml:space="preserve">In our </w:t>
      </w:r>
      <w:r w:rsidR="00CD7996" w:rsidRPr="197801CD">
        <w:rPr>
          <w:rFonts w:ascii="Times New Roman" w:eastAsia="Calibri" w:hAnsi="Times New Roman"/>
          <w:sz w:val="22"/>
          <w:szCs w:val="22"/>
        </w:rPr>
        <w:t>endeavor</w:t>
      </w:r>
      <w:r w:rsidRPr="197801CD">
        <w:rPr>
          <w:rFonts w:ascii="Times New Roman" w:eastAsia="Calibri" w:hAnsi="Times New Roman"/>
          <w:sz w:val="22"/>
          <w:szCs w:val="22"/>
        </w:rPr>
        <w:t xml:space="preserve"> to </w:t>
      </w:r>
      <w:r w:rsidR="00943C72" w:rsidRPr="197801CD">
        <w:rPr>
          <w:rFonts w:ascii="Times New Roman" w:eastAsia="Calibri" w:hAnsi="Times New Roman"/>
          <w:sz w:val="22"/>
          <w:szCs w:val="22"/>
        </w:rPr>
        <w:t>satisfy</w:t>
      </w:r>
      <w:r w:rsidRPr="197801CD">
        <w:rPr>
          <w:rFonts w:ascii="Times New Roman" w:eastAsia="Calibri" w:hAnsi="Times New Roman"/>
          <w:sz w:val="22"/>
          <w:szCs w:val="22"/>
        </w:rPr>
        <w:t xml:space="preserve"> these requirements, our team generated five unique conceptual designs</w:t>
      </w:r>
      <w:r w:rsidR="00AF1794" w:rsidRPr="197801CD">
        <w:rPr>
          <w:rFonts w:ascii="Times New Roman" w:eastAsia="Calibri" w:hAnsi="Times New Roman"/>
          <w:sz w:val="22"/>
          <w:szCs w:val="22"/>
        </w:rPr>
        <w:t>, followed by conceptual sketches</w:t>
      </w:r>
      <w:r w:rsidR="0059305C" w:rsidRPr="197801CD">
        <w:rPr>
          <w:rFonts w:ascii="Times New Roman" w:eastAsia="Calibri" w:hAnsi="Times New Roman"/>
          <w:sz w:val="22"/>
          <w:szCs w:val="22"/>
        </w:rPr>
        <w:t xml:space="preserve"> and refined designs</w:t>
      </w:r>
      <w:r w:rsidRPr="197801CD">
        <w:rPr>
          <w:rFonts w:ascii="Times New Roman" w:eastAsia="Calibri" w:hAnsi="Times New Roman"/>
          <w:sz w:val="22"/>
          <w:szCs w:val="22"/>
        </w:rPr>
        <w:t xml:space="preserve">. Each design </w:t>
      </w:r>
      <w:r w:rsidR="00B7433C" w:rsidRPr="197801CD">
        <w:rPr>
          <w:rFonts w:ascii="Times New Roman" w:eastAsia="Calibri" w:hAnsi="Times New Roman"/>
          <w:sz w:val="22"/>
          <w:szCs w:val="22"/>
        </w:rPr>
        <w:t>integrated a unique</w:t>
      </w:r>
      <w:r w:rsidRPr="197801CD">
        <w:rPr>
          <w:rFonts w:ascii="Times New Roman" w:eastAsia="Calibri" w:hAnsi="Times New Roman"/>
          <w:sz w:val="22"/>
          <w:szCs w:val="22"/>
        </w:rPr>
        <w:t xml:space="preserve"> set of technologies and mechanisms to </w:t>
      </w:r>
      <w:r w:rsidR="00B7433C" w:rsidRPr="197801CD">
        <w:rPr>
          <w:rFonts w:ascii="Times New Roman" w:eastAsia="Calibri" w:hAnsi="Times New Roman"/>
          <w:sz w:val="22"/>
          <w:szCs w:val="22"/>
        </w:rPr>
        <w:t>meet</w:t>
      </w:r>
      <w:r w:rsidRPr="197801CD">
        <w:rPr>
          <w:rFonts w:ascii="Times New Roman" w:eastAsia="Calibri" w:hAnsi="Times New Roman"/>
          <w:sz w:val="22"/>
          <w:szCs w:val="22"/>
        </w:rPr>
        <w:t xml:space="preserve"> the predefined </w:t>
      </w:r>
      <w:r w:rsidR="00B7433C" w:rsidRPr="197801CD">
        <w:rPr>
          <w:rFonts w:ascii="Times New Roman" w:eastAsia="Calibri" w:hAnsi="Times New Roman"/>
          <w:sz w:val="22"/>
          <w:szCs w:val="22"/>
        </w:rPr>
        <w:t>specifications</w:t>
      </w:r>
      <w:r w:rsidRPr="197801CD">
        <w:rPr>
          <w:rFonts w:ascii="Times New Roman" w:eastAsia="Calibri" w:hAnsi="Times New Roman"/>
          <w:sz w:val="22"/>
          <w:szCs w:val="22"/>
        </w:rPr>
        <w:t>.</w:t>
      </w:r>
    </w:p>
    <w:p w14:paraId="383A9BD4" w14:textId="77777777" w:rsidR="000F524A" w:rsidRDefault="2CEFF1E7" w:rsidP="007E3570">
      <w:pPr>
        <w:keepNext/>
        <w:spacing w:line="257" w:lineRule="auto"/>
        <w:jc w:val="center"/>
      </w:pPr>
      <w:r>
        <w:rPr>
          <w:noProof/>
        </w:rPr>
        <w:lastRenderedPageBreak/>
        <w:drawing>
          <wp:inline distT="0" distB="0" distL="0" distR="0" wp14:anchorId="0233E608" wp14:editId="4129DFBB">
            <wp:extent cx="4356847" cy="2776006"/>
            <wp:effectExtent l="0" t="0" r="0" b="5715"/>
            <wp:docPr id="898930270" name="Picture 898930270" descr="A picture containing whee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8930270"/>
                    <pic:cNvPicPr/>
                  </pic:nvPicPr>
                  <pic:blipFill>
                    <a:blip r:embed="rId28">
                      <a:extLst>
                        <a:ext uri="{28A0092B-C50C-407E-A947-70E740481C1C}">
                          <a14:useLocalDpi xmlns:a14="http://schemas.microsoft.com/office/drawing/2010/main" val="0"/>
                        </a:ext>
                      </a:extLst>
                    </a:blip>
                    <a:stretch>
                      <a:fillRect/>
                    </a:stretch>
                  </pic:blipFill>
                  <pic:spPr>
                    <a:xfrm>
                      <a:off x="0" y="0"/>
                      <a:ext cx="4368450" cy="2783399"/>
                    </a:xfrm>
                    <a:prstGeom prst="rect">
                      <a:avLst/>
                    </a:prstGeom>
                  </pic:spPr>
                </pic:pic>
              </a:graphicData>
            </a:graphic>
          </wp:inline>
        </w:drawing>
      </w:r>
    </w:p>
    <w:p w14:paraId="35831FA0" w14:textId="7DAC42E6" w:rsidR="00D028B3" w:rsidRPr="00D4377B" w:rsidRDefault="00F72AAD" w:rsidP="00D4377B">
      <w:pPr>
        <w:pStyle w:val="Caption"/>
        <w:jc w:val="center"/>
        <w:rPr>
          <w:sz w:val="21"/>
          <w:szCs w:val="21"/>
        </w:rPr>
      </w:pPr>
      <w:r w:rsidRPr="00F72AAD">
        <w:rPr>
          <w:sz w:val="21"/>
          <w:szCs w:val="21"/>
        </w:rPr>
        <w:t xml:space="preserve">Figure </w:t>
      </w:r>
      <w:r w:rsidRPr="00F72AAD">
        <w:rPr>
          <w:sz w:val="21"/>
          <w:szCs w:val="21"/>
        </w:rPr>
        <w:fldChar w:fldCharType="begin"/>
      </w:r>
      <w:r w:rsidRPr="00F72AAD">
        <w:rPr>
          <w:sz w:val="21"/>
          <w:szCs w:val="21"/>
        </w:rPr>
        <w:instrText xml:space="preserve"> SEQ Figure \* ARABIC </w:instrText>
      </w:r>
      <w:r w:rsidRPr="00F72AAD">
        <w:rPr>
          <w:sz w:val="21"/>
          <w:szCs w:val="21"/>
        </w:rPr>
        <w:fldChar w:fldCharType="separate"/>
      </w:r>
      <w:r w:rsidR="00FD499E">
        <w:rPr>
          <w:noProof/>
          <w:sz w:val="21"/>
          <w:szCs w:val="21"/>
        </w:rPr>
        <w:t>14</w:t>
      </w:r>
      <w:r w:rsidRPr="00F72AAD">
        <w:rPr>
          <w:sz w:val="21"/>
          <w:szCs w:val="21"/>
        </w:rPr>
        <w:fldChar w:fldCharType="end"/>
      </w:r>
      <w:r w:rsidRPr="00F72AAD">
        <w:rPr>
          <w:sz w:val="21"/>
          <w:szCs w:val="21"/>
        </w:rPr>
        <w:t xml:space="preserve"> - Five </w:t>
      </w:r>
      <w:r w:rsidR="00E91458">
        <w:rPr>
          <w:sz w:val="21"/>
          <w:szCs w:val="21"/>
        </w:rPr>
        <w:t>Initial</w:t>
      </w:r>
      <w:r w:rsidRPr="00F72AAD">
        <w:rPr>
          <w:sz w:val="21"/>
          <w:szCs w:val="21"/>
        </w:rPr>
        <w:t xml:space="preserve"> </w:t>
      </w:r>
      <w:r w:rsidR="00F34945">
        <w:rPr>
          <w:sz w:val="21"/>
          <w:szCs w:val="21"/>
        </w:rPr>
        <w:t>C</w:t>
      </w:r>
      <w:r w:rsidRPr="00F72AAD">
        <w:rPr>
          <w:sz w:val="21"/>
          <w:szCs w:val="21"/>
        </w:rPr>
        <w:t xml:space="preserve">onceptual </w:t>
      </w:r>
      <w:r w:rsidR="00F34945">
        <w:rPr>
          <w:sz w:val="21"/>
          <w:szCs w:val="21"/>
        </w:rPr>
        <w:t>D</w:t>
      </w:r>
      <w:r w:rsidRPr="00F72AAD">
        <w:rPr>
          <w:sz w:val="21"/>
          <w:szCs w:val="21"/>
        </w:rPr>
        <w:t>esigns</w:t>
      </w:r>
    </w:p>
    <w:p w14:paraId="2DE8300A" w14:textId="223C8689" w:rsidR="00B875E8" w:rsidRDefault="00B875E8" w:rsidP="00B875E8">
      <w:pPr>
        <w:spacing w:line="257" w:lineRule="auto"/>
        <w:jc w:val="both"/>
        <w:rPr>
          <w:rFonts w:ascii="Times New Roman" w:eastAsia="Calibri" w:hAnsi="Times New Roman"/>
          <w:sz w:val="22"/>
          <w:szCs w:val="22"/>
          <w:lang w:val="en-US"/>
        </w:rPr>
      </w:pPr>
      <w:r w:rsidRPr="197801CD">
        <w:rPr>
          <w:rFonts w:ascii="Times New Roman" w:eastAsia="Calibri" w:hAnsi="Times New Roman"/>
          <w:sz w:val="22"/>
          <w:szCs w:val="22"/>
        </w:rPr>
        <w:t xml:space="preserve">Design 1 utilized LIDAR sensors and cameras for navigation, and a mechanical arm for weed removal. This design </w:t>
      </w:r>
      <w:r w:rsidR="00824376" w:rsidRPr="197801CD">
        <w:rPr>
          <w:rFonts w:ascii="Times New Roman" w:eastAsia="Calibri" w:hAnsi="Times New Roman"/>
          <w:sz w:val="22"/>
          <w:szCs w:val="22"/>
        </w:rPr>
        <w:t>prioritized</w:t>
      </w:r>
      <w:r w:rsidR="00AB0263" w:rsidRPr="197801CD">
        <w:rPr>
          <w:rFonts w:ascii="Times New Roman" w:eastAsia="Calibri" w:hAnsi="Times New Roman"/>
          <w:sz w:val="22"/>
          <w:szCs w:val="22"/>
        </w:rPr>
        <w:t xml:space="preserve"> accuracy</w:t>
      </w:r>
      <w:r w:rsidRPr="197801CD">
        <w:rPr>
          <w:rFonts w:ascii="Times New Roman" w:eastAsia="Calibri" w:hAnsi="Times New Roman"/>
          <w:sz w:val="22"/>
          <w:szCs w:val="22"/>
        </w:rPr>
        <w:t xml:space="preserve"> in both navigation and weed removal. However, it lacked the robust mobility solution </w:t>
      </w:r>
      <w:r w:rsidR="00053190" w:rsidRPr="197801CD">
        <w:rPr>
          <w:rFonts w:ascii="Times New Roman" w:eastAsia="Calibri" w:hAnsi="Times New Roman"/>
          <w:sz w:val="22"/>
          <w:szCs w:val="22"/>
        </w:rPr>
        <w:t>required</w:t>
      </w:r>
      <w:r w:rsidRPr="197801CD">
        <w:rPr>
          <w:rFonts w:ascii="Times New Roman" w:eastAsia="Calibri" w:hAnsi="Times New Roman"/>
          <w:sz w:val="22"/>
          <w:szCs w:val="22"/>
        </w:rPr>
        <w:t xml:space="preserve"> for the variable terrains of the Brazilian crop fields.</w:t>
      </w:r>
    </w:p>
    <w:p w14:paraId="4B717033" w14:textId="77777777" w:rsidR="00921483" w:rsidRPr="00EA289C" w:rsidRDefault="00921483" w:rsidP="00B875E8">
      <w:pPr>
        <w:spacing w:line="257" w:lineRule="auto"/>
        <w:jc w:val="both"/>
        <w:rPr>
          <w:rFonts w:ascii="Times New Roman" w:hAnsi="Times New Roman"/>
        </w:rPr>
      </w:pPr>
    </w:p>
    <w:p w14:paraId="2A33239F" w14:textId="0D29449E" w:rsidR="00921483" w:rsidRDefault="00B875E8" w:rsidP="00B875E8">
      <w:pPr>
        <w:spacing w:line="257" w:lineRule="auto"/>
        <w:jc w:val="both"/>
        <w:rPr>
          <w:rFonts w:ascii="Times New Roman" w:eastAsia="Calibri" w:hAnsi="Times New Roman"/>
          <w:sz w:val="22"/>
          <w:szCs w:val="22"/>
          <w:lang w:val="en-US"/>
        </w:rPr>
      </w:pPr>
      <w:r w:rsidRPr="197801CD">
        <w:rPr>
          <w:rFonts w:ascii="Times New Roman" w:eastAsia="Calibri" w:hAnsi="Times New Roman"/>
          <w:sz w:val="22"/>
          <w:szCs w:val="22"/>
        </w:rPr>
        <w:t xml:space="preserve">Design 2 </w:t>
      </w:r>
      <w:r w:rsidR="00C0669F" w:rsidRPr="197801CD">
        <w:rPr>
          <w:rFonts w:ascii="Times New Roman" w:eastAsia="Calibri" w:hAnsi="Times New Roman"/>
          <w:sz w:val="22"/>
          <w:szCs w:val="22"/>
        </w:rPr>
        <w:t>incorporated</w:t>
      </w:r>
      <w:r w:rsidRPr="197801CD">
        <w:rPr>
          <w:rFonts w:ascii="Times New Roman" w:eastAsia="Calibri" w:hAnsi="Times New Roman"/>
          <w:sz w:val="22"/>
          <w:szCs w:val="22"/>
        </w:rPr>
        <w:t xml:space="preserve"> the same navigation system as Design 1</w:t>
      </w:r>
      <w:r w:rsidR="00C0669F" w:rsidRPr="197801CD">
        <w:rPr>
          <w:rFonts w:ascii="Times New Roman" w:eastAsia="Calibri" w:hAnsi="Times New Roman"/>
          <w:sz w:val="22"/>
          <w:szCs w:val="22"/>
        </w:rPr>
        <w:t>,</w:t>
      </w:r>
      <w:r w:rsidRPr="197801CD">
        <w:rPr>
          <w:rFonts w:ascii="Times New Roman" w:eastAsia="Calibri" w:hAnsi="Times New Roman"/>
          <w:sz w:val="22"/>
          <w:szCs w:val="22"/>
        </w:rPr>
        <w:t xml:space="preserve"> but tank </w:t>
      </w:r>
      <w:r w:rsidR="00C0669F" w:rsidRPr="197801CD">
        <w:rPr>
          <w:rFonts w:ascii="Times New Roman" w:eastAsia="Calibri" w:hAnsi="Times New Roman"/>
          <w:sz w:val="22"/>
          <w:szCs w:val="22"/>
        </w:rPr>
        <w:t>treads</w:t>
      </w:r>
      <w:r w:rsidRPr="197801CD">
        <w:rPr>
          <w:rFonts w:ascii="Times New Roman" w:eastAsia="Calibri" w:hAnsi="Times New Roman"/>
          <w:sz w:val="22"/>
          <w:szCs w:val="22"/>
        </w:rPr>
        <w:t xml:space="preserve"> for traction and </w:t>
      </w:r>
      <w:r w:rsidR="00824376" w:rsidRPr="197801CD">
        <w:rPr>
          <w:rFonts w:ascii="Times New Roman" w:eastAsia="Calibri" w:hAnsi="Times New Roman"/>
          <w:sz w:val="22"/>
          <w:szCs w:val="22"/>
        </w:rPr>
        <w:t>maneuverability</w:t>
      </w:r>
      <w:r w:rsidR="00C0669F" w:rsidRPr="197801CD">
        <w:rPr>
          <w:rFonts w:ascii="Times New Roman" w:eastAsia="Calibri" w:hAnsi="Times New Roman"/>
          <w:sz w:val="22"/>
          <w:szCs w:val="22"/>
        </w:rPr>
        <w:t>,</w:t>
      </w:r>
      <w:r w:rsidRPr="197801CD">
        <w:rPr>
          <w:rFonts w:ascii="Times New Roman" w:eastAsia="Calibri" w:hAnsi="Times New Roman"/>
          <w:sz w:val="22"/>
          <w:szCs w:val="22"/>
        </w:rPr>
        <w:t xml:space="preserve"> and a laser system for weed</w:t>
      </w:r>
      <w:r w:rsidR="00C0669F" w:rsidRPr="197801CD">
        <w:rPr>
          <w:rFonts w:ascii="Times New Roman" w:eastAsia="Calibri" w:hAnsi="Times New Roman"/>
          <w:sz w:val="22"/>
          <w:szCs w:val="22"/>
        </w:rPr>
        <w:t> </w:t>
      </w:r>
      <w:r w:rsidRPr="197801CD">
        <w:rPr>
          <w:rFonts w:ascii="Times New Roman" w:eastAsia="Calibri" w:hAnsi="Times New Roman"/>
          <w:sz w:val="22"/>
          <w:szCs w:val="22"/>
        </w:rPr>
        <w:t>removal</w:t>
      </w:r>
      <w:r w:rsidR="00C0669F" w:rsidRPr="197801CD">
        <w:rPr>
          <w:rFonts w:ascii="Times New Roman" w:eastAsia="Calibri" w:hAnsi="Times New Roman"/>
          <w:sz w:val="22"/>
          <w:szCs w:val="22"/>
        </w:rPr>
        <w:t xml:space="preserve"> were added. Compared to Design 1, the</w:t>
      </w:r>
      <w:r w:rsidRPr="197801CD">
        <w:rPr>
          <w:rFonts w:ascii="Times New Roman" w:eastAsia="Calibri" w:hAnsi="Times New Roman"/>
          <w:sz w:val="22"/>
          <w:szCs w:val="22"/>
        </w:rPr>
        <w:t xml:space="preserve"> tank </w:t>
      </w:r>
      <w:r w:rsidR="00C0669F" w:rsidRPr="197801CD">
        <w:rPr>
          <w:rFonts w:ascii="Times New Roman" w:eastAsia="Calibri" w:hAnsi="Times New Roman"/>
          <w:sz w:val="22"/>
          <w:szCs w:val="22"/>
        </w:rPr>
        <w:t>treads provided</w:t>
      </w:r>
      <w:r w:rsidRPr="197801CD">
        <w:rPr>
          <w:rFonts w:ascii="Times New Roman" w:eastAsia="Calibri" w:hAnsi="Times New Roman"/>
          <w:sz w:val="22"/>
          <w:szCs w:val="22"/>
        </w:rPr>
        <w:t xml:space="preserve"> superior traction on </w:t>
      </w:r>
      <w:r w:rsidR="00C0669F" w:rsidRPr="197801CD">
        <w:rPr>
          <w:rFonts w:ascii="Times New Roman" w:eastAsia="Calibri" w:hAnsi="Times New Roman"/>
          <w:sz w:val="22"/>
          <w:szCs w:val="22"/>
        </w:rPr>
        <w:t>rocky</w:t>
      </w:r>
      <w:r w:rsidRPr="197801CD">
        <w:rPr>
          <w:rFonts w:ascii="Times New Roman" w:eastAsia="Calibri" w:hAnsi="Times New Roman"/>
          <w:sz w:val="22"/>
          <w:szCs w:val="22"/>
        </w:rPr>
        <w:t xml:space="preserve"> terrains. However, the tracks were prone to mechanical failure and required </w:t>
      </w:r>
      <w:r w:rsidR="00C0669F" w:rsidRPr="197801CD">
        <w:rPr>
          <w:rFonts w:ascii="Times New Roman" w:eastAsia="Calibri" w:hAnsi="Times New Roman"/>
          <w:sz w:val="22"/>
          <w:szCs w:val="22"/>
        </w:rPr>
        <w:t>routine</w:t>
      </w:r>
      <w:r w:rsidRPr="197801CD">
        <w:rPr>
          <w:rFonts w:ascii="Times New Roman" w:eastAsia="Calibri" w:hAnsi="Times New Roman"/>
          <w:sz w:val="22"/>
          <w:szCs w:val="22"/>
        </w:rPr>
        <w:t xml:space="preserve"> maintenance, </w:t>
      </w:r>
      <w:r w:rsidR="00C0669F" w:rsidRPr="197801CD">
        <w:rPr>
          <w:rFonts w:ascii="Times New Roman" w:eastAsia="Calibri" w:hAnsi="Times New Roman"/>
          <w:sz w:val="22"/>
          <w:szCs w:val="22"/>
        </w:rPr>
        <w:t xml:space="preserve">so they did not </w:t>
      </w:r>
      <w:r w:rsidRPr="197801CD">
        <w:rPr>
          <w:rFonts w:ascii="Times New Roman" w:eastAsia="Calibri" w:hAnsi="Times New Roman"/>
          <w:sz w:val="22"/>
          <w:szCs w:val="22"/>
        </w:rPr>
        <w:t xml:space="preserve">meet the requirement of </w:t>
      </w:r>
      <w:r w:rsidR="00C0669F" w:rsidRPr="197801CD">
        <w:rPr>
          <w:rFonts w:ascii="Times New Roman" w:eastAsia="Calibri" w:hAnsi="Times New Roman"/>
          <w:sz w:val="22"/>
          <w:szCs w:val="22"/>
        </w:rPr>
        <w:t xml:space="preserve">being simple to maintain. </w:t>
      </w:r>
      <w:r w:rsidRPr="197801CD">
        <w:rPr>
          <w:rFonts w:ascii="Times New Roman" w:eastAsia="Calibri" w:hAnsi="Times New Roman"/>
          <w:sz w:val="22"/>
          <w:szCs w:val="22"/>
        </w:rPr>
        <w:t xml:space="preserve">Design 4 </w:t>
      </w:r>
      <w:r w:rsidR="00824376" w:rsidRPr="197801CD">
        <w:rPr>
          <w:rFonts w:ascii="Times New Roman" w:eastAsia="Calibri" w:hAnsi="Times New Roman"/>
          <w:sz w:val="22"/>
          <w:szCs w:val="22"/>
        </w:rPr>
        <w:t>utilized</w:t>
      </w:r>
      <w:r w:rsidR="00C0669F" w:rsidRPr="197801CD">
        <w:rPr>
          <w:rFonts w:ascii="Times New Roman" w:eastAsia="Calibri" w:hAnsi="Times New Roman"/>
          <w:sz w:val="22"/>
          <w:szCs w:val="22"/>
        </w:rPr>
        <w:t xml:space="preserve"> tank treads for locomotion, similar to </w:t>
      </w:r>
      <w:r w:rsidRPr="197801CD">
        <w:rPr>
          <w:rFonts w:ascii="Times New Roman" w:eastAsia="Calibri" w:hAnsi="Times New Roman"/>
          <w:sz w:val="22"/>
          <w:szCs w:val="22"/>
        </w:rPr>
        <w:t>Design 2</w:t>
      </w:r>
      <w:r w:rsidR="00C0669F" w:rsidRPr="197801CD">
        <w:rPr>
          <w:rFonts w:ascii="Times New Roman" w:eastAsia="Calibri" w:hAnsi="Times New Roman"/>
          <w:sz w:val="22"/>
          <w:szCs w:val="22"/>
        </w:rPr>
        <w:t>,</w:t>
      </w:r>
      <w:r w:rsidRPr="197801CD">
        <w:rPr>
          <w:rFonts w:ascii="Times New Roman" w:eastAsia="Calibri" w:hAnsi="Times New Roman"/>
          <w:sz w:val="22"/>
          <w:szCs w:val="22"/>
        </w:rPr>
        <w:t xml:space="preserve"> but reintroduced the mechanical arm</w:t>
      </w:r>
      <w:r w:rsidR="00C0669F" w:rsidRPr="197801CD">
        <w:rPr>
          <w:rFonts w:ascii="Times New Roman" w:eastAsia="Calibri" w:hAnsi="Times New Roman"/>
          <w:sz w:val="22"/>
          <w:szCs w:val="22"/>
        </w:rPr>
        <w:t> </w:t>
      </w:r>
      <w:r w:rsidRPr="197801CD">
        <w:rPr>
          <w:rFonts w:ascii="Times New Roman" w:eastAsia="Calibri" w:hAnsi="Times New Roman"/>
          <w:sz w:val="22"/>
          <w:szCs w:val="22"/>
        </w:rPr>
        <w:t>for weed</w:t>
      </w:r>
      <w:r w:rsidR="00C0669F" w:rsidRPr="197801CD">
        <w:rPr>
          <w:rFonts w:ascii="Times New Roman" w:eastAsia="Calibri" w:hAnsi="Times New Roman"/>
          <w:sz w:val="22"/>
          <w:szCs w:val="22"/>
        </w:rPr>
        <w:t> </w:t>
      </w:r>
      <w:r w:rsidRPr="197801CD">
        <w:rPr>
          <w:rFonts w:ascii="Times New Roman" w:eastAsia="Calibri" w:hAnsi="Times New Roman"/>
          <w:sz w:val="22"/>
          <w:szCs w:val="22"/>
        </w:rPr>
        <w:t xml:space="preserve">removal. Although the </w:t>
      </w:r>
      <w:r w:rsidR="00C0669F" w:rsidRPr="197801CD">
        <w:rPr>
          <w:rFonts w:ascii="Times New Roman" w:eastAsia="Calibri" w:hAnsi="Times New Roman"/>
          <w:sz w:val="22"/>
          <w:szCs w:val="22"/>
        </w:rPr>
        <w:t xml:space="preserve">mechanical </w:t>
      </w:r>
      <w:r w:rsidRPr="197801CD">
        <w:rPr>
          <w:rFonts w:ascii="Times New Roman" w:eastAsia="Calibri" w:hAnsi="Times New Roman"/>
          <w:sz w:val="22"/>
          <w:szCs w:val="22"/>
        </w:rPr>
        <w:t>arm</w:t>
      </w:r>
      <w:r w:rsidR="00C0669F" w:rsidRPr="197801CD">
        <w:rPr>
          <w:rFonts w:ascii="Times New Roman" w:eastAsia="Calibri" w:hAnsi="Times New Roman"/>
          <w:sz w:val="22"/>
          <w:szCs w:val="22"/>
        </w:rPr>
        <w:t> </w:t>
      </w:r>
      <w:r w:rsidRPr="197801CD">
        <w:rPr>
          <w:rFonts w:ascii="Times New Roman" w:eastAsia="Calibri" w:hAnsi="Times New Roman"/>
          <w:sz w:val="22"/>
          <w:szCs w:val="22"/>
        </w:rPr>
        <w:t xml:space="preserve">provided the </w:t>
      </w:r>
      <w:r w:rsidR="00C0669F" w:rsidRPr="197801CD">
        <w:rPr>
          <w:rFonts w:ascii="Times New Roman" w:eastAsia="Calibri" w:hAnsi="Times New Roman"/>
          <w:sz w:val="22"/>
          <w:szCs w:val="22"/>
        </w:rPr>
        <w:t>capability</w:t>
      </w:r>
      <w:r w:rsidRPr="197801CD">
        <w:rPr>
          <w:rFonts w:ascii="Times New Roman" w:eastAsia="Calibri" w:hAnsi="Times New Roman"/>
          <w:sz w:val="22"/>
          <w:szCs w:val="22"/>
        </w:rPr>
        <w:t xml:space="preserve"> to physically remove and collect</w:t>
      </w:r>
      <w:r w:rsidR="00C0669F" w:rsidRPr="197801CD">
        <w:rPr>
          <w:rFonts w:ascii="Times New Roman" w:eastAsia="Calibri" w:hAnsi="Times New Roman"/>
          <w:sz w:val="22"/>
          <w:szCs w:val="22"/>
        </w:rPr>
        <w:t> weed</w:t>
      </w:r>
      <w:r w:rsidRPr="197801CD">
        <w:rPr>
          <w:rFonts w:ascii="Times New Roman" w:eastAsia="Calibri" w:hAnsi="Times New Roman"/>
          <w:sz w:val="22"/>
          <w:szCs w:val="22"/>
        </w:rPr>
        <w:t xml:space="preserve">, its </w:t>
      </w:r>
      <w:r w:rsidR="00C0669F" w:rsidRPr="197801CD">
        <w:rPr>
          <w:rFonts w:ascii="Times New Roman" w:eastAsia="Calibri" w:hAnsi="Times New Roman"/>
          <w:sz w:val="22"/>
          <w:szCs w:val="22"/>
        </w:rPr>
        <w:t>larger</w:t>
      </w:r>
      <w:r w:rsidRPr="197801CD">
        <w:rPr>
          <w:rFonts w:ascii="Times New Roman" w:eastAsia="Calibri" w:hAnsi="Times New Roman"/>
          <w:sz w:val="22"/>
          <w:szCs w:val="22"/>
        </w:rPr>
        <w:t xml:space="preserve"> damage zone and </w:t>
      </w:r>
      <w:r w:rsidR="00C0669F" w:rsidRPr="197801CD">
        <w:rPr>
          <w:rFonts w:ascii="Times New Roman" w:eastAsia="Calibri" w:hAnsi="Times New Roman"/>
          <w:sz w:val="22"/>
          <w:szCs w:val="22"/>
        </w:rPr>
        <w:t xml:space="preserve">increased </w:t>
      </w:r>
      <w:r w:rsidRPr="197801CD">
        <w:rPr>
          <w:rFonts w:ascii="Times New Roman" w:eastAsia="Calibri" w:hAnsi="Times New Roman"/>
          <w:sz w:val="22"/>
          <w:szCs w:val="22"/>
        </w:rPr>
        <w:t xml:space="preserve">complexity increased the </w:t>
      </w:r>
      <w:r w:rsidR="00C0669F" w:rsidRPr="197801CD">
        <w:rPr>
          <w:rFonts w:ascii="Times New Roman" w:eastAsia="Calibri" w:hAnsi="Times New Roman"/>
          <w:sz w:val="22"/>
          <w:szCs w:val="22"/>
        </w:rPr>
        <w:t xml:space="preserve">likelihood of </w:t>
      </w:r>
      <w:r w:rsidRPr="197801CD">
        <w:rPr>
          <w:rFonts w:ascii="Times New Roman" w:eastAsia="Calibri" w:hAnsi="Times New Roman"/>
          <w:sz w:val="22"/>
          <w:szCs w:val="22"/>
        </w:rPr>
        <w:t xml:space="preserve">damaging </w:t>
      </w:r>
      <w:r w:rsidR="00C0669F" w:rsidRPr="197801CD">
        <w:rPr>
          <w:rFonts w:ascii="Times New Roman" w:eastAsia="Calibri" w:hAnsi="Times New Roman"/>
          <w:sz w:val="22"/>
          <w:szCs w:val="22"/>
        </w:rPr>
        <w:t>adjacent</w:t>
      </w:r>
      <w:r w:rsidRPr="197801CD">
        <w:rPr>
          <w:rFonts w:ascii="Times New Roman" w:eastAsia="Calibri" w:hAnsi="Times New Roman"/>
          <w:sz w:val="22"/>
          <w:szCs w:val="22"/>
        </w:rPr>
        <w:t xml:space="preserve"> crops, mechanical issues</w:t>
      </w:r>
      <w:r w:rsidR="00C0669F" w:rsidRPr="197801CD">
        <w:rPr>
          <w:rFonts w:ascii="Times New Roman" w:eastAsia="Calibri" w:hAnsi="Times New Roman"/>
          <w:sz w:val="22"/>
          <w:szCs w:val="22"/>
        </w:rPr>
        <w:t>,</w:t>
      </w:r>
      <w:r w:rsidRPr="197801CD">
        <w:rPr>
          <w:rFonts w:ascii="Times New Roman" w:eastAsia="Calibri" w:hAnsi="Times New Roman"/>
          <w:sz w:val="22"/>
          <w:szCs w:val="22"/>
        </w:rPr>
        <w:t xml:space="preserve"> and maintenance </w:t>
      </w:r>
      <w:r w:rsidR="00C0669F" w:rsidRPr="197801CD">
        <w:rPr>
          <w:rFonts w:ascii="Times New Roman" w:eastAsia="Calibri" w:hAnsi="Times New Roman"/>
          <w:sz w:val="22"/>
          <w:szCs w:val="22"/>
        </w:rPr>
        <w:t>requirements,</w:t>
      </w:r>
      <w:r w:rsidRPr="197801CD">
        <w:rPr>
          <w:rFonts w:ascii="Times New Roman" w:eastAsia="Calibri" w:hAnsi="Times New Roman"/>
          <w:sz w:val="22"/>
          <w:szCs w:val="22"/>
        </w:rPr>
        <w:t xml:space="preserve"> respectively.</w:t>
      </w:r>
    </w:p>
    <w:p w14:paraId="66FA447E" w14:textId="19D4CCD4" w:rsidR="00C0669F" w:rsidRPr="00EA289C" w:rsidRDefault="00C0669F" w:rsidP="00C0669F">
      <w:pPr>
        <w:spacing w:line="257" w:lineRule="auto"/>
        <w:jc w:val="both"/>
        <w:rPr>
          <w:rFonts w:ascii="Times New Roman" w:hAnsi="Times New Roman"/>
        </w:rPr>
      </w:pPr>
    </w:p>
    <w:p w14:paraId="5F289A83" w14:textId="19D4CCD4" w:rsidR="007E3570" w:rsidRDefault="00B875E8" w:rsidP="007E3570">
      <w:pPr>
        <w:keepNext/>
        <w:spacing w:line="257" w:lineRule="auto"/>
        <w:jc w:val="both"/>
        <w:rPr>
          <w:rFonts w:ascii="Times New Roman" w:eastAsia="Calibri" w:hAnsi="Times New Roman"/>
          <w:sz w:val="22"/>
          <w:szCs w:val="22"/>
        </w:rPr>
      </w:pPr>
      <w:r w:rsidRPr="197801CD">
        <w:rPr>
          <w:rFonts w:ascii="Times New Roman" w:eastAsia="Calibri" w:hAnsi="Times New Roman"/>
          <w:sz w:val="22"/>
          <w:szCs w:val="22"/>
        </w:rPr>
        <w:t>Design 5</w:t>
      </w:r>
      <w:r w:rsidR="00AD2290" w:rsidRPr="197801CD">
        <w:rPr>
          <w:rFonts w:ascii="Times New Roman" w:eastAsia="Calibri" w:hAnsi="Times New Roman"/>
          <w:sz w:val="22"/>
          <w:szCs w:val="22"/>
        </w:rPr>
        <w:t xml:space="preserve"> </w:t>
      </w:r>
      <w:r w:rsidR="00824376" w:rsidRPr="197801CD">
        <w:rPr>
          <w:rFonts w:ascii="Times New Roman" w:eastAsia="Calibri" w:hAnsi="Times New Roman"/>
          <w:sz w:val="22"/>
          <w:szCs w:val="22"/>
        </w:rPr>
        <w:t>utilized</w:t>
      </w:r>
      <w:r w:rsidRPr="197801CD">
        <w:rPr>
          <w:rFonts w:ascii="Times New Roman" w:eastAsia="Calibri" w:hAnsi="Times New Roman"/>
          <w:sz w:val="22"/>
          <w:szCs w:val="22"/>
        </w:rPr>
        <w:t xml:space="preserve"> a mechanical arm for weed</w:t>
      </w:r>
      <w:r w:rsidR="00AD2290" w:rsidRPr="197801CD">
        <w:rPr>
          <w:rFonts w:ascii="Times New Roman" w:eastAsia="Calibri" w:hAnsi="Times New Roman"/>
          <w:sz w:val="22"/>
          <w:szCs w:val="22"/>
        </w:rPr>
        <w:t> </w:t>
      </w:r>
      <w:r w:rsidRPr="197801CD">
        <w:rPr>
          <w:rFonts w:ascii="Times New Roman" w:eastAsia="Calibri" w:hAnsi="Times New Roman"/>
          <w:sz w:val="22"/>
          <w:szCs w:val="22"/>
        </w:rPr>
        <w:t>removal</w:t>
      </w:r>
      <w:r w:rsidR="00AD2290" w:rsidRPr="197801CD">
        <w:rPr>
          <w:rFonts w:ascii="Times New Roman" w:eastAsia="Calibri" w:hAnsi="Times New Roman"/>
          <w:sz w:val="22"/>
          <w:szCs w:val="22"/>
        </w:rPr>
        <w:t>, comparable to Design 1.</w:t>
      </w:r>
      <w:r w:rsidRPr="197801CD">
        <w:rPr>
          <w:rFonts w:ascii="Times New Roman" w:eastAsia="Calibri" w:hAnsi="Times New Roman"/>
          <w:sz w:val="22"/>
          <w:szCs w:val="22"/>
        </w:rPr>
        <w:t xml:space="preserve"> However, </w:t>
      </w:r>
      <w:r w:rsidR="00AD2290" w:rsidRPr="197801CD">
        <w:rPr>
          <w:rFonts w:ascii="Times New Roman" w:eastAsia="Calibri" w:hAnsi="Times New Roman"/>
          <w:sz w:val="22"/>
          <w:szCs w:val="22"/>
        </w:rPr>
        <w:t>it</w:t>
      </w:r>
      <w:r w:rsidRPr="197801CD">
        <w:rPr>
          <w:rFonts w:ascii="Times New Roman" w:eastAsia="Calibri" w:hAnsi="Times New Roman"/>
          <w:sz w:val="22"/>
          <w:szCs w:val="22"/>
        </w:rPr>
        <w:t xml:space="preserve"> was </w:t>
      </w:r>
      <w:r w:rsidR="00AD2290" w:rsidRPr="197801CD">
        <w:rPr>
          <w:rFonts w:ascii="Times New Roman" w:eastAsia="Calibri" w:hAnsi="Times New Roman"/>
          <w:sz w:val="22"/>
          <w:szCs w:val="22"/>
        </w:rPr>
        <w:t>distinguished by a sophisticated</w:t>
      </w:r>
      <w:r w:rsidRPr="197801CD">
        <w:rPr>
          <w:rFonts w:ascii="Times New Roman" w:eastAsia="Calibri" w:hAnsi="Times New Roman"/>
          <w:sz w:val="22"/>
          <w:szCs w:val="22"/>
        </w:rPr>
        <w:t xml:space="preserve"> soil monitoring system that could provide </w:t>
      </w:r>
      <w:r w:rsidR="00AD2290" w:rsidRPr="197801CD">
        <w:rPr>
          <w:rFonts w:ascii="Times New Roman" w:eastAsia="Calibri" w:hAnsi="Times New Roman"/>
          <w:sz w:val="22"/>
          <w:szCs w:val="22"/>
        </w:rPr>
        <w:t xml:space="preserve">producers with </w:t>
      </w:r>
      <w:r w:rsidRPr="197801CD">
        <w:rPr>
          <w:rFonts w:ascii="Times New Roman" w:eastAsia="Calibri" w:hAnsi="Times New Roman"/>
          <w:sz w:val="22"/>
          <w:szCs w:val="22"/>
        </w:rPr>
        <w:t>valuable data</w:t>
      </w:r>
      <w:r w:rsidR="00AD2290" w:rsidRPr="197801CD">
        <w:rPr>
          <w:rFonts w:ascii="Times New Roman" w:eastAsia="Calibri" w:hAnsi="Times New Roman"/>
          <w:sz w:val="22"/>
          <w:szCs w:val="22"/>
        </w:rPr>
        <w:t>. Even though</w:t>
      </w:r>
      <w:r w:rsidRPr="197801CD">
        <w:rPr>
          <w:rFonts w:ascii="Times New Roman" w:eastAsia="Calibri" w:hAnsi="Times New Roman"/>
          <w:sz w:val="22"/>
          <w:szCs w:val="22"/>
        </w:rPr>
        <w:t xml:space="preserve"> these additional </w:t>
      </w:r>
      <w:r w:rsidR="00AD2290" w:rsidRPr="197801CD">
        <w:rPr>
          <w:rFonts w:ascii="Times New Roman" w:eastAsia="Calibri" w:hAnsi="Times New Roman"/>
          <w:sz w:val="22"/>
          <w:szCs w:val="22"/>
        </w:rPr>
        <w:t xml:space="preserve">features </w:t>
      </w:r>
      <w:r w:rsidRPr="197801CD">
        <w:rPr>
          <w:rFonts w:ascii="Times New Roman" w:eastAsia="Calibri" w:hAnsi="Times New Roman"/>
          <w:sz w:val="22"/>
          <w:szCs w:val="22"/>
        </w:rPr>
        <w:t xml:space="preserve">satisfied the soft requirements, Design 5 lacked the </w:t>
      </w:r>
      <w:r w:rsidR="00AD2290" w:rsidRPr="197801CD">
        <w:rPr>
          <w:rFonts w:ascii="Times New Roman" w:eastAsia="Calibri" w:hAnsi="Times New Roman"/>
          <w:sz w:val="22"/>
          <w:szCs w:val="22"/>
        </w:rPr>
        <w:t>sophisticated</w:t>
      </w:r>
      <w:r w:rsidRPr="197801CD">
        <w:rPr>
          <w:rFonts w:ascii="Times New Roman" w:eastAsia="Calibri" w:hAnsi="Times New Roman"/>
          <w:sz w:val="22"/>
          <w:szCs w:val="22"/>
        </w:rPr>
        <w:t xml:space="preserve"> </w:t>
      </w:r>
      <w:r w:rsidRPr="197801CD">
        <w:rPr>
          <w:rFonts w:ascii="Times New Roman" w:eastAsia="Calibri" w:hAnsi="Times New Roman"/>
          <w:sz w:val="22"/>
          <w:szCs w:val="22"/>
        </w:rPr>
        <w:lastRenderedPageBreak/>
        <w:t>mobility and weed</w:t>
      </w:r>
      <w:r w:rsidR="00AD2290" w:rsidRPr="197801CD">
        <w:rPr>
          <w:rFonts w:ascii="Times New Roman" w:eastAsia="Calibri" w:hAnsi="Times New Roman"/>
          <w:sz w:val="22"/>
          <w:szCs w:val="22"/>
        </w:rPr>
        <w:t> </w:t>
      </w:r>
      <w:r w:rsidRPr="197801CD">
        <w:rPr>
          <w:rFonts w:ascii="Times New Roman" w:eastAsia="Calibri" w:hAnsi="Times New Roman"/>
          <w:sz w:val="22"/>
          <w:szCs w:val="22"/>
        </w:rPr>
        <w:t>identification features of the other designs.</w:t>
      </w:r>
    </w:p>
    <w:p w14:paraId="2D1FF34A" w14:textId="19D4CCD4" w:rsidR="007E3570" w:rsidRDefault="007E3570" w:rsidP="007E3570">
      <w:pPr>
        <w:keepNext/>
        <w:spacing w:line="257" w:lineRule="auto"/>
        <w:jc w:val="both"/>
        <w:rPr>
          <w:rFonts w:ascii="Times New Roman" w:eastAsia="Calibri" w:hAnsi="Times New Roman"/>
          <w:sz w:val="22"/>
          <w:szCs w:val="22"/>
        </w:rPr>
      </w:pPr>
    </w:p>
    <w:p w14:paraId="1217F0D1" w14:textId="19D4CCD4" w:rsidR="007E3570" w:rsidRDefault="007E3570" w:rsidP="007E3570">
      <w:pPr>
        <w:keepNext/>
        <w:spacing w:line="257" w:lineRule="auto"/>
        <w:jc w:val="both"/>
        <w:rPr>
          <w:rFonts w:ascii="Times New Roman" w:eastAsia="Calibri" w:hAnsi="Times New Roman"/>
          <w:sz w:val="22"/>
          <w:szCs w:val="22"/>
        </w:rPr>
      </w:pPr>
    </w:p>
    <w:p w14:paraId="63D21C20" w14:textId="19D4CCD4" w:rsidR="007E3570" w:rsidRDefault="007E3570" w:rsidP="007E3570">
      <w:pPr>
        <w:keepNext/>
        <w:spacing w:line="257" w:lineRule="auto"/>
        <w:jc w:val="center"/>
        <w:rPr>
          <w:rFonts w:ascii="Times New Roman" w:eastAsia="Calibri" w:hAnsi="Times New Roman"/>
          <w:sz w:val="22"/>
          <w:szCs w:val="22"/>
        </w:rPr>
      </w:pPr>
    </w:p>
    <w:p w14:paraId="6ED0740E" w14:textId="003A9E28" w:rsidR="00960E55" w:rsidRDefault="32B0E722" w:rsidP="007E3570">
      <w:pPr>
        <w:keepNext/>
        <w:spacing w:line="257" w:lineRule="auto"/>
        <w:jc w:val="center"/>
      </w:pPr>
      <w:r>
        <w:rPr>
          <w:noProof/>
        </w:rPr>
        <w:drawing>
          <wp:inline distT="0" distB="0" distL="0" distR="0" wp14:anchorId="45062922" wp14:editId="0904A6B1">
            <wp:extent cx="4066241" cy="2492634"/>
            <wp:effectExtent l="12700" t="12700" r="10795" b="9525"/>
            <wp:docPr id="317262584" name="Picture 317262584" descr="A picture containing sketch, drawing, diagram, handc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262584"/>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073227" cy="2496916"/>
                    </a:xfrm>
                    <a:prstGeom prst="rect">
                      <a:avLst/>
                    </a:prstGeom>
                    <a:ln w="12700">
                      <a:solidFill>
                        <a:schemeClr val="tx1"/>
                      </a:solidFill>
                    </a:ln>
                  </pic:spPr>
                </pic:pic>
              </a:graphicData>
            </a:graphic>
          </wp:inline>
        </w:drawing>
      </w:r>
    </w:p>
    <w:p w14:paraId="5F08CD1C" w14:textId="2245D5C2" w:rsidR="00960E55" w:rsidRPr="007F7461" w:rsidRDefault="00F124AB" w:rsidP="007F7461">
      <w:pPr>
        <w:pStyle w:val="Caption"/>
        <w:jc w:val="center"/>
        <w:rPr>
          <w:sz w:val="21"/>
          <w:szCs w:val="21"/>
        </w:rPr>
      </w:pPr>
      <w:r w:rsidRPr="00F124AB">
        <w:rPr>
          <w:sz w:val="21"/>
          <w:szCs w:val="21"/>
        </w:rPr>
        <w:t xml:space="preserve">Figure </w:t>
      </w:r>
      <w:r w:rsidRPr="00F124AB">
        <w:rPr>
          <w:sz w:val="21"/>
          <w:szCs w:val="21"/>
        </w:rPr>
        <w:fldChar w:fldCharType="begin"/>
      </w:r>
      <w:r w:rsidRPr="00F124AB">
        <w:rPr>
          <w:sz w:val="21"/>
          <w:szCs w:val="21"/>
        </w:rPr>
        <w:instrText xml:space="preserve"> SEQ Figure \* ARABIC </w:instrText>
      </w:r>
      <w:r w:rsidRPr="00F124AB">
        <w:rPr>
          <w:sz w:val="21"/>
          <w:szCs w:val="21"/>
        </w:rPr>
        <w:fldChar w:fldCharType="separate"/>
      </w:r>
      <w:r w:rsidR="00FD499E">
        <w:rPr>
          <w:noProof/>
          <w:sz w:val="21"/>
          <w:szCs w:val="21"/>
        </w:rPr>
        <w:t>15</w:t>
      </w:r>
      <w:r w:rsidRPr="00F124AB">
        <w:rPr>
          <w:sz w:val="21"/>
          <w:szCs w:val="21"/>
        </w:rPr>
        <w:fldChar w:fldCharType="end"/>
      </w:r>
      <w:r w:rsidRPr="00F124AB">
        <w:rPr>
          <w:sz w:val="21"/>
          <w:szCs w:val="21"/>
        </w:rPr>
        <w:t xml:space="preserve"> - Concept Design 3</w:t>
      </w:r>
    </w:p>
    <w:p w14:paraId="42B0CA5B" w14:textId="0344834E" w:rsidR="00B875E8" w:rsidRDefault="00B875E8" w:rsidP="00B875E8">
      <w:pPr>
        <w:spacing w:line="257" w:lineRule="auto"/>
        <w:jc w:val="both"/>
        <w:rPr>
          <w:rFonts w:ascii="Times New Roman" w:eastAsia="Calibri" w:hAnsi="Times New Roman"/>
          <w:sz w:val="22"/>
          <w:szCs w:val="22"/>
          <w:lang w:val="en-US"/>
        </w:rPr>
      </w:pPr>
      <w:r w:rsidRPr="197801CD">
        <w:rPr>
          <w:rFonts w:ascii="Times New Roman" w:eastAsia="Calibri" w:hAnsi="Times New Roman"/>
          <w:sz w:val="22"/>
          <w:szCs w:val="22"/>
        </w:rPr>
        <w:t xml:space="preserve">In contrast, Design 3 </w:t>
      </w:r>
      <w:r w:rsidR="00911CF6" w:rsidRPr="197801CD">
        <w:rPr>
          <w:rFonts w:ascii="Times New Roman" w:eastAsia="Calibri" w:hAnsi="Times New Roman"/>
          <w:sz w:val="22"/>
          <w:szCs w:val="22"/>
        </w:rPr>
        <w:t>distinguished itself</w:t>
      </w:r>
      <w:r w:rsidRPr="197801CD">
        <w:rPr>
          <w:rFonts w:ascii="Times New Roman" w:eastAsia="Calibri" w:hAnsi="Times New Roman"/>
          <w:sz w:val="22"/>
          <w:szCs w:val="22"/>
        </w:rPr>
        <w:t xml:space="preserve"> with a balanced approach to all requirements. </w:t>
      </w:r>
      <w:r w:rsidR="00911CF6" w:rsidRPr="197801CD">
        <w:rPr>
          <w:rFonts w:ascii="Times New Roman" w:eastAsia="Calibri" w:hAnsi="Times New Roman"/>
          <w:sz w:val="22"/>
          <w:szCs w:val="22"/>
        </w:rPr>
        <w:t xml:space="preserve">It </w:t>
      </w:r>
      <w:r w:rsidR="00733486" w:rsidRPr="197801CD">
        <w:rPr>
          <w:rFonts w:ascii="Times New Roman" w:eastAsia="Calibri" w:hAnsi="Times New Roman"/>
          <w:sz w:val="22"/>
          <w:szCs w:val="22"/>
        </w:rPr>
        <w:t>utilized</w:t>
      </w:r>
      <w:r w:rsidRPr="197801CD">
        <w:rPr>
          <w:rFonts w:ascii="Times New Roman" w:eastAsia="Calibri" w:hAnsi="Times New Roman"/>
          <w:sz w:val="22"/>
          <w:szCs w:val="22"/>
        </w:rPr>
        <w:t xml:space="preserve"> a 6-wheeled Rocker Bogie system for traction and maneuverability, a suspension wheel design </w:t>
      </w:r>
      <w:r w:rsidR="00733486" w:rsidRPr="197801CD">
        <w:rPr>
          <w:rFonts w:ascii="Times New Roman" w:eastAsia="Calibri" w:hAnsi="Times New Roman"/>
          <w:sz w:val="22"/>
          <w:szCs w:val="22"/>
        </w:rPr>
        <w:t>utilized</w:t>
      </w:r>
      <w:r w:rsidR="00911CF6" w:rsidRPr="197801CD">
        <w:rPr>
          <w:rFonts w:ascii="Times New Roman" w:eastAsia="Calibri" w:hAnsi="Times New Roman"/>
          <w:sz w:val="22"/>
          <w:szCs w:val="22"/>
        </w:rPr>
        <w:t xml:space="preserve"> by NASA's Mars </w:t>
      </w:r>
      <w:r w:rsidRPr="197801CD">
        <w:rPr>
          <w:rFonts w:ascii="Times New Roman" w:eastAsia="Calibri" w:hAnsi="Times New Roman"/>
          <w:sz w:val="22"/>
          <w:szCs w:val="22"/>
        </w:rPr>
        <w:t>rovers</w:t>
      </w:r>
      <w:r w:rsidR="001E7C12" w:rsidRPr="197801CD">
        <w:rPr>
          <w:rFonts w:ascii="Times New Roman" w:eastAsia="Calibri" w:hAnsi="Times New Roman"/>
          <w:sz w:val="22"/>
          <w:szCs w:val="22"/>
        </w:rPr>
        <w:t xml:space="preserve"> </w:t>
      </w:r>
      <w:sdt>
        <w:sdtPr>
          <w:rPr>
            <w:rFonts w:ascii="Times New Roman" w:eastAsia="Calibri" w:hAnsi="Times New Roman"/>
            <w:color w:val="000000" w:themeColor="text1"/>
            <w:sz w:val="22"/>
            <w:szCs w:val="22"/>
            <w:lang w:val="en-US"/>
          </w:rPr>
          <w:tag w:val="MENDELEY_CITATION_v3_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"/>
          <w:id w:val="-387180168"/>
          <w:placeholder>
            <w:docPart w:val="C3598C0473D0448D84752BEB2D5725F2"/>
          </w:placeholder>
        </w:sdtPr>
        <w:sdtContent>
          <w:r w:rsidR="008F0A89" w:rsidRPr="197801CD">
            <w:rPr>
              <w:rFonts w:ascii="Times New Roman" w:eastAsia="Calibri" w:hAnsi="Times New Roman"/>
              <w:color w:val="000000" w:themeColor="text1"/>
              <w:sz w:val="22"/>
              <w:szCs w:val="22"/>
            </w:rPr>
            <w:t>[</w:t>
          </w:r>
          <w:r w:rsidR="007506F7" w:rsidRPr="197801CD">
            <w:rPr>
              <w:rFonts w:ascii="Times New Roman" w:eastAsia="Calibri" w:hAnsi="Times New Roman"/>
              <w:color w:val="000000" w:themeColor="text1"/>
              <w:sz w:val="22"/>
              <w:szCs w:val="22"/>
            </w:rPr>
            <w:t>35</w:t>
          </w:r>
          <w:r w:rsidR="008F0A89" w:rsidRPr="197801CD">
            <w:rPr>
              <w:rFonts w:ascii="Times New Roman" w:eastAsia="Calibri" w:hAnsi="Times New Roman"/>
              <w:color w:val="000000" w:themeColor="text1"/>
              <w:sz w:val="22"/>
              <w:szCs w:val="22"/>
            </w:rPr>
            <w:t>]</w:t>
          </w:r>
        </w:sdtContent>
      </w:sdt>
      <w:r w:rsidR="00911CF6" w:rsidRPr="197801CD">
        <w:rPr>
          <w:rFonts w:ascii="Times New Roman" w:eastAsia="Calibri" w:hAnsi="Times New Roman"/>
          <w:sz w:val="22"/>
          <w:szCs w:val="22"/>
        </w:rPr>
        <w:t>.</w:t>
      </w:r>
      <w:r w:rsidRPr="197801CD">
        <w:rPr>
          <w:rFonts w:ascii="Times New Roman" w:eastAsia="Calibri" w:hAnsi="Times New Roman"/>
          <w:sz w:val="22"/>
          <w:szCs w:val="22"/>
        </w:rPr>
        <w:t xml:space="preserve"> This system ensured </w:t>
      </w:r>
      <w:r w:rsidR="00884C5A" w:rsidRPr="197801CD">
        <w:rPr>
          <w:rFonts w:ascii="Times New Roman" w:eastAsia="Calibri" w:hAnsi="Times New Roman"/>
          <w:sz w:val="22"/>
          <w:szCs w:val="22"/>
        </w:rPr>
        <w:t>that</w:t>
      </w:r>
      <w:r w:rsidRPr="197801CD">
        <w:rPr>
          <w:rFonts w:ascii="Times New Roman" w:eastAsia="Calibri" w:hAnsi="Times New Roman"/>
          <w:sz w:val="22"/>
          <w:szCs w:val="22"/>
        </w:rPr>
        <w:t xml:space="preserve"> the robot's functionality </w:t>
      </w:r>
      <w:r w:rsidR="00884C5A" w:rsidRPr="197801CD">
        <w:rPr>
          <w:rFonts w:ascii="Times New Roman" w:eastAsia="Calibri" w:hAnsi="Times New Roman"/>
          <w:sz w:val="22"/>
          <w:szCs w:val="22"/>
        </w:rPr>
        <w:t xml:space="preserve">was consistent </w:t>
      </w:r>
      <w:r w:rsidRPr="197801CD">
        <w:rPr>
          <w:rFonts w:ascii="Times New Roman" w:eastAsia="Calibri" w:hAnsi="Times New Roman"/>
          <w:sz w:val="22"/>
          <w:szCs w:val="22"/>
        </w:rPr>
        <w:t xml:space="preserve">despite the </w:t>
      </w:r>
      <w:r w:rsidR="00884C5A" w:rsidRPr="197801CD">
        <w:rPr>
          <w:rFonts w:ascii="Times New Roman" w:eastAsia="Calibri" w:hAnsi="Times New Roman"/>
          <w:sz w:val="22"/>
          <w:szCs w:val="22"/>
        </w:rPr>
        <w:t>variable</w:t>
      </w:r>
      <w:r w:rsidRPr="197801CD">
        <w:rPr>
          <w:rFonts w:ascii="Times New Roman" w:eastAsia="Calibri" w:hAnsi="Times New Roman"/>
          <w:sz w:val="22"/>
          <w:szCs w:val="22"/>
        </w:rPr>
        <w:t xml:space="preserve"> terrain conditions in </w:t>
      </w:r>
      <w:r w:rsidR="00884C5A" w:rsidRPr="197801CD">
        <w:rPr>
          <w:rFonts w:ascii="Times New Roman" w:eastAsia="Calibri" w:hAnsi="Times New Roman"/>
          <w:sz w:val="22"/>
          <w:szCs w:val="22"/>
        </w:rPr>
        <w:t xml:space="preserve">the </w:t>
      </w:r>
      <w:r w:rsidRPr="197801CD">
        <w:rPr>
          <w:rFonts w:ascii="Times New Roman" w:eastAsia="Calibri" w:hAnsi="Times New Roman"/>
          <w:sz w:val="22"/>
          <w:szCs w:val="22"/>
        </w:rPr>
        <w:t xml:space="preserve">Brazilian coffee fields. </w:t>
      </w:r>
      <w:r w:rsidR="00884C5A" w:rsidRPr="197801CD">
        <w:rPr>
          <w:rFonts w:ascii="Times New Roman" w:eastAsia="Calibri" w:hAnsi="Times New Roman"/>
          <w:sz w:val="22"/>
          <w:szCs w:val="22"/>
        </w:rPr>
        <w:t>In addition</w:t>
      </w:r>
      <w:r w:rsidRPr="197801CD">
        <w:rPr>
          <w:rFonts w:ascii="Times New Roman" w:eastAsia="Calibri" w:hAnsi="Times New Roman"/>
          <w:sz w:val="22"/>
          <w:szCs w:val="22"/>
        </w:rPr>
        <w:t xml:space="preserve">, the design's high ground clearance prevented getting </w:t>
      </w:r>
      <w:r w:rsidR="00884C5A" w:rsidRPr="197801CD">
        <w:rPr>
          <w:rFonts w:ascii="Times New Roman" w:eastAsia="Calibri" w:hAnsi="Times New Roman"/>
          <w:sz w:val="22"/>
          <w:szCs w:val="22"/>
        </w:rPr>
        <w:t>trapped</w:t>
      </w:r>
      <w:r w:rsidRPr="197801CD">
        <w:rPr>
          <w:rFonts w:ascii="Times New Roman" w:eastAsia="Calibri" w:hAnsi="Times New Roman"/>
          <w:sz w:val="22"/>
          <w:szCs w:val="22"/>
        </w:rPr>
        <w:t xml:space="preserve"> and </w:t>
      </w:r>
      <w:r w:rsidR="00884C5A" w:rsidRPr="197801CD">
        <w:rPr>
          <w:rFonts w:ascii="Times New Roman" w:eastAsia="Calibri" w:hAnsi="Times New Roman"/>
          <w:sz w:val="22"/>
          <w:szCs w:val="22"/>
        </w:rPr>
        <w:t>provided</w:t>
      </w:r>
      <w:r w:rsidRPr="197801CD">
        <w:rPr>
          <w:rFonts w:ascii="Times New Roman" w:eastAsia="Calibri" w:hAnsi="Times New Roman"/>
          <w:sz w:val="22"/>
          <w:szCs w:val="22"/>
        </w:rPr>
        <w:t xml:space="preserve"> stability on </w:t>
      </w:r>
      <w:r w:rsidR="00884C5A" w:rsidRPr="197801CD">
        <w:rPr>
          <w:rFonts w:ascii="Times New Roman" w:eastAsia="Calibri" w:hAnsi="Times New Roman"/>
          <w:sz w:val="22"/>
          <w:szCs w:val="22"/>
        </w:rPr>
        <w:t>irregular terrain</w:t>
      </w:r>
      <w:r w:rsidRPr="197801CD">
        <w:rPr>
          <w:rFonts w:ascii="Times New Roman" w:eastAsia="Calibri" w:hAnsi="Times New Roman"/>
          <w:sz w:val="22"/>
          <w:szCs w:val="22"/>
        </w:rPr>
        <w:t xml:space="preserve">, making it more reliable than the tank </w:t>
      </w:r>
      <w:r w:rsidR="00884C5A" w:rsidRPr="197801CD">
        <w:rPr>
          <w:rFonts w:ascii="Times New Roman" w:eastAsia="Calibri" w:hAnsi="Times New Roman"/>
          <w:sz w:val="22"/>
          <w:szCs w:val="22"/>
        </w:rPr>
        <w:t>treads</w:t>
      </w:r>
      <w:r w:rsidRPr="197801CD">
        <w:rPr>
          <w:rFonts w:ascii="Times New Roman" w:eastAsia="Calibri" w:hAnsi="Times New Roman"/>
          <w:sz w:val="22"/>
          <w:szCs w:val="22"/>
        </w:rPr>
        <w:t xml:space="preserve"> used in Designs 2 and 4.</w:t>
      </w:r>
    </w:p>
    <w:p w14:paraId="08F14C5E" w14:textId="77777777" w:rsidR="000B52C0" w:rsidRPr="00EA289C" w:rsidRDefault="000B52C0" w:rsidP="00B875E8">
      <w:pPr>
        <w:spacing w:line="257" w:lineRule="auto"/>
        <w:jc w:val="both"/>
        <w:rPr>
          <w:rFonts w:ascii="Times New Roman" w:hAnsi="Times New Roman"/>
        </w:rPr>
      </w:pPr>
    </w:p>
    <w:p w14:paraId="7168397A" w14:textId="4F7B1B74" w:rsidR="00921483" w:rsidRDefault="009F5028" w:rsidP="00B875E8">
      <w:pPr>
        <w:spacing w:line="257" w:lineRule="auto"/>
        <w:jc w:val="both"/>
        <w:rPr>
          <w:rFonts w:ascii="Times New Roman" w:eastAsia="Calibri" w:hAnsi="Times New Roman"/>
          <w:sz w:val="22"/>
          <w:szCs w:val="22"/>
          <w:lang w:val="en-US"/>
        </w:rPr>
      </w:pPr>
      <w:r w:rsidRPr="197801CD">
        <w:rPr>
          <w:rFonts w:ascii="Times New Roman" w:eastAsia="Calibri" w:hAnsi="Times New Roman"/>
          <w:sz w:val="22"/>
          <w:szCs w:val="22"/>
        </w:rPr>
        <w:t xml:space="preserve">Using a combination of LIDAR and high-resolution cameras, </w:t>
      </w:r>
      <w:r w:rsidR="00B875E8" w:rsidRPr="197801CD">
        <w:rPr>
          <w:rFonts w:ascii="Times New Roman" w:eastAsia="Calibri" w:hAnsi="Times New Roman"/>
          <w:sz w:val="22"/>
          <w:szCs w:val="22"/>
        </w:rPr>
        <w:t xml:space="preserve">Design 3 </w:t>
      </w:r>
      <w:r w:rsidR="00556A0A" w:rsidRPr="197801CD">
        <w:rPr>
          <w:rFonts w:ascii="Times New Roman" w:eastAsia="Calibri" w:hAnsi="Times New Roman"/>
          <w:sz w:val="22"/>
          <w:szCs w:val="22"/>
        </w:rPr>
        <w:t>utilized</w:t>
      </w:r>
      <w:r w:rsidR="00B875E8" w:rsidRPr="197801CD">
        <w:rPr>
          <w:rFonts w:ascii="Times New Roman" w:eastAsia="Calibri" w:hAnsi="Times New Roman"/>
          <w:sz w:val="22"/>
          <w:szCs w:val="22"/>
        </w:rPr>
        <w:t xml:space="preserve"> the same navigation and weed</w:t>
      </w:r>
      <w:r w:rsidRPr="197801CD">
        <w:rPr>
          <w:rFonts w:ascii="Times New Roman" w:eastAsia="Calibri" w:hAnsi="Times New Roman"/>
          <w:sz w:val="22"/>
          <w:szCs w:val="22"/>
        </w:rPr>
        <w:t> </w:t>
      </w:r>
      <w:r w:rsidR="00B875E8" w:rsidRPr="197801CD">
        <w:rPr>
          <w:rFonts w:ascii="Times New Roman" w:eastAsia="Calibri" w:hAnsi="Times New Roman"/>
          <w:sz w:val="22"/>
          <w:szCs w:val="22"/>
        </w:rPr>
        <w:t>identification system as previous designs</w:t>
      </w:r>
      <w:r w:rsidRPr="197801CD">
        <w:rPr>
          <w:rFonts w:ascii="Times New Roman" w:eastAsia="Calibri" w:hAnsi="Times New Roman"/>
          <w:sz w:val="22"/>
          <w:szCs w:val="22"/>
        </w:rPr>
        <w:t>.</w:t>
      </w:r>
      <w:r w:rsidR="00B875E8" w:rsidRPr="197801CD">
        <w:rPr>
          <w:rFonts w:ascii="Times New Roman" w:eastAsia="Calibri" w:hAnsi="Times New Roman"/>
          <w:sz w:val="22"/>
          <w:szCs w:val="22"/>
        </w:rPr>
        <w:t xml:space="preserve"> However, what </w:t>
      </w:r>
      <w:r w:rsidRPr="197801CD">
        <w:rPr>
          <w:rFonts w:ascii="Times New Roman" w:eastAsia="Calibri" w:hAnsi="Times New Roman"/>
          <w:sz w:val="22"/>
          <w:szCs w:val="22"/>
        </w:rPr>
        <w:t>distinguished</w:t>
      </w:r>
      <w:r w:rsidR="00B875E8" w:rsidRPr="197801CD">
        <w:rPr>
          <w:rFonts w:ascii="Times New Roman" w:eastAsia="Calibri" w:hAnsi="Times New Roman"/>
          <w:sz w:val="22"/>
          <w:szCs w:val="22"/>
        </w:rPr>
        <w:t xml:space="preserve"> Design 3 was the </w:t>
      </w:r>
      <w:r w:rsidRPr="197801CD">
        <w:rPr>
          <w:rFonts w:ascii="Times New Roman" w:eastAsia="Calibri" w:hAnsi="Times New Roman"/>
          <w:sz w:val="22"/>
          <w:szCs w:val="22"/>
        </w:rPr>
        <w:t>addition</w:t>
      </w:r>
      <w:r w:rsidR="00B875E8" w:rsidRPr="197801CD">
        <w:rPr>
          <w:rFonts w:ascii="Times New Roman" w:eastAsia="Calibri" w:hAnsi="Times New Roman"/>
          <w:sz w:val="22"/>
          <w:szCs w:val="22"/>
        </w:rPr>
        <w:t xml:space="preserve"> of machine learning algorithms, </w:t>
      </w:r>
      <w:r w:rsidRPr="197801CD">
        <w:rPr>
          <w:rFonts w:ascii="Times New Roman" w:eastAsia="Calibri" w:hAnsi="Times New Roman"/>
          <w:sz w:val="22"/>
          <w:szCs w:val="22"/>
        </w:rPr>
        <w:t>which improved</w:t>
      </w:r>
      <w:r w:rsidR="00B875E8" w:rsidRPr="197801CD">
        <w:rPr>
          <w:rFonts w:ascii="Times New Roman" w:eastAsia="Calibri" w:hAnsi="Times New Roman"/>
          <w:sz w:val="22"/>
          <w:szCs w:val="22"/>
        </w:rPr>
        <w:t xml:space="preserve"> the camera's ability to </w:t>
      </w:r>
      <w:r w:rsidRPr="197801CD">
        <w:rPr>
          <w:rFonts w:ascii="Times New Roman" w:eastAsia="Calibri" w:hAnsi="Times New Roman"/>
          <w:sz w:val="22"/>
          <w:szCs w:val="22"/>
        </w:rPr>
        <w:t xml:space="preserve">accurately </w:t>
      </w:r>
      <w:r w:rsidR="00B875E8" w:rsidRPr="197801CD">
        <w:rPr>
          <w:rFonts w:ascii="Times New Roman" w:eastAsia="Calibri" w:hAnsi="Times New Roman"/>
          <w:sz w:val="22"/>
          <w:szCs w:val="22"/>
        </w:rPr>
        <w:t xml:space="preserve">differentiate between </w:t>
      </w:r>
      <w:r w:rsidRPr="197801CD">
        <w:rPr>
          <w:rFonts w:ascii="Times New Roman" w:eastAsia="Calibri" w:hAnsi="Times New Roman"/>
          <w:sz w:val="22"/>
          <w:szCs w:val="22"/>
        </w:rPr>
        <w:t>weed </w:t>
      </w:r>
      <w:r w:rsidR="00B875E8" w:rsidRPr="197801CD">
        <w:rPr>
          <w:rFonts w:ascii="Times New Roman" w:eastAsia="Calibri" w:hAnsi="Times New Roman"/>
          <w:sz w:val="22"/>
          <w:szCs w:val="22"/>
        </w:rPr>
        <w:t>and crops</w:t>
      </w:r>
      <w:r w:rsidRPr="197801CD">
        <w:rPr>
          <w:rFonts w:ascii="Times New Roman" w:eastAsia="Calibri" w:hAnsi="Times New Roman"/>
          <w:sz w:val="22"/>
          <w:szCs w:val="22"/>
        </w:rPr>
        <w:t>.</w:t>
      </w:r>
      <w:r w:rsidR="00B875E8" w:rsidRPr="197801CD">
        <w:rPr>
          <w:rFonts w:ascii="Times New Roman" w:eastAsia="Calibri" w:hAnsi="Times New Roman"/>
          <w:sz w:val="22"/>
          <w:szCs w:val="22"/>
        </w:rPr>
        <w:t xml:space="preserve"> Design 3 </w:t>
      </w:r>
      <w:r w:rsidR="00556A0A" w:rsidRPr="197801CD">
        <w:rPr>
          <w:rFonts w:ascii="Times New Roman" w:eastAsia="Calibri" w:hAnsi="Times New Roman"/>
          <w:sz w:val="22"/>
          <w:szCs w:val="22"/>
        </w:rPr>
        <w:t>utilized</w:t>
      </w:r>
      <w:r w:rsidR="00B875E8" w:rsidRPr="197801CD">
        <w:rPr>
          <w:rFonts w:ascii="Times New Roman" w:eastAsia="Calibri" w:hAnsi="Times New Roman"/>
          <w:sz w:val="22"/>
          <w:szCs w:val="22"/>
        </w:rPr>
        <w:t xml:space="preserve"> an innovative laser system</w:t>
      </w:r>
      <w:r w:rsidRPr="197801CD">
        <w:rPr>
          <w:rFonts w:ascii="Times New Roman" w:eastAsia="Calibri" w:hAnsi="Times New Roman"/>
          <w:sz w:val="22"/>
          <w:szCs w:val="22"/>
        </w:rPr>
        <w:t xml:space="preserve"> for weed eradication, in accordance</w:t>
      </w:r>
      <w:r w:rsidR="00B875E8" w:rsidRPr="197801CD">
        <w:rPr>
          <w:rFonts w:ascii="Times New Roman" w:eastAsia="Calibri" w:hAnsi="Times New Roman"/>
          <w:sz w:val="22"/>
          <w:szCs w:val="22"/>
        </w:rPr>
        <w:t xml:space="preserve"> with our </w:t>
      </w:r>
      <w:r w:rsidRPr="197801CD">
        <w:rPr>
          <w:rFonts w:ascii="Times New Roman" w:eastAsia="Calibri" w:hAnsi="Times New Roman"/>
          <w:sz w:val="22"/>
          <w:szCs w:val="22"/>
        </w:rPr>
        <w:t>strict</w:t>
      </w:r>
      <w:r w:rsidR="00B875E8" w:rsidRPr="197801CD">
        <w:rPr>
          <w:rFonts w:ascii="Times New Roman" w:eastAsia="Calibri" w:hAnsi="Times New Roman"/>
          <w:sz w:val="22"/>
          <w:szCs w:val="22"/>
        </w:rPr>
        <w:t xml:space="preserve"> requirement for environmental consciousness. </w:t>
      </w:r>
      <w:r w:rsidRPr="197801CD">
        <w:rPr>
          <w:rFonts w:ascii="Times New Roman" w:eastAsia="Calibri" w:hAnsi="Times New Roman"/>
          <w:sz w:val="22"/>
          <w:szCs w:val="22"/>
        </w:rPr>
        <w:t>The</w:t>
      </w:r>
      <w:r w:rsidR="00B875E8" w:rsidRPr="197801CD">
        <w:rPr>
          <w:rFonts w:ascii="Times New Roman" w:eastAsia="Calibri" w:hAnsi="Times New Roman"/>
          <w:sz w:val="22"/>
          <w:szCs w:val="22"/>
        </w:rPr>
        <w:t xml:space="preserve"> laser system could disrupt weed</w:t>
      </w:r>
      <w:r w:rsidRPr="197801CD">
        <w:rPr>
          <w:rFonts w:ascii="Times New Roman" w:eastAsia="Calibri" w:hAnsi="Times New Roman"/>
          <w:sz w:val="22"/>
          <w:szCs w:val="22"/>
        </w:rPr>
        <w:t> </w:t>
      </w:r>
      <w:r w:rsidR="00B875E8" w:rsidRPr="197801CD">
        <w:rPr>
          <w:rFonts w:ascii="Times New Roman" w:eastAsia="Calibri" w:hAnsi="Times New Roman"/>
          <w:sz w:val="22"/>
          <w:szCs w:val="22"/>
        </w:rPr>
        <w:t xml:space="preserve">growth without physical contact, eliminating the need for chemical herbicides and reducing </w:t>
      </w:r>
      <w:r w:rsidRPr="197801CD">
        <w:rPr>
          <w:rFonts w:ascii="Times New Roman" w:eastAsia="Calibri" w:hAnsi="Times New Roman"/>
          <w:sz w:val="22"/>
          <w:szCs w:val="22"/>
        </w:rPr>
        <w:t xml:space="preserve">the </w:t>
      </w:r>
      <w:r w:rsidR="00B875E8" w:rsidRPr="197801CD">
        <w:rPr>
          <w:rFonts w:ascii="Times New Roman" w:eastAsia="Calibri" w:hAnsi="Times New Roman"/>
          <w:sz w:val="22"/>
          <w:szCs w:val="22"/>
        </w:rPr>
        <w:t xml:space="preserve">environmental impact. This </w:t>
      </w:r>
      <w:r w:rsidRPr="197801CD">
        <w:rPr>
          <w:rFonts w:ascii="Times New Roman" w:eastAsia="Calibri" w:hAnsi="Times New Roman"/>
          <w:sz w:val="22"/>
          <w:szCs w:val="22"/>
        </w:rPr>
        <w:t>combination</w:t>
      </w:r>
      <w:r w:rsidR="00B875E8" w:rsidRPr="197801CD">
        <w:rPr>
          <w:rFonts w:ascii="Times New Roman" w:eastAsia="Calibri" w:hAnsi="Times New Roman"/>
          <w:sz w:val="22"/>
          <w:szCs w:val="22"/>
        </w:rPr>
        <w:t xml:space="preserve"> of technologies </w:t>
      </w:r>
      <w:r w:rsidRPr="197801CD">
        <w:rPr>
          <w:rFonts w:ascii="Times New Roman" w:eastAsia="Calibri" w:hAnsi="Times New Roman"/>
          <w:sz w:val="22"/>
          <w:szCs w:val="22"/>
        </w:rPr>
        <w:t>assured</w:t>
      </w:r>
      <w:r w:rsidR="00B875E8" w:rsidRPr="197801CD">
        <w:rPr>
          <w:rFonts w:ascii="Times New Roman" w:eastAsia="Calibri" w:hAnsi="Times New Roman"/>
          <w:sz w:val="22"/>
          <w:szCs w:val="22"/>
        </w:rPr>
        <w:t xml:space="preserve"> precise weed</w:t>
      </w:r>
      <w:r w:rsidRPr="197801CD">
        <w:rPr>
          <w:rFonts w:ascii="Times New Roman" w:eastAsia="Calibri" w:hAnsi="Times New Roman"/>
          <w:sz w:val="22"/>
          <w:szCs w:val="22"/>
        </w:rPr>
        <w:t> </w:t>
      </w:r>
      <w:r w:rsidR="00B875E8" w:rsidRPr="197801CD">
        <w:rPr>
          <w:rFonts w:ascii="Times New Roman" w:eastAsia="Calibri" w:hAnsi="Times New Roman"/>
          <w:sz w:val="22"/>
          <w:szCs w:val="22"/>
        </w:rPr>
        <w:t xml:space="preserve">removal while minimizing </w:t>
      </w:r>
      <w:r w:rsidRPr="197801CD">
        <w:rPr>
          <w:rFonts w:ascii="Times New Roman" w:eastAsia="Calibri" w:hAnsi="Times New Roman"/>
          <w:sz w:val="22"/>
          <w:szCs w:val="22"/>
        </w:rPr>
        <w:t>crop</w:t>
      </w:r>
      <w:r w:rsidR="00B875E8" w:rsidRPr="197801CD">
        <w:rPr>
          <w:rFonts w:ascii="Times New Roman" w:eastAsia="Calibri" w:hAnsi="Times New Roman"/>
          <w:sz w:val="22"/>
          <w:szCs w:val="22"/>
        </w:rPr>
        <w:t xml:space="preserve"> damage</w:t>
      </w:r>
      <w:r w:rsidRPr="197801CD">
        <w:rPr>
          <w:rFonts w:ascii="Times New Roman" w:eastAsia="Calibri" w:hAnsi="Times New Roman"/>
          <w:sz w:val="22"/>
          <w:szCs w:val="22"/>
        </w:rPr>
        <w:t>, giving it</w:t>
      </w:r>
      <w:r w:rsidR="00B875E8" w:rsidRPr="197801CD">
        <w:rPr>
          <w:rFonts w:ascii="Times New Roman" w:eastAsia="Calibri" w:hAnsi="Times New Roman"/>
          <w:sz w:val="22"/>
          <w:szCs w:val="22"/>
        </w:rPr>
        <w:t xml:space="preserve"> an </w:t>
      </w:r>
      <w:r w:rsidRPr="197801CD">
        <w:rPr>
          <w:rFonts w:ascii="Times New Roman" w:eastAsia="Calibri" w:hAnsi="Times New Roman"/>
          <w:sz w:val="22"/>
          <w:szCs w:val="22"/>
        </w:rPr>
        <w:t>advantage</w:t>
      </w:r>
      <w:r w:rsidR="00B875E8" w:rsidRPr="197801CD">
        <w:rPr>
          <w:rFonts w:ascii="Times New Roman" w:eastAsia="Calibri" w:hAnsi="Times New Roman"/>
          <w:sz w:val="22"/>
          <w:szCs w:val="22"/>
        </w:rPr>
        <w:t xml:space="preserve"> over the mechanical </w:t>
      </w:r>
      <w:r w:rsidRPr="197801CD">
        <w:rPr>
          <w:rFonts w:ascii="Times New Roman" w:eastAsia="Calibri" w:hAnsi="Times New Roman"/>
          <w:sz w:val="22"/>
          <w:szCs w:val="22"/>
        </w:rPr>
        <w:t>arm </w:t>
      </w:r>
      <w:r w:rsidR="00556A0A" w:rsidRPr="197801CD">
        <w:rPr>
          <w:rFonts w:ascii="Times New Roman" w:eastAsia="Calibri" w:hAnsi="Times New Roman"/>
          <w:sz w:val="22"/>
          <w:szCs w:val="22"/>
        </w:rPr>
        <w:t>utilized</w:t>
      </w:r>
      <w:r w:rsidR="00B875E8" w:rsidRPr="197801CD">
        <w:rPr>
          <w:rFonts w:ascii="Times New Roman" w:eastAsia="Calibri" w:hAnsi="Times New Roman"/>
          <w:sz w:val="22"/>
          <w:szCs w:val="22"/>
        </w:rPr>
        <w:t xml:space="preserve"> in Designs 1, 4, and 5.</w:t>
      </w:r>
    </w:p>
    <w:p w14:paraId="63BA443E" w14:textId="77777777" w:rsidR="009F5028" w:rsidRPr="00EA289C" w:rsidRDefault="009F5028" w:rsidP="00B875E8">
      <w:pPr>
        <w:spacing w:line="257" w:lineRule="auto"/>
        <w:jc w:val="both"/>
        <w:rPr>
          <w:rFonts w:ascii="Times New Roman" w:hAnsi="Times New Roman"/>
        </w:rPr>
      </w:pPr>
    </w:p>
    <w:p w14:paraId="19DF000E" w14:textId="05EAE603" w:rsidR="00921483" w:rsidRPr="00EA289C" w:rsidRDefault="00D4746F" w:rsidP="00B875E8">
      <w:pPr>
        <w:spacing w:line="257" w:lineRule="auto"/>
        <w:jc w:val="both"/>
        <w:rPr>
          <w:rFonts w:ascii="Times New Roman" w:hAnsi="Times New Roman"/>
        </w:rPr>
      </w:pPr>
      <w:r w:rsidRPr="197801CD">
        <w:rPr>
          <w:rFonts w:ascii="Times New Roman" w:eastAsia="Calibri" w:hAnsi="Times New Roman"/>
          <w:sz w:val="22"/>
          <w:szCs w:val="22"/>
        </w:rPr>
        <w:t>Moreover, c</w:t>
      </w:r>
      <w:r w:rsidR="00E353D2" w:rsidRPr="197801CD">
        <w:rPr>
          <w:rFonts w:ascii="Times New Roman" w:eastAsia="Calibri" w:hAnsi="Times New Roman"/>
          <w:sz w:val="22"/>
          <w:szCs w:val="22"/>
        </w:rPr>
        <w:t xml:space="preserve">omponents of the Design 3 were individually replaceable, allowing for simple maintenance and repair and </w:t>
      </w:r>
      <w:r w:rsidR="00556A0A" w:rsidRPr="197801CD">
        <w:rPr>
          <w:rFonts w:ascii="Times New Roman" w:eastAsia="Calibri" w:hAnsi="Times New Roman"/>
          <w:sz w:val="22"/>
          <w:szCs w:val="22"/>
        </w:rPr>
        <w:t>minimizing</w:t>
      </w:r>
      <w:r w:rsidR="00E353D2" w:rsidRPr="197801CD">
        <w:rPr>
          <w:rFonts w:ascii="Times New Roman" w:eastAsia="Calibri" w:hAnsi="Times New Roman"/>
          <w:sz w:val="22"/>
          <w:szCs w:val="22"/>
        </w:rPr>
        <w:t xml:space="preserve"> idleness and repair costs for Brazilian farmers. This </w:t>
      </w:r>
      <w:r w:rsidR="00B875E8" w:rsidRPr="197801CD">
        <w:rPr>
          <w:rFonts w:ascii="Times New Roman" w:eastAsia="Calibri" w:hAnsi="Times New Roman"/>
          <w:sz w:val="22"/>
          <w:szCs w:val="22"/>
        </w:rPr>
        <w:t xml:space="preserve">element </w:t>
      </w:r>
      <w:r w:rsidR="00E353D2" w:rsidRPr="197801CD">
        <w:rPr>
          <w:rFonts w:ascii="Times New Roman" w:eastAsia="Calibri" w:hAnsi="Times New Roman"/>
          <w:sz w:val="22"/>
          <w:szCs w:val="22"/>
        </w:rPr>
        <w:t xml:space="preserve">of design </w:t>
      </w:r>
      <w:r w:rsidR="00B875E8" w:rsidRPr="197801CD">
        <w:rPr>
          <w:rFonts w:ascii="Times New Roman" w:eastAsia="Calibri" w:hAnsi="Times New Roman"/>
          <w:sz w:val="22"/>
          <w:szCs w:val="22"/>
        </w:rPr>
        <w:t xml:space="preserve">offered a significant advantage over other designs, whose more </w:t>
      </w:r>
      <w:r w:rsidR="00E353D2" w:rsidRPr="197801CD">
        <w:rPr>
          <w:rFonts w:ascii="Times New Roman" w:eastAsia="Calibri" w:hAnsi="Times New Roman"/>
          <w:sz w:val="22"/>
          <w:szCs w:val="22"/>
        </w:rPr>
        <w:t>intricate</w:t>
      </w:r>
      <w:r w:rsidR="00B875E8" w:rsidRPr="197801CD">
        <w:rPr>
          <w:rFonts w:ascii="Times New Roman" w:eastAsia="Calibri" w:hAnsi="Times New Roman"/>
          <w:sz w:val="22"/>
          <w:szCs w:val="22"/>
        </w:rPr>
        <w:t xml:space="preserve"> mechanical systems could </w:t>
      </w:r>
      <w:r w:rsidR="00E353D2" w:rsidRPr="197801CD">
        <w:rPr>
          <w:rFonts w:ascii="Times New Roman" w:eastAsia="Calibri" w:hAnsi="Times New Roman"/>
          <w:sz w:val="22"/>
          <w:szCs w:val="22"/>
        </w:rPr>
        <w:t>result in longer</w:t>
      </w:r>
      <w:r w:rsidR="00B875E8" w:rsidRPr="197801CD">
        <w:rPr>
          <w:rFonts w:ascii="Times New Roman" w:eastAsia="Calibri" w:hAnsi="Times New Roman"/>
          <w:sz w:val="22"/>
          <w:szCs w:val="22"/>
        </w:rPr>
        <w:t xml:space="preserve"> repair times and higher overall costs.</w:t>
      </w:r>
    </w:p>
    <w:p w14:paraId="6BE602DB" w14:textId="3F9BE3D0" w:rsidR="00AF2034" w:rsidRPr="00AF2034" w:rsidRDefault="00AF2034" w:rsidP="00AF2034">
      <w:pPr>
        <w:pStyle w:val="Caption"/>
        <w:keepNext/>
        <w:jc w:val="center"/>
        <w:rPr>
          <w:sz w:val="21"/>
          <w:szCs w:val="21"/>
        </w:rPr>
      </w:pPr>
      <w:r w:rsidRPr="00AF2034">
        <w:rPr>
          <w:sz w:val="21"/>
          <w:szCs w:val="21"/>
        </w:rPr>
        <w:lastRenderedPageBreak/>
        <w:t xml:space="preserve">Table </w:t>
      </w:r>
      <w:r w:rsidRPr="00AF2034">
        <w:rPr>
          <w:sz w:val="21"/>
          <w:szCs w:val="21"/>
        </w:rPr>
        <w:fldChar w:fldCharType="begin"/>
      </w:r>
      <w:r w:rsidRPr="00AF2034">
        <w:rPr>
          <w:sz w:val="21"/>
          <w:szCs w:val="21"/>
        </w:rPr>
        <w:instrText xml:space="preserve"> SEQ Table \* ARABIC </w:instrText>
      </w:r>
      <w:r w:rsidRPr="00AF2034">
        <w:rPr>
          <w:sz w:val="21"/>
          <w:szCs w:val="21"/>
        </w:rPr>
        <w:fldChar w:fldCharType="separate"/>
      </w:r>
      <w:r w:rsidR="00F82AD0">
        <w:rPr>
          <w:noProof/>
          <w:sz w:val="21"/>
          <w:szCs w:val="21"/>
        </w:rPr>
        <w:t>5</w:t>
      </w:r>
      <w:r w:rsidRPr="00AF2034">
        <w:rPr>
          <w:sz w:val="21"/>
          <w:szCs w:val="21"/>
        </w:rPr>
        <w:fldChar w:fldCharType="end"/>
      </w:r>
      <w:r w:rsidRPr="00AF2034">
        <w:rPr>
          <w:sz w:val="21"/>
          <w:szCs w:val="21"/>
        </w:rPr>
        <w:t xml:space="preserve"> - Weighted Decision Matrix</w:t>
      </w:r>
    </w:p>
    <w:p w14:paraId="31390191" w14:textId="77777777" w:rsidR="00B875E8" w:rsidRDefault="0EB689A6" w:rsidP="00B875E8">
      <w:pPr>
        <w:spacing w:line="257" w:lineRule="auto"/>
        <w:jc w:val="center"/>
        <w:rPr>
          <w:rFonts w:ascii="Times New Roman" w:hAnsi="Times New Roman"/>
        </w:rPr>
      </w:pPr>
      <w:r>
        <w:rPr>
          <w:noProof/>
        </w:rPr>
        <w:drawing>
          <wp:inline distT="0" distB="0" distL="0" distR="0" wp14:anchorId="38E2B3CF" wp14:editId="43D740B2">
            <wp:extent cx="4572000" cy="2333625"/>
            <wp:effectExtent l="0" t="0" r="0" b="0"/>
            <wp:docPr id="793882067" name="Picture 793882067" descr="A picture containing text, screenshot, number,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3882067"/>
                    <pic:cNvPicPr/>
                  </pic:nvPicPr>
                  <pic:blipFill>
                    <a:blip r:embed="rId30">
                      <a:extLst>
                        <a:ext uri="{28A0092B-C50C-407E-A947-70E740481C1C}">
                          <a14:useLocalDpi xmlns:a14="http://schemas.microsoft.com/office/drawing/2010/main" val="0"/>
                        </a:ext>
                      </a:extLst>
                    </a:blip>
                    <a:stretch>
                      <a:fillRect/>
                    </a:stretch>
                  </pic:blipFill>
                  <pic:spPr>
                    <a:xfrm>
                      <a:off x="0" y="0"/>
                      <a:ext cx="4572000" cy="2333625"/>
                    </a:xfrm>
                    <a:prstGeom prst="rect">
                      <a:avLst/>
                    </a:prstGeom>
                  </pic:spPr>
                </pic:pic>
              </a:graphicData>
            </a:graphic>
          </wp:inline>
        </w:drawing>
      </w:r>
    </w:p>
    <w:p w14:paraId="68E0CA92" w14:textId="77777777" w:rsidR="00B875E8" w:rsidRPr="00EA289C" w:rsidRDefault="00B875E8" w:rsidP="009E004D">
      <w:pPr>
        <w:spacing w:line="257" w:lineRule="auto"/>
        <w:rPr>
          <w:rFonts w:ascii="Times New Roman" w:hAnsi="Times New Roman"/>
        </w:rPr>
      </w:pPr>
    </w:p>
    <w:p w14:paraId="1F6B24A5" w14:textId="346BE109" w:rsidR="006F5C5D" w:rsidRDefault="007038B5" w:rsidP="00B875E8">
      <w:pPr>
        <w:spacing w:line="257" w:lineRule="auto"/>
        <w:jc w:val="both"/>
        <w:rPr>
          <w:rFonts w:ascii="Times New Roman" w:eastAsia="Calibri" w:hAnsi="Times New Roman"/>
          <w:sz w:val="22"/>
          <w:szCs w:val="22"/>
          <w:lang w:val="en-US"/>
        </w:rPr>
      </w:pPr>
      <w:r w:rsidRPr="197801CD">
        <w:rPr>
          <w:rFonts w:ascii="Times New Roman" w:eastAsia="Calibri" w:hAnsi="Times New Roman"/>
          <w:sz w:val="22"/>
          <w:szCs w:val="22"/>
        </w:rPr>
        <w:t xml:space="preserve">Moreover, the </w:t>
      </w:r>
      <w:r w:rsidR="00B875E8" w:rsidRPr="197801CD">
        <w:rPr>
          <w:rFonts w:ascii="Times New Roman" w:eastAsia="Calibri" w:hAnsi="Times New Roman"/>
          <w:sz w:val="22"/>
          <w:szCs w:val="22"/>
        </w:rPr>
        <w:t xml:space="preserve">superior performance </w:t>
      </w:r>
      <w:r w:rsidRPr="197801CD">
        <w:rPr>
          <w:rFonts w:ascii="Times New Roman" w:eastAsia="Calibri" w:hAnsi="Times New Roman"/>
          <w:sz w:val="22"/>
          <w:szCs w:val="22"/>
        </w:rPr>
        <w:t xml:space="preserve">of Design 3 </w:t>
      </w:r>
      <w:r w:rsidR="00B875E8" w:rsidRPr="197801CD">
        <w:rPr>
          <w:rFonts w:ascii="Times New Roman" w:eastAsia="Calibri" w:hAnsi="Times New Roman"/>
          <w:sz w:val="22"/>
          <w:szCs w:val="22"/>
        </w:rPr>
        <w:t xml:space="preserve">in the weighted decision matrix analysis was </w:t>
      </w:r>
      <w:r w:rsidRPr="197801CD">
        <w:rPr>
          <w:rFonts w:ascii="Times New Roman" w:eastAsia="Calibri" w:hAnsi="Times New Roman"/>
          <w:sz w:val="22"/>
          <w:szCs w:val="22"/>
        </w:rPr>
        <w:t>incontrovertible</w:t>
      </w:r>
      <w:r w:rsidR="00B875E8" w:rsidRPr="197801CD">
        <w:rPr>
          <w:rFonts w:ascii="Times New Roman" w:eastAsia="Calibri" w:hAnsi="Times New Roman"/>
          <w:sz w:val="22"/>
          <w:szCs w:val="22"/>
        </w:rPr>
        <w:t xml:space="preserve">, as shown in </w:t>
      </w:r>
      <w:r w:rsidRPr="197801CD">
        <w:rPr>
          <w:rFonts w:ascii="Times New Roman" w:eastAsia="Calibri" w:hAnsi="Times New Roman"/>
          <w:sz w:val="22"/>
          <w:szCs w:val="22"/>
        </w:rPr>
        <w:t>table</w:t>
      </w:r>
      <w:r w:rsidR="00B875E8" w:rsidRPr="197801CD">
        <w:rPr>
          <w:rFonts w:ascii="Times New Roman" w:eastAsia="Calibri" w:hAnsi="Times New Roman"/>
          <w:sz w:val="22"/>
          <w:szCs w:val="22"/>
        </w:rPr>
        <w:t xml:space="preserve"> x. However, our team </w:t>
      </w:r>
      <w:r w:rsidRPr="197801CD">
        <w:rPr>
          <w:rFonts w:ascii="Times New Roman" w:eastAsia="Calibri" w:hAnsi="Times New Roman"/>
          <w:sz w:val="22"/>
          <w:szCs w:val="22"/>
        </w:rPr>
        <w:t>identified</w:t>
      </w:r>
      <w:r w:rsidR="00B875E8" w:rsidRPr="197801CD">
        <w:rPr>
          <w:rFonts w:ascii="Times New Roman" w:eastAsia="Calibri" w:hAnsi="Times New Roman"/>
          <w:sz w:val="22"/>
          <w:szCs w:val="22"/>
        </w:rPr>
        <w:t xml:space="preserve"> opportunities for </w:t>
      </w:r>
      <w:r w:rsidRPr="197801CD">
        <w:rPr>
          <w:rFonts w:ascii="Times New Roman" w:eastAsia="Calibri" w:hAnsi="Times New Roman"/>
          <w:sz w:val="22"/>
          <w:szCs w:val="22"/>
        </w:rPr>
        <w:t>improvement</w:t>
      </w:r>
      <w:r w:rsidR="00B875E8" w:rsidRPr="197801CD">
        <w:rPr>
          <w:rFonts w:ascii="Times New Roman" w:eastAsia="Calibri" w:hAnsi="Times New Roman"/>
          <w:sz w:val="22"/>
          <w:szCs w:val="22"/>
        </w:rPr>
        <w:t xml:space="preserve"> by incorporating the </w:t>
      </w:r>
      <w:r w:rsidRPr="197801CD">
        <w:rPr>
          <w:rFonts w:ascii="Times New Roman" w:eastAsia="Calibri" w:hAnsi="Times New Roman"/>
          <w:sz w:val="22"/>
          <w:szCs w:val="22"/>
        </w:rPr>
        <w:t>distinguishing characteristics of alternative</w:t>
      </w:r>
      <w:r w:rsidR="00B875E8" w:rsidRPr="197801CD">
        <w:rPr>
          <w:rFonts w:ascii="Times New Roman" w:eastAsia="Calibri" w:hAnsi="Times New Roman"/>
          <w:sz w:val="22"/>
          <w:szCs w:val="22"/>
        </w:rPr>
        <w:t xml:space="preserve"> designs. This </w:t>
      </w:r>
      <w:r w:rsidRPr="197801CD">
        <w:rPr>
          <w:rFonts w:ascii="Times New Roman" w:eastAsia="Calibri" w:hAnsi="Times New Roman"/>
          <w:sz w:val="22"/>
          <w:szCs w:val="22"/>
        </w:rPr>
        <w:t>resulted</w:t>
      </w:r>
      <w:r w:rsidR="00B875E8" w:rsidRPr="197801CD">
        <w:rPr>
          <w:rFonts w:ascii="Times New Roman" w:eastAsia="Calibri" w:hAnsi="Times New Roman"/>
          <w:sz w:val="22"/>
          <w:szCs w:val="22"/>
        </w:rPr>
        <w:t xml:space="preserve"> in the final </w:t>
      </w:r>
      <w:r w:rsidRPr="197801CD">
        <w:rPr>
          <w:rFonts w:ascii="Times New Roman" w:eastAsia="Calibri" w:hAnsi="Times New Roman"/>
          <w:sz w:val="22"/>
          <w:szCs w:val="22"/>
        </w:rPr>
        <w:t xml:space="preserve">robot </w:t>
      </w:r>
      <w:r w:rsidR="00B875E8" w:rsidRPr="197801CD">
        <w:rPr>
          <w:rFonts w:ascii="Times New Roman" w:eastAsia="Calibri" w:hAnsi="Times New Roman"/>
          <w:sz w:val="22"/>
          <w:szCs w:val="22"/>
        </w:rPr>
        <w:t xml:space="preserve">design, </w:t>
      </w:r>
      <w:r w:rsidRPr="197801CD">
        <w:rPr>
          <w:rFonts w:ascii="Times New Roman" w:eastAsia="Calibri" w:hAnsi="Times New Roman"/>
          <w:sz w:val="22"/>
          <w:szCs w:val="22"/>
        </w:rPr>
        <w:t>which</w:t>
      </w:r>
      <w:r w:rsidR="00B875E8" w:rsidRPr="197801CD">
        <w:rPr>
          <w:rFonts w:ascii="Times New Roman" w:eastAsia="Calibri" w:hAnsi="Times New Roman"/>
          <w:sz w:val="22"/>
          <w:szCs w:val="22"/>
        </w:rPr>
        <w:t xml:space="preserve"> surpasses all others in meeting all hard requirements and </w:t>
      </w:r>
      <w:r w:rsidRPr="197801CD">
        <w:rPr>
          <w:rFonts w:ascii="Times New Roman" w:eastAsia="Calibri" w:hAnsi="Times New Roman"/>
          <w:sz w:val="22"/>
          <w:szCs w:val="22"/>
        </w:rPr>
        <w:t>the majority of emotional</w:t>
      </w:r>
      <w:r w:rsidR="00B875E8" w:rsidRPr="197801CD">
        <w:rPr>
          <w:rFonts w:ascii="Times New Roman" w:eastAsia="Calibri" w:hAnsi="Times New Roman"/>
          <w:sz w:val="22"/>
          <w:szCs w:val="22"/>
        </w:rPr>
        <w:t xml:space="preserve"> requirements. This </w:t>
      </w:r>
      <w:r w:rsidRPr="197801CD">
        <w:rPr>
          <w:rFonts w:ascii="Times New Roman" w:eastAsia="Calibri" w:hAnsi="Times New Roman"/>
          <w:sz w:val="22"/>
          <w:szCs w:val="22"/>
        </w:rPr>
        <w:t>achievement represents</w:t>
      </w:r>
      <w:r w:rsidR="00B875E8" w:rsidRPr="197801CD">
        <w:rPr>
          <w:rFonts w:ascii="Times New Roman" w:eastAsia="Calibri" w:hAnsi="Times New Roman"/>
          <w:sz w:val="22"/>
          <w:szCs w:val="22"/>
        </w:rPr>
        <w:t xml:space="preserve"> a significant milestone in our </w:t>
      </w:r>
      <w:r w:rsidRPr="197801CD">
        <w:rPr>
          <w:rFonts w:ascii="Times New Roman" w:eastAsia="Calibri" w:hAnsi="Times New Roman"/>
          <w:sz w:val="22"/>
          <w:szCs w:val="22"/>
        </w:rPr>
        <w:t xml:space="preserve">pursuit of </w:t>
      </w:r>
      <w:r w:rsidR="00B875E8" w:rsidRPr="197801CD">
        <w:rPr>
          <w:rFonts w:ascii="Times New Roman" w:eastAsia="Calibri" w:hAnsi="Times New Roman"/>
          <w:sz w:val="22"/>
          <w:szCs w:val="22"/>
        </w:rPr>
        <w:t xml:space="preserve">an </w:t>
      </w:r>
      <w:r w:rsidRPr="197801CD">
        <w:rPr>
          <w:rFonts w:ascii="Times New Roman" w:eastAsia="Calibri" w:hAnsi="Times New Roman"/>
          <w:sz w:val="22"/>
          <w:szCs w:val="22"/>
        </w:rPr>
        <w:t>effective</w:t>
      </w:r>
      <w:r w:rsidR="00B875E8" w:rsidRPr="197801CD">
        <w:rPr>
          <w:rFonts w:ascii="Times New Roman" w:eastAsia="Calibri" w:hAnsi="Times New Roman"/>
          <w:sz w:val="22"/>
          <w:szCs w:val="22"/>
        </w:rPr>
        <w:t xml:space="preserve"> and environmentally </w:t>
      </w:r>
      <w:r w:rsidR="009E004D" w:rsidRPr="197801CD">
        <w:rPr>
          <w:rFonts w:ascii="Times New Roman" w:eastAsia="Calibri" w:hAnsi="Times New Roman"/>
          <w:sz w:val="22"/>
          <w:szCs w:val="22"/>
        </w:rPr>
        <w:t>favorable</w:t>
      </w:r>
      <w:r w:rsidR="00B875E8" w:rsidRPr="197801CD">
        <w:rPr>
          <w:rFonts w:ascii="Times New Roman" w:eastAsia="Calibri" w:hAnsi="Times New Roman"/>
          <w:sz w:val="22"/>
          <w:szCs w:val="22"/>
        </w:rPr>
        <w:t xml:space="preserve"> weed</w:t>
      </w:r>
      <w:r w:rsidRPr="197801CD">
        <w:rPr>
          <w:rFonts w:ascii="Times New Roman" w:eastAsia="Calibri" w:hAnsi="Times New Roman"/>
          <w:sz w:val="22"/>
          <w:szCs w:val="22"/>
        </w:rPr>
        <w:t> </w:t>
      </w:r>
      <w:r w:rsidR="00B875E8" w:rsidRPr="197801CD">
        <w:rPr>
          <w:rFonts w:ascii="Times New Roman" w:eastAsia="Calibri" w:hAnsi="Times New Roman"/>
          <w:sz w:val="22"/>
          <w:szCs w:val="22"/>
        </w:rPr>
        <w:t xml:space="preserve">removal solution </w:t>
      </w:r>
      <w:r w:rsidRPr="197801CD">
        <w:rPr>
          <w:rFonts w:ascii="Times New Roman" w:eastAsia="Calibri" w:hAnsi="Times New Roman"/>
          <w:sz w:val="22"/>
          <w:szCs w:val="22"/>
        </w:rPr>
        <w:t xml:space="preserve">for </w:t>
      </w:r>
      <w:r w:rsidR="00B875E8" w:rsidRPr="197801CD">
        <w:rPr>
          <w:rFonts w:ascii="Times New Roman" w:eastAsia="Calibri" w:hAnsi="Times New Roman"/>
          <w:sz w:val="22"/>
          <w:szCs w:val="22"/>
        </w:rPr>
        <w:t>coffee crop fields</w:t>
      </w:r>
      <w:r w:rsidRPr="197801CD">
        <w:rPr>
          <w:rFonts w:ascii="Times New Roman" w:eastAsia="Calibri" w:hAnsi="Times New Roman"/>
          <w:sz w:val="22"/>
          <w:szCs w:val="22"/>
        </w:rPr>
        <w:t xml:space="preserve"> in Brazil.</w:t>
      </w:r>
    </w:p>
    <w:p w14:paraId="150ADCC1" w14:textId="77777777" w:rsidR="007038B5" w:rsidRPr="00EA289C" w:rsidRDefault="007038B5" w:rsidP="00B875E8">
      <w:pPr>
        <w:spacing w:line="257" w:lineRule="auto"/>
        <w:jc w:val="both"/>
        <w:rPr>
          <w:rFonts w:ascii="Times New Roman" w:hAnsi="Times New Roman"/>
        </w:rPr>
      </w:pPr>
    </w:p>
    <w:p w14:paraId="7B11ED4C" w14:textId="3A348BC5" w:rsidR="006F5C5D" w:rsidRPr="00B24317" w:rsidRDefault="006F5C5D" w:rsidP="006F5C5D">
      <w:pPr>
        <w:pStyle w:val="Caption"/>
        <w:keepNext/>
        <w:jc w:val="center"/>
        <w:rPr>
          <w:sz w:val="21"/>
          <w:szCs w:val="21"/>
        </w:rPr>
      </w:pPr>
      <w:r w:rsidRPr="00B24317">
        <w:rPr>
          <w:sz w:val="21"/>
          <w:szCs w:val="21"/>
        </w:rPr>
        <w:t xml:space="preserve">Table </w:t>
      </w:r>
      <w:r w:rsidRPr="00B24317">
        <w:rPr>
          <w:sz w:val="21"/>
          <w:szCs w:val="21"/>
        </w:rPr>
        <w:fldChar w:fldCharType="begin"/>
      </w:r>
      <w:r w:rsidRPr="00B24317">
        <w:rPr>
          <w:sz w:val="21"/>
          <w:szCs w:val="21"/>
        </w:rPr>
        <w:instrText xml:space="preserve"> SEQ Table \* ARABIC </w:instrText>
      </w:r>
      <w:r w:rsidRPr="00B24317">
        <w:rPr>
          <w:sz w:val="21"/>
          <w:szCs w:val="21"/>
        </w:rPr>
        <w:fldChar w:fldCharType="separate"/>
      </w:r>
      <w:r w:rsidRPr="00B24317">
        <w:rPr>
          <w:sz w:val="21"/>
          <w:szCs w:val="21"/>
        </w:rPr>
        <w:t>6</w:t>
      </w:r>
      <w:r w:rsidRPr="00B24317">
        <w:rPr>
          <w:sz w:val="21"/>
          <w:szCs w:val="21"/>
        </w:rPr>
        <w:fldChar w:fldCharType="end"/>
      </w:r>
      <w:r w:rsidRPr="00B24317">
        <w:rPr>
          <w:sz w:val="21"/>
          <w:szCs w:val="21"/>
        </w:rPr>
        <w:t xml:space="preserve"> - Final </w:t>
      </w:r>
      <w:r w:rsidR="00B24317">
        <w:rPr>
          <w:sz w:val="21"/>
          <w:szCs w:val="21"/>
        </w:rPr>
        <w:t>D</w:t>
      </w:r>
      <w:r w:rsidRPr="00B24317">
        <w:rPr>
          <w:sz w:val="21"/>
          <w:szCs w:val="21"/>
        </w:rPr>
        <w:t xml:space="preserve">esign’s </w:t>
      </w:r>
      <w:r w:rsidR="00B24317">
        <w:rPr>
          <w:sz w:val="21"/>
          <w:szCs w:val="21"/>
        </w:rPr>
        <w:t>S</w:t>
      </w:r>
      <w:r w:rsidRPr="00B24317">
        <w:rPr>
          <w:sz w:val="21"/>
          <w:szCs w:val="21"/>
        </w:rPr>
        <w:t xml:space="preserve">olutions to </w:t>
      </w:r>
      <w:r w:rsidR="00B24317">
        <w:rPr>
          <w:sz w:val="21"/>
          <w:szCs w:val="21"/>
        </w:rPr>
        <w:t>H</w:t>
      </w:r>
      <w:r w:rsidRPr="00B24317">
        <w:rPr>
          <w:sz w:val="21"/>
          <w:szCs w:val="21"/>
        </w:rPr>
        <w:t xml:space="preserve">ard </w:t>
      </w:r>
      <w:r w:rsidR="00B24317">
        <w:rPr>
          <w:sz w:val="21"/>
          <w:szCs w:val="21"/>
        </w:rPr>
        <w:t>R</w:t>
      </w:r>
      <w:r w:rsidRPr="00B24317">
        <w:rPr>
          <w:sz w:val="21"/>
          <w:szCs w:val="21"/>
        </w:rPr>
        <w:t>equirements</w:t>
      </w:r>
    </w:p>
    <w:tbl>
      <w:tblPr>
        <w:tblW w:w="9000" w:type="dxa"/>
        <w:tblInd w:w="345" w:type="dxa"/>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4500"/>
        <w:gridCol w:w="4500"/>
      </w:tblGrid>
      <w:tr w:rsidR="00B875E8" w14:paraId="03C99887" w14:textId="77777777" w:rsidTr="00E17FB7">
        <w:trPr>
          <w:trHeight w:val="300"/>
        </w:trPr>
        <w:tc>
          <w:tcPr>
            <w:tcW w:w="4500" w:type="dxa"/>
            <w:tcBorders>
              <w:top w:val="single" w:sz="8" w:space="0" w:color="auto"/>
              <w:left w:val="single" w:sz="8" w:space="0" w:color="auto"/>
              <w:bottom w:val="single" w:sz="8" w:space="0" w:color="auto"/>
              <w:right w:val="single" w:sz="8" w:space="0" w:color="auto"/>
            </w:tcBorders>
          </w:tcPr>
          <w:p w14:paraId="0FEB4BE0" w14:textId="77777777" w:rsidR="00B875E8" w:rsidRPr="006F5C5D" w:rsidRDefault="00B875E8">
            <w:pPr>
              <w:jc w:val="center"/>
              <w:rPr>
                <w:sz w:val="32"/>
                <w:szCs w:val="32"/>
              </w:rPr>
            </w:pPr>
            <w:r w:rsidRPr="006F5C5D">
              <w:rPr>
                <w:rFonts w:ascii="Times New Roman" w:hAnsi="Times New Roman"/>
                <w:b/>
                <w:sz w:val="32"/>
                <w:szCs w:val="32"/>
              </w:rPr>
              <w:t>Requirements</w:t>
            </w:r>
          </w:p>
        </w:tc>
        <w:tc>
          <w:tcPr>
            <w:tcW w:w="4500" w:type="dxa"/>
            <w:tcBorders>
              <w:top w:val="single" w:sz="8" w:space="0" w:color="auto"/>
              <w:left w:val="single" w:sz="8" w:space="0" w:color="auto"/>
              <w:bottom w:val="single" w:sz="8" w:space="0" w:color="auto"/>
              <w:right w:val="single" w:sz="8" w:space="0" w:color="auto"/>
            </w:tcBorders>
          </w:tcPr>
          <w:p w14:paraId="50CA8127" w14:textId="77777777" w:rsidR="00B875E8" w:rsidRPr="006F5C5D" w:rsidRDefault="00B875E8">
            <w:pPr>
              <w:jc w:val="center"/>
              <w:rPr>
                <w:sz w:val="32"/>
                <w:szCs w:val="32"/>
              </w:rPr>
            </w:pPr>
            <w:r w:rsidRPr="006F5C5D">
              <w:rPr>
                <w:rFonts w:ascii="Times New Roman" w:hAnsi="Times New Roman"/>
                <w:b/>
                <w:sz w:val="32"/>
                <w:szCs w:val="32"/>
              </w:rPr>
              <w:t>Solutions</w:t>
            </w:r>
          </w:p>
        </w:tc>
      </w:tr>
      <w:tr w:rsidR="00B875E8" w14:paraId="7A586063" w14:textId="77777777" w:rsidTr="00E17FB7">
        <w:trPr>
          <w:trHeight w:val="300"/>
        </w:trPr>
        <w:tc>
          <w:tcPr>
            <w:tcW w:w="4500" w:type="dxa"/>
            <w:tcBorders>
              <w:top w:val="single" w:sz="8" w:space="0" w:color="auto"/>
              <w:left w:val="single" w:sz="8" w:space="0" w:color="auto"/>
              <w:bottom w:val="single" w:sz="8" w:space="0" w:color="auto"/>
              <w:right w:val="single" w:sz="8" w:space="0" w:color="auto"/>
            </w:tcBorders>
          </w:tcPr>
          <w:p w14:paraId="67ED20F9" w14:textId="77777777" w:rsidR="00B875E8" w:rsidRDefault="00B875E8">
            <w:pPr>
              <w:jc w:val="center"/>
            </w:pPr>
            <w:r w:rsidRPr="040835B1">
              <w:rPr>
                <w:rFonts w:ascii="Times New Roman" w:hAnsi="Times New Roman"/>
                <w:sz w:val="22"/>
                <w:szCs w:val="22"/>
              </w:rPr>
              <w:t>Remove weeds</w:t>
            </w:r>
          </w:p>
        </w:tc>
        <w:tc>
          <w:tcPr>
            <w:tcW w:w="4500" w:type="dxa"/>
            <w:tcBorders>
              <w:top w:val="single" w:sz="8" w:space="0" w:color="auto"/>
              <w:left w:val="single" w:sz="8" w:space="0" w:color="auto"/>
              <w:bottom w:val="single" w:sz="8" w:space="0" w:color="auto"/>
              <w:right w:val="single" w:sz="8" w:space="0" w:color="auto"/>
            </w:tcBorders>
          </w:tcPr>
          <w:p w14:paraId="0F16D790" w14:textId="77777777" w:rsidR="00B875E8" w:rsidRDefault="00B875E8">
            <w:pPr>
              <w:jc w:val="center"/>
            </w:pPr>
            <w:r w:rsidRPr="040835B1">
              <w:rPr>
                <w:rFonts w:ascii="Times New Roman" w:hAnsi="Times New Roman"/>
                <w:sz w:val="22"/>
                <w:szCs w:val="22"/>
              </w:rPr>
              <w:t>Lasers</w:t>
            </w:r>
          </w:p>
        </w:tc>
      </w:tr>
      <w:tr w:rsidR="00B875E8" w14:paraId="420EB2CC" w14:textId="77777777" w:rsidTr="00E17FB7">
        <w:trPr>
          <w:trHeight w:val="300"/>
        </w:trPr>
        <w:tc>
          <w:tcPr>
            <w:tcW w:w="4500" w:type="dxa"/>
            <w:tcBorders>
              <w:top w:val="single" w:sz="8" w:space="0" w:color="auto"/>
              <w:left w:val="single" w:sz="8" w:space="0" w:color="auto"/>
              <w:bottom w:val="single" w:sz="8" w:space="0" w:color="auto"/>
              <w:right w:val="single" w:sz="8" w:space="0" w:color="auto"/>
            </w:tcBorders>
          </w:tcPr>
          <w:p w14:paraId="2B76B532" w14:textId="77777777" w:rsidR="00B875E8" w:rsidRDefault="00B875E8">
            <w:pPr>
              <w:jc w:val="center"/>
              <w:rPr>
                <w:rFonts w:ascii="Times New Roman" w:hAnsi="Times New Roman"/>
                <w:sz w:val="22"/>
                <w:szCs w:val="22"/>
              </w:rPr>
            </w:pPr>
            <w:r w:rsidRPr="040835B1">
              <w:rPr>
                <w:rFonts w:ascii="Times New Roman" w:hAnsi="Times New Roman"/>
                <w:sz w:val="22"/>
                <w:szCs w:val="22"/>
              </w:rPr>
              <w:t>Identifying weeds</w:t>
            </w:r>
          </w:p>
        </w:tc>
        <w:tc>
          <w:tcPr>
            <w:tcW w:w="4500" w:type="dxa"/>
            <w:tcBorders>
              <w:top w:val="single" w:sz="8" w:space="0" w:color="auto"/>
              <w:left w:val="single" w:sz="8" w:space="0" w:color="auto"/>
              <w:bottom w:val="single" w:sz="8" w:space="0" w:color="auto"/>
              <w:right w:val="single" w:sz="8" w:space="0" w:color="auto"/>
            </w:tcBorders>
          </w:tcPr>
          <w:p w14:paraId="04120321" w14:textId="77777777" w:rsidR="00B875E8" w:rsidRDefault="00B875E8">
            <w:pPr>
              <w:jc w:val="center"/>
            </w:pPr>
            <w:r w:rsidRPr="040835B1">
              <w:rPr>
                <w:rFonts w:ascii="Times New Roman" w:hAnsi="Times New Roman"/>
                <w:sz w:val="22"/>
                <w:szCs w:val="22"/>
              </w:rPr>
              <w:t>Camera</w:t>
            </w:r>
          </w:p>
        </w:tc>
      </w:tr>
      <w:tr w:rsidR="00B875E8" w14:paraId="645477C4" w14:textId="77777777" w:rsidTr="00E17FB7">
        <w:trPr>
          <w:trHeight w:val="300"/>
        </w:trPr>
        <w:tc>
          <w:tcPr>
            <w:tcW w:w="4500" w:type="dxa"/>
            <w:tcBorders>
              <w:top w:val="single" w:sz="8" w:space="0" w:color="auto"/>
              <w:left w:val="single" w:sz="8" w:space="0" w:color="auto"/>
              <w:bottom w:val="single" w:sz="8" w:space="0" w:color="auto"/>
              <w:right w:val="single" w:sz="8" w:space="0" w:color="auto"/>
            </w:tcBorders>
          </w:tcPr>
          <w:p w14:paraId="48EE2396" w14:textId="77777777" w:rsidR="00B875E8" w:rsidRDefault="00B875E8">
            <w:pPr>
              <w:jc w:val="center"/>
            </w:pPr>
            <w:r w:rsidRPr="040835B1">
              <w:rPr>
                <w:rFonts w:ascii="Times New Roman" w:hAnsi="Times New Roman"/>
                <w:sz w:val="22"/>
                <w:szCs w:val="22"/>
              </w:rPr>
              <w:t>Navigation</w:t>
            </w:r>
          </w:p>
        </w:tc>
        <w:tc>
          <w:tcPr>
            <w:tcW w:w="4500" w:type="dxa"/>
            <w:tcBorders>
              <w:top w:val="single" w:sz="8" w:space="0" w:color="auto"/>
              <w:left w:val="single" w:sz="8" w:space="0" w:color="auto"/>
              <w:bottom w:val="single" w:sz="8" w:space="0" w:color="auto"/>
              <w:right w:val="single" w:sz="8" w:space="0" w:color="auto"/>
            </w:tcBorders>
          </w:tcPr>
          <w:p w14:paraId="72D80569" w14:textId="77777777" w:rsidR="00B875E8" w:rsidRDefault="00B875E8">
            <w:pPr>
              <w:jc w:val="center"/>
            </w:pPr>
            <w:r w:rsidRPr="040835B1">
              <w:rPr>
                <w:rFonts w:ascii="Times New Roman" w:hAnsi="Times New Roman"/>
                <w:sz w:val="22"/>
                <w:szCs w:val="22"/>
              </w:rPr>
              <w:t>Lidar/ camera/ pre route (GPS)</w:t>
            </w:r>
          </w:p>
        </w:tc>
      </w:tr>
      <w:tr w:rsidR="00B875E8" w14:paraId="3F08B5D5" w14:textId="77777777" w:rsidTr="00E17FB7">
        <w:trPr>
          <w:trHeight w:val="300"/>
        </w:trPr>
        <w:tc>
          <w:tcPr>
            <w:tcW w:w="4500" w:type="dxa"/>
            <w:tcBorders>
              <w:top w:val="single" w:sz="8" w:space="0" w:color="auto"/>
              <w:left w:val="single" w:sz="8" w:space="0" w:color="auto"/>
              <w:bottom w:val="single" w:sz="8" w:space="0" w:color="auto"/>
              <w:right w:val="single" w:sz="8" w:space="0" w:color="auto"/>
            </w:tcBorders>
          </w:tcPr>
          <w:p w14:paraId="17838654" w14:textId="77777777" w:rsidR="00B875E8" w:rsidRDefault="00B875E8">
            <w:pPr>
              <w:jc w:val="center"/>
            </w:pPr>
            <w:r w:rsidRPr="040835B1">
              <w:rPr>
                <w:rFonts w:ascii="Times New Roman" w:hAnsi="Times New Roman"/>
                <w:sz w:val="22"/>
                <w:szCs w:val="22"/>
              </w:rPr>
              <w:t>Traction</w:t>
            </w:r>
          </w:p>
        </w:tc>
        <w:tc>
          <w:tcPr>
            <w:tcW w:w="4500" w:type="dxa"/>
            <w:tcBorders>
              <w:top w:val="single" w:sz="8" w:space="0" w:color="auto"/>
              <w:left w:val="single" w:sz="8" w:space="0" w:color="auto"/>
              <w:bottom w:val="single" w:sz="8" w:space="0" w:color="auto"/>
              <w:right w:val="single" w:sz="8" w:space="0" w:color="auto"/>
            </w:tcBorders>
          </w:tcPr>
          <w:p w14:paraId="2BC4FC1D" w14:textId="77777777" w:rsidR="00B875E8" w:rsidRDefault="00B875E8">
            <w:pPr>
              <w:jc w:val="center"/>
            </w:pPr>
            <w:r w:rsidRPr="040835B1">
              <w:rPr>
                <w:rFonts w:ascii="Times New Roman" w:hAnsi="Times New Roman"/>
                <w:sz w:val="22"/>
                <w:szCs w:val="22"/>
              </w:rPr>
              <w:t>6 wheels Rocker Bogie</w:t>
            </w:r>
          </w:p>
        </w:tc>
      </w:tr>
      <w:tr w:rsidR="00B875E8" w14:paraId="57383C5C" w14:textId="77777777" w:rsidTr="00E17FB7">
        <w:trPr>
          <w:trHeight w:val="300"/>
        </w:trPr>
        <w:tc>
          <w:tcPr>
            <w:tcW w:w="4500" w:type="dxa"/>
            <w:tcBorders>
              <w:top w:val="single" w:sz="8" w:space="0" w:color="auto"/>
              <w:left w:val="single" w:sz="8" w:space="0" w:color="auto"/>
              <w:bottom w:val="single" w:sz="8" w:space="0" w:color="auto"/>
              <w:right w:val="single" w:sz="8" w:space="0" w:color="auto"/>
            </w:tcBorders>
          </w:tcPr>
          <w:p w14:paraId="4C34894A" w14:textId="77777777" w:rsidR="00B875E8" w:rsidRDefault="00B875E8">
            <w:pPr>
              <w:jc w:val="center"/>
            </w:pPr>
            <w:r w:rsidRPr="040835B1">
              <w:rPr>
                <w:rFonts w:ascii="Times New Roman" w:hAnsi="Times New Roman"/>
                <w:sz w:val="22"/>
                <w:szCs w:val="22"/>
              </w:rPr>
              <w:t>Durability</w:t>
            </w:r>
          </w:p>
        </w:tc>
        <w:tc>
          <w:tcPr>
            <w:tcW w:w="4500" w:type="dxa"/>
            <w:tcBorders>
              <w:top w:val="single" w:sz="8" w:space="0" w:color="auto"/>
              <w:left w:val="single" w:sz="8" w:space="0" w:color="auto"/>
              <w:bottom w:val="single" w:sz="8" w:space="0" w:color="auto"/>
              <w:right w:val="single" w:sz="8" w:space="0" w:color="auto"/>
            </w:tcBorders>
          </w:tcPr>
          <w:p w14:paraId="1683BEB7" w14:textId="77777777" w:rsidR="00B875E8" w:rsidRDefault="00B875E8">
            <w:pPr>
              <w:jc w:val="center"/>
            </w:pPr>
            <w:r w:rsidRPr="040835B1">
              <w:rPr>
                <w:rFonts w:ascii="Times New Roman" w:hAnsi="Times New Roman"/>
                <w:sz w:val="22"/>
                <w:szCs w:val="22"/>
              </w:rPr>
              <w:t>Metal frame</w:t>
            </w:r>
          </w:p>
        </w:tc>
      </w:tr>
      <w:tr w:rsidR="00B875E8" w14:paraId="06FE0E04" w14:textId="77777777" w:rsidTr="00E17FB7">
        <w:trPr>
          <w:trHeight w:val="300"/>
        </w:trPr>
        <w:tc>
          <w:tcPr>
            <w:tcW w:w="4500" w:type="dxa"/>
            <w:tcBorders>
              <w:top w:val="single" w:sz="8" w:space="0" w:color="auto"/>
              <w:left w:val="single" w:sz="8" w:space="0" w:color="auto"/>
              <w:bottom w:val="single" w:sz="8" w:space="0" w:color="auto"/>
              <w:right w:val="single" w:sz="8" w:space="0" w:color="auto"/>
            </w:tcBorders>
          </w:tcPr>
          <w:p w14:paraId="23707302" w14:textId="77777777" w:rsidR="00B875E8" w:rsidRDefault="00B875E8">
            <w:pPr>
              <w:jc w:val="center"/>
            </w:pPr>
            <w:r w:rsidRPr="040835B1">
              <w:rPr>
                <w:rFonts w:ascii="Times New Roman" w:hAnsi="Times New Roman"/>
                <w:sz w:val="22"/>
                <w:szCs w:val="22"/>
              </w:rPr>
              <w:t>Effective power</w:t>
            </w:r>
          </w:p>
        </w:tc>
        <w:tc>
          <w:tcPr>
            <w:tcW w:w="4500" w:type="dxa"/>
            <w:tcBorders>
              <w:top w:val="single" w:sz="8" w:space="0" w:color="auto"/>
              <w:left w:val="single" w:sz="8" w:space="0" w:color="auto"/>
              <w:bottom w:val="single" w:sz="8" w:space="0" w:color="auto"/>
              <w:right w:val="single" w:sz="8" w:space="0" w:color="auto"/>
            </w:tcBorders>
          </w:tcPr>
          <w:p w14:paraId="2BF8E88C" w14:textId="77777777" w:rsidR="00B875E8" w:rsidRDefault="00B875E8">
            <w:pPr>
              <w:jc w:val="center"/>
            </w:pPr>
            <w:r w:rsidRPr="040835B1">
              <w:rPr>
                <w:rFonts w:ascii="Times New Roman" w:hAnsi="Times New Roman"/>
                <w:sz w:val="22"/>
                <w:szCs w:val="22"/>
              </w:rPr>
              <w:t>Battery</w:t>
            </w:r>
          </w:p>
        </w:tc>
      </w:tr>
      <w:tr w:rsidR="00B875E8" w14:paraId="04AB3B5C" w14:textId="77777777" w:rsidTr="00E17FB7">
        <w:trPr>
          <w:trHeight w:val="300"/>
        </w:trPr>
        <w:tc>
          <w:tcPr>
            <w:tcW w:w="4500" w:type="dxa"/>
            <w:tcBorders>
              <w:top w:val="single" w:sz="8" w:space="0" w:color="auto"/>
              <w:left w:val="single" w:sz="8" w:space="0" w:color="auto"/>
              <w:bottom w:val="single" w:sz="8" w:space="0" w:color="auto"/>
              <w:right w:val="single" w:sz="8" w:space="0" w:color="auto"/>
            </w:tcBorders>
          </w:tcPr>
          <w:p w14:paraId="5B6C6A0C" w14:textId="77777777" w:rsidR="00B875E8" w:rsidRDefault="00B875E8">
            <w:pPr>
              <w:jc w:val="center"/>
            </w:pPr>
            <w:r w:rsidRPr="040835B1">
              <w:rPr>
                <w:rFonts w:ascii="Times New Roman" w:hAnsi="Times New Roman"/>
                <w:sz w:val="22"/>
                <w:szCs w:val="22"/>
              </w:rPr>
              <w:t>System easy to fix</w:t>
            </w:r>
          </w:p>
        </w:tc>
        <w:tc>
          <w:tcPr>
            <w:tcW w:w="4500" w:type="dxa"/>
            <w:tcBorders>
              <w:top w:val="single" w:sz="8" w:space="0" w:color="auto"/>
              <w:left w:val="single" w:sz="8" w:space="0" w:color="auto"/>
              <w:bottom w:val="single" w:sz="8" w:space="0" w:color="auto"/>
              <w:right w:val="single" w:sz="8" w:space="0" w:color="auto"/>
            </w:tcBorders>
          </w:tcPr>
          <w:p w14:paraId="692D29D8" w14:textId="77777777" w:rsidR="00B875E8" w:rsidRDefault="00B875E8">
            <w:pPr>
              <w:jc w:val="center"/>
            </w:pPr>
            <w:r w:rsidRPr="040835B1">
              <w:rPr>
                <w:rFonts w:ascii="Times New Roman" w:hAnsi="Times New Roman"/>
                <w:sz w:val="22"/>
                <w:szCs w:val="22"/>
              </w:rPr>
              <w:t>PVC pipes</w:t>
            </w:r>
          </w:p>
        </w:tc>
      </w:tr>
      <w:tr w:rsidR="00B875E8" w14:paraId="23112774" w14:textId="77777777" w:rsidTr="00E17FB7">
        <w:trPr>
          <w:trHeight w:val="300"/>
        </w:trPr>
        <w:tc>
          <w:tcPr>
            <w:tcW w:w="4500" w:type="dxa"/>
            <w:tcBorders>
              <w:top w:val="single" w:sz="8" w:space="0" w:color="auto"/>
              <w:left w:val="single" w:sz="8" w:space="0" w:color="auto"/>
              <w:bottom w:val="single" w:sz="8" w:space="0" w:color="auto"/>
              <w:right w:val="single" w:sz="8" w:space="0" w:color="auto"/>
            </w:tcBorders>
          </w:tcPr>
          <w:p w14:paraId="3810DD83" w14:textId="77777777" w:rsidR="00B875E8" w:rsidRDefault="00B875E8">
            <w:pPr>
              <w:jc w:val="center"/>
            </w:pPr>
            <w:r w:rsidRPr="040835B1">
              <w:rPr>
                <w:rFonts w:ascii="Times New Roman" w:hAnsi="Times New Roman"/>
                <w:sz w:val="22"/>
                <w:szCs w:val="22"/>
              </w:rPr>
              <w:t>Safety</w:t>
            </w:r>
          </w:p>
        </w:tc>
        <w:tc>
          <w:tcPr>
            <w:tcW w:w="4500" w:type="dxa"/>
            <w:tcBorders>
              <w:top w:val="single" w:sz="8" w:space="0" w:color="auto"/>
              <w:left w:val="single" w:sz="8" w:space="0" w:color="auto"/>
              <w:bottom w:val="single" w:sz="8" w:space="0" w:color="auto"/>
              <w:right w:val="single" w:sz="8" w:space="0" w:color="auto"/>
            </w:tcBorders>
          </w:tcPr>
          <w:p w14:paraId="7A0EC10E" w14:textId="77777777" w:rsidR="00B875E8" w:rsidRDefault="00B875E8">
            <w:pPr>
              <w:jc w:val="center"/>
            </w:pPr>
            <w:r w:rsidRPr="040835B1">
              <w:rPr>
                <w:rFonts w:ascii="Times New Roman" w:hAnsi="Times New Roman"/>
                <w:sz w:val="22"/>
                <w:szCs w:val="22"/>
              </w:rPr>
              <w:t>Laser/mechanical arms below robot</w:t>
            </w:r>
          </w:p>
        </w:tc>
      </w:tr>
      <w:tr w:rsidR="00B875E8" w14:paraId="102B7CCB" w14:textId="77777777" w:rsidTr="00E17FB7">
        <w:trPr>
          <w:trHeight w:val="300"/>
        </w:trPr>
        <w:tc>
          <w:tcPr>
            <w:tcW w:w="4500" w:type="dxa"/>
            <w:tcBorders>
              <w:top w:val="single" w:sz="8" w:space="0" w:color="auto"/>
              <w:left w:val="single" w:sz="8" w:space="0" w:color="auto"/>
              <w:bottom w:val="single" w:sz="8" w:space="0" w:color="auto"/>
              <w:right w:val="single" w:sz="8" w:space="0" w:color="auto"/>
            </w:tcBorders>
          </w:tcPr>
          <w:p w14:paraId="6423603C" w14:textId="77777777" w:rsidR="00B875E8" w:rsidRDefault="00B875E8">
            <w:pPr>
              <w:jc w:val="center"/>
            </w:pPr>
            <w:r w:rsidRPr="040835B1">
              <w:rPr>
                <w:rFonts w:ascii="Times New Roman" w:hAnsi="Times New Roman"/>
                <w:sz w:val="22"/>
                <w:szCs w:val="22"/>
              </w:rPr>
              <w:t>Affordability</w:t>
            </w:r>
          </w:p>
        </w:tc>
        <w:tc>
          <w:tcPr>
            <w:tcW w:w="4500" w:type="dxa"/>
            <w:tcBorders>
              <w:top w:val="single" w:sz="8" w:space="0" w:color="auto"/>
              <w:left w:val="single" w:sz="8" w:space="0" w:color="auto"/>
              <w:bottom w:val="single" w:sz="8" w:space="0" w:color="auto"/>
              <w:right w:val="single" w:sz="8" w:space="0" w:color="auto"/>
            </w:tcBorders>
          </w:tcPr>
          <w:p w14:paraId="3C2FC87F" w14:textId="77777777" w:rsidR="00B875E8" w:rsidRDefault="00B875E8">
            <w:pPr>
              <w:jc w:val="center"/>
            </w:pPr>
            <w:r w:rsidRPr="040835B1">
              <w:rPr>
                <w:rFonts w:ascii="Times New Roman" w:hAnsi="Times New Roman"/>
                <w:sz w:val="22"/>
                <w:szCs w:val="22"/>
              </w:rPr>
              <w:t>PVC pipes</w:t>
            </w:r>
          </w:p>
        </w:tc>
      </w:tr>
      <w:tr w:rsidR="00B875E8" w14:paraId="576919DF" w14:textId="77777777" w:rsidTr="00E17FB7">
        <w:trPr>
          <w:trHeight w:val="300"/>
        </w:trPr>
        <w:tc>
          <w:tcPr>
            <w:tcW w:w="4500" w:type="dxa"/>
            <w:tcBorders>
              <w:top w:val="single" w:sz="8" w:space="0" w:color="auto"/>
              <w:left w:val="single" w:sz="8" w:space="0" w:color="auto"/>
              <w:bottom w:val="single" w:sz="8" w:space="0" w:color="auto"/>
              <w:right w:val="single" w:sz="8" w:space="0" w:color="auto"/>
            </w:tcBorders>
          </w:tcPr>
          <w:p w14:paraId="6F5F2440" w14:textId="77777777" w:rsidR="00B875E8" w:rsidRDefault="00B875E8">
            <w:pPr>
              <w:jc w:val="center"/>
            </w:pPr>
            <w:r w:rsidRPr="040835B1">
              <w:rPr>
                <w:rFonts w:ascii="Times New Roman" w:hAnsi="Times New Roman"/>
                <w:sz w:val="22"/>
                <w:szCs w:val="22"/>
              </w:rPr>
              <w:t>Feasibility</w:t>
            </w:r>
          </w:p>
        </w:tc>
        <w:tc>
          <w:tcPr>
            <w:tcW w:w="4500" w:type="dxa"/>
            <w:tcBorders>
              <w:top w:val="single" w:sz="8" w:space="0" w:color="auto"/>
              <w:left w:val="single" w:sz="8" w:space="0" w:color="auto"/>
              <w:bottom w:val="single" w:sz="8" w:space="0" w:color="auto"/>
              <w:right w:val="single" w:sz="8" w:space="0" w:color="auto"/>
            </w:tcBorders>
          </w:tcPr>
          <w:p w14:paraId="2FFEA768" w14:textId="77777777" w:rsidR="00B875E8" w:rsidRDefault="00B875E8">
            <w:pPr>
              <w:jc w:val="center"/>
            </w:pPr>
            <w:r w:rsidRPr="040835B1">
              <w:rPr>
                <w:rFonts w:ascii="Times New Roman" w:hAnsi="Times New Roman"/>
                <w:sz w:val="22"/>
                <w:szCs w:val="22"/>
              </w:rPr>
              <w:t>Blades and chassis system</w:t>
            </w:r>
          </w:p>
        </w:tc>
      </w:tr>
    </w:tbl>
    <w:p w14:paraId="4CD0FBAB" w14:textId="77777777" w:rsidR="001A0D3A" w:rsidRDefault="001A0D3A" w:rsidP="00933EF2">
      <w:pPr>
        <w:rPr>
          <w:lang w:val="en-US"/>
        </w:rPr>
      </w:pPr>
    </w:p>
    <w:p w14:paraId="25359DD1" w14:textId="77777777" w:rsidR="006F5C5D" w:rsidRDefault="006F5C5D" w:rsidP="00933EF2">
      <w:pPr>
        <w:rPr>
          <w:lang w:val="en-US"/>
        </w:rPr>
      </w:pPr>
    </w:p>
    <w:p w14:paraId="7621218C" w14:textId="70668075" w:rsidR="00F6501F" w:rsidRDefault="00F6501F" w:rsidP="00A4766E">
      <w:pPr>
        <w:pStyle w:val="Heading2"/>
      </w:pPr>
      <w:bookmarkStart w:id="28" w:name="_Toc137402959"/>
      <w:r w:rsidRPr="003B3C89">
        <w:t>Design informed by market analysis:</w:t>
      </w:r>
      <w:bookmarkEnd w:id="28"/>
    </w:p>
    <w:p w14:paraId="69672523" w14:textId="77777777" w:rsidR="00A4766E" w:rsidRPr="00A4766E" w:rsidRDefault="00A4766E" w:rsidP="00A4766E"/>
    <w:p w14:paraId="7010FEE1" w14:textId="1AEC2D51" w:rsidR="00F6501F" w:rsidRPr="00B67120" w:rsidRDefault="00F6501F" w:rsidP="00F6501F">
      <w:pPr>
        <w:spacing w:line="276" w:lineRule="auto"/>
        <w:jc w:val="both"/>
        <w:rPr>
          <w:rFonts w:ascii="Times New Roman" w:hAnsi="Times New Roman"/>
          <w:sz w:val="22"/>
          <w:szCs w:val="22"/>
        </w:rPr>
      </w:pPr>
      <w:r w:rsidRPr="00B67120">
        <w:rPr>
          <w:rFonts w:ascii="Times New Roman" w:hAnsi="Times New Roman"/>
          <w:sz w:val="22"/>
          <w:szCs w:val="22"/>
        </w:rPr>
        <w:t>To ensure Ray-Zer’s design aligns with current industry trends, market demands, and future projections, the team has conducted an in-depth market analysis. This exploration of market dynamics has not only informed design choices but also provided a robust understanding of the ecosystem within which our product will operate. The following details illustrate how certain design aspects of the rover were influenced by various market insights</w:t>
      </w:r>
      <w:r w:rsidR="00B67120">
        <w:rPr>
          <w:rFonts w:ascii="Times New Roman" w:hAnsi="Times New Roman"/>
          <w:sz w:val="22"/>
          <w:szCs w:val="22"/>
        </w:rPr>
        <w:t>.</w:t>
      </w:r>
    </w:p>
    <w:p w14:paraId="570EE3DD" w14:textId="77777777" w:rsidR="00F6501F" w:rsidRPr="00B67120" w:rsidRDefault="00F6501F" w:rsidP="00F6501F">
      <w:pPr>
        <w:spacing w:line="276" w:lineRule="auto"/>
        <w:jc w:val="both"/>
        <w:rPr>
          <w:rFonts w:ascii="Times New Roman" w:hAnsi="Times New Roman"/>
          <w:sz w:val="22"/>
          <w:szCs w:val="22"/>
        </w:rPr>
      </w:pPr>
    </w:p>
    <w:p w14:paraId="7148854D" w14:textId="77777777" w:rsidR="00F6501F" w:rsidRPr="00B67120" w:rsidRDefault="00F6501F" w:rsidP="00F6501F">
      <w:pPr>
        <w:spacing w:line="276" w:lineRule="auto"/>
        <w:jc w:val="both"/>
        <w:rPr>
          <w:rFonts w:ascii="Times New Roman" w:hAnsi="Times New Roman"/>
          <w:sz w:val="22"/>
          <w:szCs w:val="22"/>
        </w:rPr>
      </w:pPr>
      <w:r w:rsidRPr="00B67120">
        <w:rPr>
          <w:rFonts w:ascii="Times New Roman" w:hAnsi="Times New Roman"/>
          <w:sz w:val="22"/>
          <w:szCs w:val="22"/>
          <w:u w:val="single"/>
        </w:rPr>
        <w:t>Rocker-Bogie:</w:t>
      </w:r>
      <w:r w:rsidRPr="00B67120">
        <w:rPr>
          <w:rFonts w:ascii="Times New Roman" w:hAnsi="Times New Roman"/>
          <w:sz w:val="22"/>
          <w:szCs w:val="22"/>
        </w:rPr>
        <w:t xml:space="preserve"> From the outset, the design team was aware of the significant challenge posed by Brazil’s </w:t>
      </w:r>
      <w:r w:rsidRPr="00B67120">
        <w:rPr>
          <w:rFonts w:ascii="Times New Roman" w:hAnsi="Times New Roman"/>
          <w:sz w:val="22"/>
          <w:szCs w:val="22"/>
        </w:rPr>
        <w:lastRenderedPageBreak/>
        <w:t xml:space="preserve">rugged and unforgiving terrain, particularly that of plantations where coffee in grown. To accommodate for this, a Rocker-Bogie design has been implemented. This chassis possesses an articulated suspension system, meaning the wheels can move freely in relation to the rest of the body, allowing the rover to adapt and conform to the shape of the surface beneath it, ensuring steady operation. Furthermore, traction and stability are improved through the system’s differential linkage, allowing weight to be distributed evenly across all six wheels. This design choice negates the need for a complex system of springs and dampers, simplifying construction and reducing costs while decreasing the risk of it tipping over. This is further improved by the vehicles low centre of gravity. </w:t>
      </w:r>
    </w:p>
    <w:p w14:paraId="6C161ABD" w14:textId="77777777" w:rsidR="00F6501F" w:rsidRPr="00B67120" w:rsidRDefault="00F6501F" w:rsidP="00F6501F">
      <w:pPr>
        <w:spacing w:line="276" w:lineRule="auto"/>
        <w:jc w:val="both"/>
        <w:rPr>
          <w:rFonts w:ascii="Times New Roman" w:hAnsi="Times New Roman"/>
          <w:sz w:val="22"/>
          <w:szCs w:val="22"/>
        </w:rPr>
      </w:pPr>
    </w:p>
    <w:p w14:paraId="256304E3" w14:textId="77777777" w:rsidR="0079008A" w:rsidRDefault="7A55B94F" w:rsidP="00F92E06">
      <w:pPr>
        <w:keepNext/>
        <w:spacing w:line="276" w:lineRule="auto"/>
        <w:jc w:val="center"/>
      </w:pPr>
      <w:r>
        <w:rPr>
          <w:noProof/>
        </w:rPr>
        <w:drawing>
          <wp:inline distT="0" distB="0" distL="0" distR="0" wp14:anchorId="753E2F9A" wp14:editId="094B8D7A">
            <wp:extent cx="4904508" cy="2494637"/>
            <wp:effectExtent l="12700" t="12700" r="10795" b="7620"/>
            <wp:docPr id="780956023" name="Picture 780956023" descr="A picture containing circl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0956023"/>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904508" cy="2494637"/>
                    </a:xfrm>
                    <a:prstGeom prst="rect">
                      <a:avLst/>
                    </a:prstGeom>
                    <a:ln w="12700">
                      <a:solidFill>
                        <a:schemeClr val="tx1"/>
                      </a:solidFill>
                    </a:ln>
                  </pic:spPr>
                </pic:pic>
              </a:graphicData>
            </a:graphic>
          </wp:inline>
        </w:drawing>
      </w:r>
    </w:p>
    <w:p w14:paraId="787FDF69" w14:textId="1C16025A" w:rsidR="00DA2E84" w:rsidRPr="00F92E06" w:rsidRDefault="0079008A" w:rsidP="00F92E06">
      <w:pPr>
        <w:pStyle w:val="Caption"/>
        <w:jc w:val="center"/>
        <w:rPr>
          <w:rFonts w:ascii="Times New Roman" w:hAnsi="Times New Roman"/>
          <w:sz w:val="28"/>
          <w:szCs w:val="28"/>
        </w:rPr>
      </w:pPr>
      <w:r w:rsidRPr="00F92E06">
        <w:rPr>
          <w:rFonts w:hint="eastAsia"/>
          <w:sz w:val="21"/>
          <w:szCs w:val="21"/>
        </w:rPr>
        <w:t>Figure</w:t>
      </w:r>
      <w:r w:rsidRPr="00F92E06">
        <w:rPr>
          <w:sz w:val="21"/>
          <w:szCs w:val="21"/>
        </w:rPr>
        <w:t xml:space="preserve"> </w:t>
      </w:r>
      <w:r w:rsidR="00F92E06" w:rsidRPr="00F92E06">
        <w:rPr>
          <w:sz w:val="21"/>
          <w:szCs w:val="21"/>
        </w:rPr>
        <w:fldChar w:fldCharType="begin"/>
      </w:r>
      <w:r w:rsidR="00F92E06" w:rsidRPr="00F92E06">
        <w:rPr>
          <w:sz w:val="21"/>
          <w:szCs w:val="21"/>
        </w:rPr>
        <w:instrText xml:space="preserve"> SEQ Figure \* ARABIC </w:instrText>
      </w:r>
      <w:r w:rsidR="00F92E06" w:rsidRPr="00F92E06">
        <w:rPr>
          <w:sz w:val="21"/>
          <w:szCs w:val="21"/>
        </w:rPr>
        <w:fldChar w:fldCharType="separate"/>
      </w:r>
      <w:r w:rsidR="00FD499E">
        <w:rPr>
          <w:noProof/>
          <w:sz w:val="21"/>
          <w:szCs w:val="21"/>
        </w:rPr>
        <w:t>16</w:t>
      </w:r>
      <w:r w:rsidR="00F92E06" w:rsidRPr="00F92E06">
        <w:rPr>
          <w:sz w:val="21"/>
          <w:szCs w:val="21"/>
        </w:rPr>
        <w:fldChar w:fldCharType="end"/>
      </w:r>
      <w:r w:rsidR="00F92E06" w:rsidRPr="00F92E06">
        <w:rPr>
          <w:sz w:val="21"/>
          <w:szCs w:val="21"/>
        </w:rPr>
        <w:t xml:space="preserve"> -</w:t>
      </w:r>
      <w:r w:rsidRPr="00F92E06">
        <w:rPr>
          <w:sz w:val="21"/>
          <w:szCs w:val="21"/>
        </w:rPr>
        <w:t xml:space="preserve"> </w:t>
      </w:r>
      <w:r w:rsidR="001B6C89" w:rsidRPr="00F92E06">
        <w:rPr>
          <w:sz w:val="21"/>
          <w:szCs w:val="21"/>
        </w:rPr>
        <w:t>Rocker-</w:t>
      </w:r>
      <w:r w:rsidR="00F94727" w:rsidRPr="00F92E06">
        <w:rPr>
          <w:sz w:val="21"/>
          <w:szCs w:val="21"/>
        </w:rPr>
        <w:t>Bogie</w:t>
      </w:r>
      <w:r w:rsidR="00AE501E" w:rsidRPr="00F92E06">
        <w:rPr>
          <w:sz w:val="21"/>
          <w:szCs w:val="21"/>
        </w:rPr>
        <w:t xml:space="preserve"> </w:t>
      </w:r>
      <w:r w:rsidR="00F92E06" w:rsidRPr="00F92E06">
        <w:rPr>
          <w:sz w:val="21"/>
          <w:szCs w:val="21"/>
        </w:rPr>
        <w:t>Assembly</w:t>
      </w:r>
      <w:r w:rsidR="00AE501E" w:rsidRPr="00F92E06">
        <w:rPr>
          <w:sz w:val="21"/>
          <w:szCs w:val="21"/>
        </w:rPr>
        <w:t xml:space="preserve"> CAD</w:t>
      </w:r>
    </w:p>
    <w:p w14:paraId="4C08DCC9" w14:textId="2C453C8B" w:rsidR="00F6501F" w:rsidRPr="00B67120" w:rsidRDefault="00F6501F" w:rsidP="00F6501F">
      <w:pPr>
        <w:spacing w:line="276" w:lineRule="auto"/>
        <w:jc w:val="both"/>
        <w:rPr>
          <w:rFonts w:ascii="Times New Roman" w:hAnsi="Times New Roman"/>
          <w:sz w:val="22"/>
          <w:szCs w:val="22"/>
        </w:rPr>
      </w:pPr>
      <w:r w:rsidRPr="00B67120">
        <w:rPr>
          <w:rFonts w:ascii="Times New Roman" w:hAnsi="Times New Roman"/>
          <w:sz w:val="22"/>
          <w:szCs w:val="22"/>
          <w:u w:val="single"/>
        </w:rPr>
        <w:t>Laser:</w:t>
      </w:r>
      <w:r w:rsidRPr="00B67120">
        <w:rPr>
          <w:rFonts w:ascii="Times New Roman" w:hAnsi="Times New Roman"/>
          <w:sz w:val="22"/>
          <w:szCs w:val="22"/>
        </w:rPr>
        <w:t xml:space="preserve"> Laser technology is distinguished for its non-invasive approach to weed control. It therefore does not cause any form of soil erosion and disturbance as seen with mechanical removal techniques. With a high degree of precision, less </w:t>
      </w:r>
      <w:r w:rsidRPr="00B67120">
        <w:rPr>
          <w:rFonts w:ascii="Times New Roman" w:hAnsi="Times New Roman"/>
          <w:sz w:val="22"/>
          <w:szCs w:val="22"/>
          <w:highlight w:val="yellow"/>
        </w:rPr>
        <w:t>than ± 1 mm</w:t>
      </w:r>
      <w:r w:rsidR="00795E1E" w:rsidRPr="00B67120">
        <w:rPr>
          <w:rFonts w:ascii="Times New Roman" w:hAnsi="Times New Roman"/>
          <w:sz w:val="22"/>
          <w:szCs w:val="22"/>
        </w:rPr>
        <w:t xml:space="preserve"> </w:t>
      </w:r>
      <w:sdt>
        <w:sdtPr>
          <w:rPr>
            <w:rFonts w:ascii="Times New Roman" w:hAnsi="Times New Roman"/>
            <w:color w:val="000000" w:themeColor="text1"/>
            <w:sz w:val="22"/>
            <w:szCs w:val="22"/>
          </w:rPr>
          <w:tag w:val="MENDELEY_CITATION_v3_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"/>
          <w:id w:val="1820688079"/>
          <w:placeholder>
            <w:docPart w:val="161B3B116CBD47C498844E283065F403"/>
          </w:placeholder>
        </w:sdtPr>
        <w:sdtContent>
          <w:r w:rsidR="00795E1E" w:rsidRPr="197801CD">
            <w:rPr>
              <w:rFonts w:ascii="Times New Roman" w:hAnsi="Times New Roman"/>
              <w:color w:val="000000" w:themeColor="text1"/>
              <w:sz w:val="22"/>
              <w:szCs w:val="22"/>
            </w:rPr>
            <w:t>[</w:t>
          </w:r>
          <w:r w:rsidR="007506F7" w:rsidRPr="197801CD">
            <w:rPr>
              <w:rFonts w:ascii="Times New Roman" w:hAnsi="Times New Roman"/>
              <w:color w:val="000000" w:themeColor="text1"/>
              <w:sz w:val="22"/>
              <w:szCs w:val="22"/>
            </w:rPr>
            <w:t>36</w:t>
          </w:r>
          <w:r w:rsidR="00795E1E" w:rsidRPr="197801CD">
            <w:rPr>
              <w:rFonts w:ascii="Times New Roman" w:hAnsi="Times New Roman"/>
              <w:color w:val="000000" w:themeColor="text1"/>
              <w:sz w:val="22"/>
              <w:szCs w:val="22"/>
            </w:rPr>
            <w:t>]</w:t>
          </w:r>
        </w:sdtContent>
      </w:sdt>
      <w:r w:rsidRPr="00B67120">
        <w:rPr>
          <w:rFonts w:ascii="Times New Roman" w:hAnsi="Times New Roman"/>
          <w:sz w:val="22"/>
          <w:szCs w:val="22"/>
        </w:rPr>
        <w:t>, the laser selectively targets the weed's meristem, limiting any potential disturbance to the surrounding ecosystem. This serves to protect delicate eco-system consisting of vital organisms and fauna that significantly contribute to the health of the soil, thus aligning with the environmental sustainability commitments of Activelio. Brazil’s limited regulatory guidance in the space has supported this choice. Moreover, this method of eradication completely eliminates the threat of weeds developing any form of resistance, a significant worry highlighted in the market research [</w:t>
      </w:r>
      <w:r w:rsidRPr="00B67120">
        <w:rPr>
          <w:rFonts w:ascii="Times New Roman" w:hAnsi="Times New Roman"/>
          <w:sz w:val="22"/>
          <w:szCs w:val="22"/>
          <w:highlight w:val="yellow"/>
        </w:rPr>
        <w:t>Appendix</w:t>
      </w:r>
      <w:r w:rsidRPr="00B67120">
        <w:rPr>
          <w:rFonts w:ascii="Times New Roman" w:hAnsi="Times New Roman"/>
          <w:sz w:val="22"/>
          <w:szCs w:val="22"/>
        </w:rPr>
        <w:t>].</w:t>
      </w:r>
    </w:p>
    <w:p w14:paraId="0B0AE2FD" w14:textId="77777777" w:rsidR="00F6501F" w:rsidRPr="00B67120" w:rsidRDefault="00F6501F" w:rsidP="00F6501F">
      <w:pPr>
        <w:spacing w:line="276" w:lineRule="auto"/>
        <w:jc w:val="both"/>
        <w:rPr>
          <w:rFonts w:ascii="Times New Roman" w:hAnsi="Times New Roman"/>
          <w:sz w:val="22"/>
          <w:szCs w:val="22"/>
        </w:rPr>
      </w:pPr>
    </w:p>
    <w:p w14:paraId="3BB2C0D4" w14:textId="77777777" w:rsidR="00F6501F" w:rsidRPr="00B67120" w:rsidRDefault="00F6501F" w:rsidP="00F6501F">
      <w:pPr>
        <w:spacing w:line="276" w:lineRule="auto"/>
        <w:jc w:val="both"/>
        <w:rPr>
          <w:rFonts w:ascii="Times New Roman" w:hAnsi="Times New Roman"/>
          <w:sz w:val="22"/>
          <w:szCs w:val="22"/>
        </w:rPr>
      </w:pPr>
      <w:r w:rsidRPr="00B67120">
        <w:rPr>
          <w:rFonts w:ascii="Times New Roman" w:hAnsi="Times New Roman"/>
          <w:sz w:val="22"/>
          <w:szCs w:val="22"/>
          <w:u w:val="single"/>
        </w:rPr>
        <w:t>3D Printed Parts, PVC Piping, and T-Slot Bars:</w:t>
      </w:r>
      <w:r w:rsidRPr="00B67120">
        <w:rPr>
          <w:rFonts w:ascii="Times New Roman" w:hAnsi="Times New Roman"/>
          <w:sz w:val="22"/>
          <w:szCs w:val="22"/>
        </w:rPr>
        <w:t xml:space="preserve"> Emphasising the affordability for farmers in developing countries, as well as the accessibility, reliability, and ease of repairing components, the design team selected PVC piping and Aluminium T slot bars as the materials of choice. These choices present a cost-effective option when compared to other, highly technical, precision manufactured approaches. Furthermore, 3D-printed polymers have been adopted as pose to traditional metal alloys for the manufacture of key components such as motor brackets. This material transition not only brings substantial cost savings but also aligns with a more sustainable production approach. Designs may subsequently be sent to an in-house manufacturing studio in Brazil, and shipped locally when required, reducing dependence on international shipping. This was essential as considering economic trends and projections, it was crucial that the design remain affordable and provide excellent value for money. Additionally, given the abundance of both PVC and aluminium, farmers in remote locations can easily and rapidly repair their Ray-Zer units without relying on specialist knowledge, tooling, or external supply chains, thus ensuring minimal downtime. Furthermore, PVC piping brings an aspect of </w:t>
      </w:r>
      <w:r w:rsidRPr="00B67120">
        <w:rPr>
          <w:rFonts w:ascii="Times New Roman" w:hAnsi="Times New Roman"/>
          <w:sz w:val="22"/>
          <w:szCs w:val="22"/>
        </w:rPr>
        <w:lastRenderedPageBreak/>
        <w:t>modularity to the design, allowing farmers to modify Ray-Zer’s height for use on different crops and thus catering towards the increased interest in customization and versatility in the market.</w:t>
      </w:r>
    </w:p>
    <w:p w14:paraId="6E0EDC03" w14:textId="77777777" w:rsidR="00F6501F" w:rsidRDefault="00F6501F" w:rsidP="00F6501F">
      <w:pPr>
        <w:spacing w:line="276" w:lineRule="auto"/>
        <w:jc w:val="both"/>
        <w:rPr>
          <w:sz w:val="22"/>
          <w:szCs w:val="22"/>
        </w:rPr>
      </w:pPr>
    </w:p>
    <w:p w14:paraId="4B1B5DDE" w14:textId="77777777" w:rsidR="00F6501F" w:rsidRPr="00B67120" w:rsidRDefault="00F6501F" w:rsidP="00F6501F">
      <w:pPr>
        <w:spacing w:line="276" w:lineRule="auto"/>
        <w:jc w:val="both"/>
        <w:rPr>
          <w:rFonts w:ascii="Times New Roman" w:hAnsi="Times New Roman"/>
          <w:sz w:val="22"/>
          <w:szCs w:val="22"/>
        </w:rPr>
      </w:pPr>
      <w:r w:rsidRPr="00B67120">
        <w:rPr>
          <w:rFonts w:ascii="Times New Roman" w:hAnsi="Times New Roman"/>
          <w:sz w:val="22"/>
          <w:szCs w:val="22"/>
          <w:u w:val="single"/>
        </w:rPr>
        <w:t>Solar Panel:</w:t>
      </w:r>
      <w:r w:rsidRPr="00B67120">
        <w:rPr>
          <w:rFonts w:ascii="Times New Roman" w:hAnsi="Times New Roman"/>
          <w:sz w:val="22"/>
          <w:szCs w:val="22"/>
        </w:rPr>
        <w:t xml:space="preserve"> In order to maximize Ray-Zer's operational time, a solar panel has been incorporated into the design to act as a secondary source of power. The photovoltaic power potential map illustrated in </w:t>
      </w:r>
      <w:r w:rsidRPr="00B67120">
        <w:rPr>
          <w:rFonts w:ascii="Times New Roman" w:hAnsi="Times New Roman"/>
          <w:sz w:val="22"/>
          <w:szCs w:val="22"/>
          <w:highlight w:val="yellow"/>
        </w:rPr>
        <w:t>Figure</w:t>
      </w:r>
      <w:r w:rsidRPr="00B67120">
        <w:rPr>
          <w:rFonts w:ascii="Times New Roman" w:hAnsi="Times New Roman"/>
          <w:sz w:val="22"/>
          <w:szCs w:val="22"/>
        </w:rPr>
        <w:t xml:space="preserve"> underscores the substantial solar energy available in Brazil for harnessing, thus making this additional energy source an apt choice for the vehicle. This integration not only optimizes the power efficiency but also supports the drive towards sustainable and renewable energy use. This was a key factor highlighted in the first-hand research conducted with industry specialists.</w:t>
      </w:r>
    </w:p>
    <w:p w14:paraId="73ECF45F" w14:textId="77777777" w:rsidR="00F6501F" w:rsidRDefault="00F6501F" w:rsidP="00F6501F">
      <w:pPr>
        <w:spacing w:line="276" w:lineRule="auto"/>
        <w:jc w:val="both"/>
        <w:rPr>
          <w:sz w:val="22"/>
          <w:szCs w:val="22"/>
        </w:rPr>
      </w:pPr>
    </w:p>
    <w:p w14:paraId="56B68DBB" w14:textId="77777777" w:rsidR="00F6501F" w:rsidRDefault="00F6501F" w:rsidP="00AC1220">
      <w:pPr>
        <w:keepNext/>
        <w:jc w:val="center"/>
      </w:pPr>
      <w:r>
        <w:fldChar w:fldCharType="begin"/>
      </w:r>
      <w:r>
        <w:instrText xml:space="preserve"> INCLUDEPICTURE "https://solargis.com/file?url=download/Brazil/Brazil_PVOUT_mid-size-map_156x175mm-300dpi_v20191015.preview.jpg&amp;bucket=globalsolaratlas.info" \* MERGEFORMATINET </w:instrText>
      </w:r>
      <w:r>
        <w:fldChar w:fldCharType="separate"/>
      </w:r>
      <w:r w:rsidR="561FDA6A">
        <w:rPr>
          <w:noProof/>
        </w:rPr>
        <w:drawing>
          <wp:inline distT="0" distB="0" distL="0" distR="0" wp14:anchorId="1B562BFB" wp14:editId="08A638F6">
            <wp:extent cx="3151841" cy="3542242"/>
            <wp:effectExtent l="12700" t="12700" r="10795" b="13970"/>
            <wp:docPr id="1048579585" name="Picture 1048579585" descr="Photovoltaic Electricity Potential, Braz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8579585"/>
                    <pic:cNvPicPr/>
                  </pic:nvPicPr>
                  <pic:blipFill>
                    <a:blip r:embed="rId32">
                      <a:extLst>
                        <a:ext uri="{28A0092B-C50C-407E-A947-70E740481C1C}">
                          <a14:useLocalDpi xmlns:a14="http://schemas.microsoft.com/office/drawing/2010/main" val="0"/>
                        </a:ext>
                      </a:extLst>
                    </a:blip>
                    <a:stretch>
                      <a:fillRect/>
                    </a:stretch>
                  </pic:blipFill>
                  <pic:spPr>
                    <a:xfrm>
                      <a:off x="0" y="0"/>
                      <a:ext cx="3172421" cy="3565371"/>
                    </a:xfrm>
                    <a:prstGeom prst="rect">
                      <a:avLst/>
                    </a:prstGeom>
                    <a:ln>
                      <a:solidFill>
                        <a:schemeClr val="tx1"/>
                      </a:solidFill>
                    </a:ln>
                  </pic:spPr>
                </pic:pic>
              </a:graphicData>
            </a:graphic>
          </wp:inline>
        </w:drawing>
      </w:r>
      <w:r>
        <w:fldChar w:fldCharType="end"/>
      </w:r>
    </w:p>
    <w:p w14:paraId="0DFA0BA9" w14:textId="36D227F9" w:rsidR="00F6501F" w:rsidRPr="00AC1220" w:rsidRDefault="00AC1220" w:rsidP="00AC1220">
      <w:pPr>
        <w:pStyle w:val="Caption"/>
        <w:jc w:val="center"/>
        <w:rPr>
          <w:sz w:val="21"/>
          <w:szCs w:val="21"/>
        </w:rPr>
      </w:pPr>
      <w:r w:rsidRPr="00AC1220">
        <w:rPr>
          <w:sz w:val="21"/>
          <w:szCs w:val="21"/>
        </w:rPr>
        <w:t xml:space="preserve">Figure </w:t>
      </w:r>
      <w:r w:rsidRPr="00AC1220">
        <w:rPr>
          <w:sz w:val="21"/>
          <w:szCs w:val="21"/>
        </w:rPr>
        <w:fldChar w:fldCharType="begin"/>
      </w:r>
      <w:r w:rsidRPr="00AC1220">
        <w:rPr>
          <w:sz w:val="21"/>
          <w:szCs w:val="21"/>
        </w:rPr>
        <w:instrText xml:space="preserve"> SEQ Figure \* ARABIC </w:instrText>
      </w:r>
      <w:r w:rsidRPr="00AC1220">
        <w:rPr>
          <w:sz w:val="21"/>
          <w:szCs w:val="21"/>
        </w:rPr>
        <w:fldChar w:fldCharType="separate"/>
      </w:r>
      <w:r w:rsidR="00FD499E">
        <w:rPr>
          <w:noProof/>
          <w:sz w:val="21"/>
          <w:szCs w:val="21"/>
        </w:rPr>
        <w:t>17</w:t>
      </w:r>
      <w:r w:rsidRPr="00AC1220">
        <w:rPr>
          <w:sz w:val="21"/>
          <w:szCs w:val="21"/>
        </w:rPr>
        <w:fldChar w:fldCharType="end"/>
      </w:r>
      <w:r w:rsidRPr="00AC1220">
        <w:rPr>
          <w:sz w:val="21"/>
          <w:szCs w:val="21"/>
        </w:rPr>
        <w:t xml:space="preserve"> - Map Depicting Photovoltaic Power Potential Across Brazil</w:t>
      </w:r>
      <w:r w:rsidR="00FD56BF">
        <w:rPr>
          <w:sz w:val="21"/>
          <w:szCs w:val="21"/>
        </w:rPr>
        <w:t xml:space="preserve"> </w:t>
      </w:r>
      <w:sdt>
        <w:sdtPr>
          <w:rPr>
            <w:i w:val="0"/>
            <w:iCs w:val="0"/>
            <w:color w:val="000000" w:themeColor="text1"/>
            <w:sz w:val="21"/>
            <w:szCs w:val="21"/>
          </w:rPr>
          <w:tag w:val="MENDELEY_CITATION_v3_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"/>
          <w:id w:val="1664975805"/>
          <w:placeholder>
            <w:docPart w:val="20EF7D5B777B4D5F90BD1A0F7D93C60D"/>
          </w:placeholder>
        </w:sdtPr>
        <w:sdtContent>
          <w:r w:rsidR="00132EB4" w:rsidRPr="2F3CC8C8">
            <w:rPr>
              <w:i w:val="0"/>
              <w:iCs w:val="0"/>
              <w:color w:val="000000" w:themeColor="text1"/>
              <w:sz w:val="21"/>
              <w:szCs w:val="21"/>
            </w:rPr>
            <w:t>[37]</w:t>
          </w:r>
        </w:sdtContent>
      </w:sdt>
    </w:p>
    <w:p w14:paraId="7FC017A7" w14:textId="77777777" w:rsidR="00CD4A33" w:rsidRPr="00CA345A" w:rsidRDefault="00F6501F" w:rsidP="00EF4374">
      <w:pPr>
        <w:spacing w:line="276" w:lineRule="auto"/>
        <w:jc w:val="both"/>
        <w:rPr>
          <w:rFonts w:ascii="Times New Roman" w:hAnsi="Times New Roman"/>
          <w:sz w:val="22"/>
          <w:szCs w:val="22"/>
        </w:rPr>
      </w:pPr>
      <w:r w:rsidRPr="00CA345A">
        <w:rPr>
          <w:rFonts w:ascii="Times New Roman" w:hAnsi="Times New Roman"/>
          <w:sz w:val="22"/>
          <w:szCs w:val="22"/>
          <w:u w:val="single"/>
        </w:rPr>
        <w:t>Nutrient Distributing System:</w:t>
      </w:r>
      <w:r w:rsidRPr="00CA345A">
        <w:rPr>
          <w:rFonts w:ascii="Times New Roman" w:hAnsi="Times New Roman"/>
          <w:sz w:val="22"/>
          <w:szCs w:val="22"/>
        </w:rPr>
        <w:t xml:space="preserve"> In conducting thorough market research, the design team closely examined existing products offered by industry leaders like Naio, whose solutions extend beyond basic weeding to additional farming tasks such as hoeing, seeding, and furrowing. This analysis offered insights into the evolving expectations of modern farming equipment. In response to these emerging industry trends, the design team decided to integrate a nutrient distributing system into Ray-Zer’s side profile, allowing farmers to distribute precise amounts of necessary nutrients across their fields, thereby optimizing their use of resources and potentially increasing their crop's productivity. </w:t>
      </w:r>
    </w:p>
    <w:p w14:paraId="07585F67" w14:textId="77777777" w:rsidR="00EF4374" w:rsidRPr="00CA345A" w:rsidRDefault="00EF4374" w:rsidP="00CA345A">
      <w:pPr>
        <w:spacing w:line="276" w:lineRule="auto"/>
        <w:rPr>
          <w:rFonts w:ascii="Times New Roman" w:hAnsi="Times New Roman"/>
          <w:sz w:val="22"/>
          <w:szCs w:val="22"/>
        </w:rPr>
      </w:pPr>
    </w:p>
    <w:p w14:paraId="64509E19" w14:textId="77777777" w:rsidR="00EF4374" w:rsidRPr="00CA345A" w:rsidRDefault="00EF4374" w:rsidP="00EF4374">
      <w:pPr>
        <w:spacing w:line="276" w:lineRule="auto"/>
        <w:jc w:val="both"/>
        <w:rPr>
          <w:rFonts w:ascii="Times New Roman" w:hAnsi="Times New Roman"/>
          <w:sz w:val="22"/>
          <w:szCs w:val="22"/>
        </w:rPr>
      </w:pPr>
      <w:r w:rsidRPr="00CA345A">
        <w:rPr>
          <w:rFonts w:ascii="Times New Roman" w:hAnsi="Times New Roman"/>
          <w:sz w:val="22"/>
          <w:szCs w:val="22"/>
          <w:u w:val="single"/>
        </w:rPr>
        <w:t>FEA Optimisation:</w:t>
      </w:r>
      <w:r w:rsidRPr="00CA345A">
        <w:rPr>
          <w:rFonts w:ascii="Times New Roman" w:hAnsi="Times New Roman"/>
          <w:sz w:val="22"/>
          <w:szCs w:val="22"/>
        </w:rPr>
        <w:t xml:space="preserve"> Component geometries were optimised based off findings from in depth FEA analysis. Cross sections were made smaller, and wall thicknesses reduced in parts of the chassis assembly. Materials that were to be manufactured from metal alloys underwent changes to 3D printed polymers, leading to a significant reduction in system mass and cost. This was crucial in order for the design to be able to efficiency navigate over waterlogged and muddy fields, as is often the case for agricultural land situation near the Amazon River basin. This analysis also played a key role in ensuring the design was robust and reliable.</w:t>
      </w:r>
    </w:p>
    <w:p w14:paraId="4E003966" w14:textId="77777777" w:rsidR="001E5F83" w:rsidRDefault="001E5F83" w:rsidP="00EF4374">
      <w:pPr>
        <w:spacing w:line="276" w:lineRule="auto"/>
        <w:jc w:val="both"/>
        <w:rPr>
          <w:sz w:val="22"/>
          <w:szCs w:val="22"/>
        </w:rPr>
      </w:pPr>
    </w:p>
    <w:p w14:paraId="55A4F2F6" w14:textId="099347EE" w:rsidR="00895B01" w:rsidRDefault="00895B01" w:rsidP="00D013F8">
      <w:pPr>
        <w:pStyle w:val="Heading2"/>
        <w:rPr>
          <w:lang w:eastAsia="en-US"/>
        </w:rPr>
      </w:pPr>
      <w:bookmarkStart w:id="29" w:name="_Toc137402960"/>
      <w:r>
        <w:lastRenderedPageBreak/>
        <w:t>Detailed CAD</w:t>
      </w:r>
      <w:r w:rsidR="00D013F8">
        <w:t xml:space="preserve"> and Electronics Design:</w:t>
      </w:r>
      <w:bookmarkEnd w:id="29"/>
    </w:p>
    <w:p w14:paraId="61B1C252" w14:textId="77777777" w:rsidR="00044782" w:rsidRDefault="00044782" w:rsidP="00895B01">
      <w:pPr>
        <w:rPr>
          <w:rFonts w:asciiTheme="majorHAnsi" w:eastAsiaTheme="majorEastAsia" w:hAnsiTheme="majorHAnsi" w:cstheme="majorBidi" w:hint="eastAsia"/>
          <w:color w:val="2F5496" w:themeColor="accent1" w:themeShade="BF"/>
          <w:sz w:val="26"/>
          <w:szCs w:val="26"/>
        </w:rPr>
      </w:pPr>
    </w:p>
    <w:p w14:paraId="5BCC8179" w14:textId="2058CBA5" w:rsidR="003C4A9A" w:rsidRDefault="7113DCA7" w:rsidP="003C328C">
      <w:pPr>
        <w:keepNext/>
        <w:jc w:val="center"/>
        <w:rPr>
          <w:rFonts w:eastAsiaTheme="majorEastAsia"/>
        </w:rPr>
      </w:pPr>
      <w:r>
        <w:rPr>
          <w:noProof/>
        </w:rPr>
        <w:drawing>
          <wp:inline distT="0" distB="0" distL="0" distR="0" wp14:anchorId="74004F6C" wp14:editId="105BA4DD">
            <wp:extent cx="4572000" cy="2743200"/>
            <wp:effectExtent l="0" t="0" r="0" b="0"/>
            <wp:docPr id="1787424094" name="Picture 1787424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4572000" cy="2743200"/>
                    </a:xfrm>
                    <a:prstGeom prst="rect">
                      <a:avLst/>
                    </a:prstGeom>
                  </pic:spPr>
                </pic:pic>
              </a:graphicData>
            </a:graphic>
          </wp:inline>
        </w:drawing>
      </w:r>
    </w:p>
    <w:p w14:paraId="685917FB" w14:textId="5585597A" w:rsidR="00A67001" w:rsidRDefault="003C328C" w:rsidP="003C328C">
      <w:pPr>
        <w:pStyle w:val="Caption"/>
        <w:jc w:val="center"/>
        <w:rPr>
          <w:sz w:val="21"/>
          <w:szCs w:val="21"/>
        </w:rPr>
      </w:pPr>
      <w:r w:rsidRPr="003C328C">
        <w:rPr>
          <w:sz w:val="21"/>
          <w:szCs w:val="21"/>
        </w:rPr>
        <w:t xml:space="preserve">Figure </w:t>
      </w:r>
      <w:r w:rsidRPr="003C328C">
        <w:rPr>
          <w:sz w:val="21"/>
          <w:szCs w:val="21"/>
        </w:rPr>
        <w:fldChar w:fldCharType="begin"/>
      </w:r>
      <w:r w:rsidRPr="003C328C">
        <w:rPr>
          <w:sz w:val="21"/>
          <w:szCs w:val="21"/>
        </w:rPr>
        <w:instrText xml:space="preserve"> SEQ Figure \* ARABIC </w:instrText>
      </w:r>
      <w:r w:rsidRPr="003C328C">
        <w:rPr>
          <w:sz w:val="21"/>
          <w:szCs w:val="21"/>
        </w:rPr>
        <w:fldChar w:fldCharType="separate"/>
      </w:r>
      <w:r w:rsidR="00FD499E">
        <w:rPr>
          <w:noProof/>
          <w:sz w:val="21"/>
          <w:szCs w:val="21"/>
        </w:rPr>
        <w:t>18</w:t>
      </w:r>
      <w:r w:rsidRPr="003C328C">
        <w:rPr>
          <w:sz w:val="21"/>
          <w:szCs w:val="21"/>
        </w:rPr>
        <w:fldChar w:fldCharType="end"/>
      </w:r>
      <w:r w:rsidRPr="003C328C">
        <w:rPr>
          <w:sz w:val="21"/>
          <w:szCs w:val="21"/>
        </w:rPr>
        <w:t xml:space="preserve"> - Detailed and Labelled CAD of Ray-Zer</w:t>
      </w:r>
    </w:p>
    <w:p w14:paraId="53E615B4" w14:textId="77777777" w:rsidR="00FD499E" w:rsidRDefault="006A079E" w:rsidP="00FD499E">
      <w:pPr>
        <w:keepNext/>
        <w:jc w:val="center"/>
      </w:pPr>
      <w:r>
        <w:rPr>
          <w:rFonts w:ascii="Times New Roman" w:hAnsi="Times New Roman"/>
          <w:noProof/>
          <w:lang w:eastAsia="en-US"/>
        </w:rPr>
        <w:drawing>
          <wp:inline distT="0" distB="0" distL="0" distR="0" wp14:anchorId="3A553C95" wp14:editId="016488A9">
            <wp:extent cx="4724400" cy="4943475"/>
            <wp:effectExtent l="0" t="0" r="0" b="9525"/>
            <wp:docPr id="101248202" name="Graphic 101248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48202" name="Graphic 101248202"/>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4724400" cy="4943475"/>
                    </a:xfrm>
                    <a:prstGeom prst="rect">
                      <a:avLst/>
                    </a:prstGeom>
                  </pic:spPr>
                </pic:pic>
              </a:graphicData>
            </a:graphic>
          </wp:inline>
        </w:drawing>
      </w:r>
    </w:p>
    <w:p w14:paraId="5C485E96" w14:textId="3ABAC54D" w:rsidR="00ED3400" w:rsidRPr="00ED3400" w:rsidRDefault="00FD499E" w:rsidP="00FD499E">
      <w:pPr>
        <w:pStyle w:val="Caption"/>
        <w:jc w:val="center"/>
        <w:rPr>
          <w:rFonts w:ascii="Times New Roman" w:hAnsi="Times New Roman"/>
          <w:lang w:eastAsia="en-US"/>
        </w:rPr>
      </w:pPr>
      <w:r>
        <w:t xml:space="preserve">Figure </w:t>
      </w:r>
      <w:fldSimple w:instr=" SEQ Figure \* ARABIC ">
        <w:r>
          <w:rPr>
            <w:noProof/>
          </w:rPr>
          <w:t>19</w:t>
        </w:r>
      </w:fldSimple>
      <w:r>
        <w:t>: Electronics Configuration Schematic for Ray-Zer</w:t>
      </w:r>
    </w:p>
    <w:p w14:paraId="0EC822CC" w14:textId="0D2D45E0" w:rsidR="00254371" w:rsidRPr="00E3347E" w:rsidRDefault="00CD4A33" w:rsidP="00254371">
      <w:pPr>
        <w:pStyle w:val="Heading1"/>
        <w:numPr>
          <w:ilvl w:val="0"/>
          <w:numId w:val="6"/>
        </w:numPr>
        <w:ind w:left="0" w:firstLine="0"/>
        <w:jc w:val="both"/>
        <w:rPr>
          <w:b/>
          <w:sz w:val="36"/>
          <w:szCs w:val="36"/>
          <w:lang w:val="en-US"/>
        </w:rPr>
      </w:pPr>
      <w:bookmarkStart w:id="30" w:name="_Toc137402961"/>
      <w:r w:rsidRPr="197801CD">
        <w:rPr>
          <w:b/>
          <w:sz w:val="36"/>
          <w:szCs w:val="36"/>
        </w:rPr>
        <w:lastRenderedPageBreak/>
        <w:t>Modelling &amp; Analysis:</w:t>
      </w:r>
      <w:bookmarkEnd w:id="30"/>
    </w:p>
    <w:p w14:paraId="7925120A" w14:textId="77777777" w:rsidR="0087386B" w:rsidRPr="0087386B" w:rsidRDefault="0087386B" w:rsidP="0087386B">
      <w:pPr>
        <w:rPr>
          <w:lang w:val="en-US"/>
        </w:rPr>
      </w:pPr>
    </w:p>
    <w:p w14:paraId="19AF1200" w14:textId="77777777" w:rsidR="0087386B" w:rsidRDefault="0087386B" w:rsidP="0087386B">
      <w:pPr>
        <w:pStyle w:val="Heading2"/>
        <w:rPr>
          <w:rFonts w:ascii="Times New Roman" w:hAnsi="Times New Roman" w:cs="Times New Roman"/>
          <w:lang w:val="en-US"/>
        </w:rPr>
      </w:pPr>
      <w:bookmarkStart w:id="31" w:name="_Toc128740462"/>
      <w:bookmarkStart w:id="32" w:name="_Toc137402962"/>
      <w:r w:rsidRPr="003626FB">
        <w:t>FEA</w:t>
      </w:r>
      <w:r w:rsidRPr="197801CD">
        <w:rPr>
          <w:rFonts w:ascii="Times New Roman" w:hAnsi="Times New Roman" w:cs="Times New Roman"/>
        </w:rPr>
        <w:t>:</w:t>
      </w:r>
      <w:bookmarkEnd w:id="31"/>
      <w:bookmarkEnd w:id="32"/>
    </w:p>
    <w:p w14:paraId="6C52409A" w14:textId="77777777" w:rsidR="0087386B" w:rsidRDefault="0087386B" w:rsidP="0087386B">
      <w:pPr>
        <w:jc w:val="both"/>
        <w:rPr>
          <w:rFonts w:ascii="Times New Roman" w:hAnsi="Times New Roman"/>
          <w:lang w:val="en-US"/>
        </w:rPr>
      </w:pPr>
    </w:p>
    <w:p w14:paraId="2A854598" w14:textId="77777777" w:rsidR="0087386B" w:rsidRPr="00164DAA" w:rsidRDefault="0087386B" w:rsidP="00B557C8">
      <w:pPr>
        <w:spacing w:line="276" w:lineRule="auto"/>
        <w:jc w:val="both"/>
        <w:rPr>
          <w:rFonts w:ascii="Times New Roman" w:hAnsi="Times New Roman"/>
          <w:sz w:val="22"/>
          <w:szCs w:val="22"/>
          <w:lang w:val="en-US"/>
        </w:rPr>
      </w:pPr>
      <w:r w:rsidRPr="197801CD">
        <w:rPr>
          <w:rFonts w:ascii="Times New Roman" w:hAnsi="Times New Roman"/>
          <w:sz w:val="22"/>
          <w:szCs w:val="22"/>
        </w:rPr>
        <w:t xml:space="preserve">FEA testing was conducted on some of the most critical and highly stressed components and assemblies of the design. This was done to ensure that the final product meets or exceeds the required performance criteria with a high degree of confidence and without any instances of failure. Five load cases were chosen to simulate the most common scenarios in which Ray-Zer will likely find itself in. All five cases have a factor of safety (FOS) of 1.5 applied to them in order to provide a margin of protection against potential failure or unexpected behavior. This number is reflective of the working environment in which Ray-Zer will be operating in, while also placing emphasis on its durability and reliability. </w:t>
      </w:r>
    </w:p>
    <w:p w14:paraId="55CBA89E" w14:textId="77777777" w:rsidR="0087386B" w:rsidRPr="00164DAA" w:rsidRDefault="0087386B" w:rsidP="00B557C8">
      <w:pPr>
        <w:spacing w:line="276" w:lineRule="auto"/>
        <w:jc w:val="both"/>
        <w:rPr>
          <w:rFonts w:ascii="Times New Roman" w:hAnsi="Times New Roman"/>
          <w:sz w:val="22"/>
          <w:szCs w:val="22"/>
          <w:lang w:val="en-US"/>
        </w:rPr>
      </w:pPr>
    </w:p>
    <w:p w14:paraId="01108B6C" w14:textId="77777777" w:rsidR="0087386B" w:rsidRPr="00164DAA" w:rsidRDefault="0087386B" w:rsidP="00B557C8">
      <w:pPr>
        <w:spacing w:line="276" w:lineRule="auto"/>
        <w:jc w:val="both"/>
        <w:rPr>
          <w:rFonts w:ascii="Times New Roman" w:hAnsi="Times New Roman"/>
          <w:sz w:val="22"/>
          <w:szCs w:val="22"/>
          <w:lang w:val="en-US"/>
        </w:rPr>
      </w:pPr>
      <w:r w:rsidRPr="197801CD">
        <w:rPr>
          <w:rFonts w:ascii="Times New Roman" w:hAnsi="Times New Roman"/>
          <w:sz w:val="22"/>
          <w:szCs w:val="22"/>
        </w:rPr>
        <w:t xml:space="preserve">Testing consisted of five cases on three sub-assemblies: The front and rear wheel pieces of the rocker-bogie system, as well as the central chassis tube connecting them. These were selected due to the large number of delicate components such as plates and shafts integrated into the assemblies. They are also the modules that come into contact with the ground and bear the brunt of the loading with the external environment. All components were assigned the materials that are to be used in the actual product, fixed supports placed in areas to replicate real life constraints, and mesh refinements employed in areas anticipated to experience large stresses and loads for more accurate results. </w:t>
      </w:r>
      <w:r w:rsidRPr="197801CD">
        <w:rPr>
          <w:rFonts w:ascii="Times New Roman" w:hAnsi="Times New Roman"/>
          <w:sz w:val="22"/>
          <w:szCs w:val="22"/>
          <w:highlight w:val="yellow"/>
        </w:rPr>
        <w:t>Figure</w:t>
      </w:r>
      <w:r w:rsidRPr="197801CD">
        <w:rPr>
          <w:rFonts w:ascii="Times New Roman" w:hAnsi="Times New Roman"/>
          <w:sz w:val="22"/>
          <w:szCs w:val="22"/>
        </w:rPr>
        <w:t xml:space="preserve"> below provides a graphical representation of all five load cases simulated.</w:t>
      </w:r>
    </w:p>
    <w:p w14:paraId="72C14F6D" w14:textId="77777777" w:rsidR="0087386B" w:rsidRPr="00374E8F" w:rsidRDefault="0087386B" w:rsidP="0087386B">
      <w:pPr>
        <w:jc w:val="both"/>
        <w:rPr>
          <w:rFonts w:ascii="Times New Roman" w:hAnsi="Times New Roman"/>
          <w:highlight w:val="green"/>
          <w:lang w:val="en-US"/>
        </w:rPr>
      </w:pPr>
    </w:p>
    <w:p w14:paraId="7D10F458" w14:textId="520C3554" w:rsidR="0087386B" w:rsidRPr="007A47A0" w:rsidRDefault="0087386B" w:rsidP="00E3347E">
      <w:pPr>
        <w:pStyle w:val="Heading3"/>
        <w:rPr>
          <w:lang w:val="en-US"/>
        </w:rPr>
      </w:pPr>
      <w:bookmarkStart w:id="33" w:name="_Toc137402963"/>
      <w:r>
        <w:t>Explanation of test cases and loads</w:t>
      </w:r>
      <w:bookmarkEnd w:id="33"/>
    </w:p>
    <w:p w14:paraId="0E7AC0FE" w14:textId="77777777" w:rsidR="0087386B" w:rsidRPr="007A47A0" w:rsidRDefault="0087386B" w:rsidP="0087386B">
      <w:pPr>
        <w:jc w:val="both"/>
        <w:rPr>
          <w:rFonts w:ascii="Times New Roman" w:hAnsi="Times New Roman"/>
          <w:lang w:val="en-US"/>
        </w:rPr>
      </w:pPr>
    </w:p>
    <w:p w14:paraId="164A8ED7" w14:textId="3EF45CAA" w:rsidR="0087386B" w:rsidRDefault="0087386B" w:rsidP="00B557C8">
      <w:pPr>
        <w:spacing w:line="276" w:lineRule="auto"/>
        <w:jc w:val="both"/>
        <w:rPr>
          <w:rFonts w:ascii="Times New Roman" w:hAnsi="Times New Roman"/>
          <w:sz w:val="22"/>
          <w:szCs w:val="22"/>
          <w:lang w:val="en-US"/>
        </w:rPr>
      </w:pPr>
      <w:r w:rsidRPr="197801CD">
        <w:rPr>
          <w:rFonts w:ascii="Times New Roman" w:hAnsi="Times New Roman"/>
          <w:sz w:val="22"/>
          <w:szCs w:val="22"/>
        </w:rPr>
        <w:t xml:space="preserve">Test Case 1 was simulated to demonstrate a scenario whereby Ray-Zer tips over, experiences an impact at the rear wheelbase and placing its entire mass on the concentrated area. A representative force of 367.5N has been applied at the wheel-shaft connection plate. This figure was obtained by taking Ray-Zer’s mass plus an additional 10kg, or 98N of force. </w:t>
      </w:r>
    </w:p>
    <w:p w14:paraId="45569B48" w14:textId="74C2F299" w:rsidR="0087386B" w:rsidRDefault="0087386B" w:rsidP="00B557C8">
      <w:pPr>
        <w:spacing w:line="276" w:lineRule="auto"/>
        <w:jc w:val="both"/>
        <w:rPr>
          <w:rFonts w:ascii="Times New Roman" w:hAnsi="Times New Roman"/>
          <w:sz w:val="22"/>
          <w:szCs w:val="22"/>
          <w:lang w:val="en-US"/>
        </w:rPr>
      </w:pPr>
    </w:p>
    <w:p w14:paraId="268FF672" w14:textId="2E10EA74" w:rsidR="0087386B" w:rsidRDefault="007E3570" w:rsidP="00B557C8">
      <w:pPr>
        <w:spacing w:line="276" w:lineRule="auto"/>
        <w:jc w:val="both"/>
        <w:rPr>
          <w:rFonts w:ascii="Times New Roman" w:hAnsi="Times New Roman"/>
          <w:sz w:val="22"/>
          <w:szCs w:val="22"/>
          <w:lang w:val="en-US"/>
        </w:rPr>
      </w:pPr>
      <w:r>
        <w:rPr>
          <w:rFonts w:ascii="Times New Roman" w:hAnsi="Times New Roman"/>
          <w:noProof/>
          <w:sz w:val="22"/>
          <w:szCs w:val="22"/>
          <w:lang w:val="en-US"/>
        </w:rPr>
        <w:drawing>
          <wp:anchor distT="0" distB="0" distL="114300" distR="114300" simplePos="0" relativeHeight="251663360" behindDoc="0" locked="0" layoutInCell="1" allowOverlap="1" wp14:anchorId="492B94F2" wp14:editId="2FEEC03F">
            <wp:simplePos x="0" y="0"/>
            <wp:positionH relativeFrom="column">
              <wp:posOffset>12700</wp:posOffset>
            </wp:positionH>
            <wp:positionV relativeFrom="paragraph">
              <wp:posOffset>415925</wp:posOffset>
            </wp:positionV>
            <wp:extent cx="3217545" cy="2846705"/>
            <wp:effectExtent l="12700" t="12700" r="8255" b="10795"/>
            <wp:wrapSquare wrapText="bothSides"/>
            <wp:docPr id="1500179928" name="Picture 1500179928" descr="A picture containing wheel, tire, screenshot, LE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179928" name="Picture 10" descr="A picture containing wheel, tire, screenshot, LEGO&#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217545" cy="284670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87386B" w:rsidRPr="007A47A0">
        <w:rPr>
          <w:rFonts w:ascii="Times New Roman" w:hAnsi="Times New Roman"/>
          <w:sz w:val="22"/>
          <w:szCs w:val="22"/>
          <w:lang w:val="en-US"/>
        </w:rPr>
        <w:t xml:space="preserve">Test Case </w:t>
      </w:r>
      <w:r w:rsidR="0087386B">
        <w:rPr>
          <w:rFonts w:ascii="Times New Roman" w:hAnsi="Times New Roman"/>
          <w:sz w:val="22"/>
          <w:szCs w:val="22"/>
          <w:lang w:val="en-US"/>
        </w:rPr>
        <w:t>2</w:t>
      </w:r>
      <w:r w:rsidR="0087386B" w:rsidRPr="007A47A0">
        <w:rPr>
          <w:rFonts w:ascii="Times New Roman" w:hAnsi="Times New Roman"/>
          <w:sz w:val="22"/>
          <w:szCs w:val="22"/>
          <w:lang w:val="en-US"/>
        </w:rPr>
        <w:t xml:space="preserve"> involved placing </w:t>
      </w:r>
      <w:r w:rsidR="0087386B">
        <w:rPr>
          <w:rFonts w:ascii="Times New Roman" w:hAnsi="Times New Roman"/>
          <w:sz w:val="22"/>
          <w:szCs w:val="22"/>
          <w:lang w:val="en-US"/>
        </w:rPr>
        <w:t>three 122.5</w:t>
      </w:r>
      <w:r w:rsidR="0087386B" w:rsidRPr="007A47A0">
        <w:rPr>
          <w:rFonts w:ascii="Times New Roman" w:hAnsi="Times New Roman"/>
          <w:sz w:val="22"/>
          <w:szCs w:val="22"/>
          <w:lang w:val="en-US"/>
        </w:rPr>
        <w:t>N</w:t>
      </w:r>
      <w:r w:rsidR="0087386B">
        <w:rPr>
          <w:rFonts w:ascii="Times New Roman" w:hAnsi="Times New Roman"/>
          <w:sz w:val="22"/>
          <w:szCs w:val="22"/>
          <w:lang w:val="en-US"/>
        </w:rPr>
        <w:t xml:space="preserve"> (367.5N/3)</w:t>
      </w:r>
      <w:r w:rsidR="0087386B" w:rsidRPr="007A47A0">
        <w:rPr>
          <w:rFonts w:ascii="Times New Roman" w:hAnsi="Times New Roman"/>
          <w:sz w:val="22"/>
          <w:szCs w:val="22"/>
          <w:lang w:val="en-US"/>
        </w:rPr>
        <w:t xml:space="preserve"> loads </w:t>
      </w:r>
      <w:r w:rsidR="0087386B">
        <w:rPr>
          <w:rFonts w:ascii="Times New Roman" w:hAnsi="Times New Roman"/>
          <w:sz w:val="22"/>
          <w:szCs w:val="22"/>
          <w:lang w:val="en-US"/>
        </w:rPr>
        <w:t>below each wheel acting at 2</w:t>
      </w:r>
      <w:r w:rsidR="0087386B" w:rsidRPr="007A47A0">
        <w:rPr>
          <w:rFonts w:ascii="Times New Roman" w:hAnsi="Times New Roman"/>
          <w:sz w:val="22"/>
          <w:szCs w:val="22"/>
          <w:lang w:val="en-US"/>
        </w:rPr>
        <w:t>0</w:t>
      </w:r>
      <w:r w:rsidR="0087386B" w:rsidRPr="007A47A0">
        <w:rPr>
          <w:rFonts w:ascii="Symbol" w:eastAsia="Symbol" w:hAnsi="Symbol" w:cs="Symbol"/>
          <w:sz w:val="22"/>
          <w:szCs w:val="22"/>
          <w:lang w:val="en-US"/>
        </w:rPr>
        <w:t>°</w:t>
      </w:r>
      <w:r w:rsidR="0087386B">
        <w:rPr>
          <w:rFonts w:ascii="Symbol" w:eastAsia="Symbol" w:hAnsi="Symbol" w:cs="Symbol"/>
          <w:sz w:val="22"/>
          <w:szCs w:val="22"/>
          <w:lang w:val="en-US"/>
        </w:rPr>
        <w:t xml:space="preserve">. </w:t>
      </w:r>
      <w:r w:rsidR="0087386B" w:rsidRPr="007A47A0">
        <w:rPr>
          <w:rFonts w:ascii="Times New Roman" w:hAnsi="Times New Roman"/>
          <w:sz w:val="22"/>
          <w:szCs w:val="22"/>
          <w:lang w:val="en-US"/>
        </w:rPr>
        <w:t xml:space="preserve">This simulates a scenario in which </w:t>
      </w:r>
      <w:r w:rsidR="0087386B">
        <w:rPr>
          <w:rFonts w:ascii="Times New Roman" w:hAnsi="Times New Roman"/>
          <w:sz w:val="22"/>
          <w:szCs w:val="22"/>
          <w:lang w:val="en-US"/>
        </w:rPr>
        <w:t xml:space="preserve">part of </w:t>
      </w:r>
      <w:r w:rsidR="0087386B" w:rsidRPr="007A47A0">
        <w:rPr>
          <w:rFonts w:ascii="Times New Roman" w:hAnsi="Times New Roman"/>
          <w:sz w:val="22"/>
          <w:szCs w:val="22"/>
          <w:lang w:val="en-US"/>
        </w:rPr>
        <w:t>Ray-Zer</w:t>
      </w:r>
      <w:r w:rsidR="0087386B">
        <w:rPr>
          <w:rFonts w:ascii="Times New Roman" w:hAnsi="Times New Roman"/>
          <w:sz w:val="22"/>
          <w:szCs w:val="22"/>
          <w:lang w:val="en-US"/>
        </w:rPr>
        <w:t>’s body</w:t>
      </w:r>
      <w:r w:rsidR="0087386B" w:rsidRPr="007A47A0">
        <w:rPr>
          <w:rFonts w:ascii="Times New Roman" w:hAnsi="Times New Roman"/>
          <w:sz w:val="22"/>
          <w:szCs w:val="22"/>
          <w:lang w:val="en-US"/>
        </w:rPr>
        <w:t xml:space="preserve"> </w:t>
      </w:r>
      <w:r w:rsidR="0087386B">
        <w:rPr>
          <w:rFonts w:ascii="Times New Roman" w:hAnsi="Times New Roman"/>
          <w:sz w:val="22"/>
          <w:szCs w:val="22"/>
          <w:lang w:val="en-US"/>
        </w:rPr>
        <w:t xml:space="preserve">is suspended, with only one of its sides (right) remaining in contact with the ground. </w:t>
      </w:r>
      <w:r w:rsidR="0087386B" w:rsidRPr="007A47A0">
        <w:rPr>
          <w:rFonts w:ascii="Times New Roman" w:hAnsi="Times New Roman"/>
          <w:sz w:val="22"/>
          <w:szCs w:val="22"/>
          <w:lang w:val="en-US"/>
        </w:rPr>
        <w:t xml:space="preserve"> </w:t>
      </w:r>
    </w:p>
    <w:p w14:paraId="7BEE2C5B" w14:textId="492CE42D" w:rsidR="0087386B" w:rsidRDefault="0087386B" w:rsidP="00B557C8">
      <w:pPr>
        <w:spacing w:line="276" w:lineRule="auto"/>
        <w:jc w:val="both"/>
        <w:rPr>
          <w:rFonts w:ascii="Times New Roman" w:hAnsi="Times New Roman"/>
          <w:sz w:val="22"/>
          <w:szCs w:val="22"/>
          <w:lang w:val="en-US"/>
        </w:rPr>
      </w:pPr>
    </w:p>
    <w:p w14:paraId="7B28A10E" w14:textId="5E6C9AE9" w:rsidR="0087386B" w:rsidRDefault="0087386B" w:rsidP="00B557C8">
      <w:pPr>
        <w:spacing w:line="276" w:lineRule="auto"/>
        <w:jc w:val="both"/>
        <w:rPr>
          <w:rFonts w:ascii="Times New Roman" w:hAnsi="Times New Roman"/>
          <w:sz w:val="22"/>
          <w:szCs w:val="22"/>
          <w:lang w:val="en-US"/>
        </w:rPr>
      </w:pPr>
      <w:r w:rsidRPr="197801CD">
        <w:rPr>
          <w:rFonts w:ascii="Times New Roman" w:hAnsi="Times New Roman"/>
          <w:sz w:val="22"/>
          <w:szCs w:val="22"/>
        </w:rPr>
        <w:t xml:space="preserve">Case 3 is similar to Case 1, but now the 367.5N load is distributed evenly (183.75N) between the two front wheels of the assembly as illustrated in </w:t>
      </w:r>
      <w:r w:rsidRPr="197801CD">
        <w:rPr>
          <w:rFonts w:ascii="Times New Roman" w:hAnsi="Times New Roman"/>
          <w:sz w:val="22"/>
          <w:szCs w:val="22"/>
          <w:highlight w:val="yellow"/>
        </w:rPr>
        <w:t>Figure.</w:t>
      </w:r>
      <w:r w:rsidRPr="197801CD">
        <w:rPr>
          <w:rFonts w:ascii="Times New Roman" w:hAnsi="Times New Roman"/>
          <w:sz w:val="22"/>
          <w:szCs w:val="22"/>
        </w:rPr>
        <w:t xml:space="preserve"> </w:t>
      </w:r>
    </w:p>
    <w:p w14:paraId="60B79BFB" w14:textId="77777777" w:rsidR="0087386B" w:rsidRDefault="0087386B" w:rsidP="00B557C8">
      <w:pPr>
        <w:spacing w:line="276" w:lineRule="auto"/>
        <w:jc w:val="both"/>
        <w:rPr>
          <w:rFonts w:ascii="Times New Roman" w:hAnsi="Times New Roman"/>
          <w:sz w:val="22"/>
          <w:szCs w:val="22"/>
          <w:lang w:val="en-US"/>
        </w:rPr>
      </w:pPr>
    </w:p>
    <w:p w14:paraId="7EE7DCCC" w14:textId="491AF980" w:rsidR="0087386B" w:rsidRPr="007A47A0" w:rsidRDefault="007E3570" w:rsidP="00B557C8">
      <w:pPr>
        <w:spacing w:line="276" w:lineRule="auto"/>
        <w:jc w:val="both"/>
        <w:rPr>
          <w:rFonts w:ascii="Times New Roman" w:hAnsi="Times New Roman"/>
          <w:sz w:val="22"/>
          <w:szCs w:val="22"/>
          <w:lang w:val="en-US"/>
        </w:rPr>
      </w:pPr>
      <w:r>
        <w:rPr>
          <w:noProof/>
        </w:rPr>
        <mc:AlternateContent>
          <mc:Choice Requires="wps">
            <w:drawing>
              <wp:anchor distT="0" distB="0" distL="114300" distR="114300" simplePos="0" relativeHeight="251661312" behindDoc="0" locked="0" layoutInCell="1" allowOverlap="1" wp14:anchorId="5F79BC9D" wp14:editId="4EC1B971">
                <wp:simplePos x="0" y="0"/>
                <wp:positionH relativeFrom="column">
                  <wp:posOffset>8890</wp:posOffset>
                </wp:positionH>
                <wp:positionV relativeFrom="paragraph">
                  <wp:posOffset>1633220</wp:posOffset>
                </wp:positionV>
                <wp:extent cx="3220720" cy="214630"/>
                <wp:effectExtent l="0" t="0" r="5080" b="1270"/>
                <wp:wrapSquare wrapText="bothSides"/>
                <wp:docPr id="1099839450" name="Text Box 1099839450"/>
                <wp:cNvGraphicFramePr/>
                <a:graphic xmlns:a="http://schemas.openxmlformats.org/drawingml/2006/main">
                  <a:graphicData uri="http://schemas.microsoft.com/office/word/2010/wordprocessingShape">
                    <wps:wsp>
                      <wps:cNvSpPr txBox="1"/>
                      <wps:spPr>
                        <a:xfrm>
                          <a:off x="0" y="0"/>
                          <a:ext cx="3220720" cy="214630"/>
                        </a:xfrm>
                        <a:prstGeom prst="rect">
                          <a:avLst/>
                        </a:prstGeom>
                        <a:solidFill>
                          <a:prstClr val="white"/>
                        </a:solidFill>
                        <a:ln>
                          <a:noFill/>
                        </a:ln>
                      </wps:spPr>
                      <wps:txbx>
                        <w:txbxContent>
                          <w:p w14:paraId="50E26D87" w14:textId="71729C64" w:rsidR="00147DBC" w:rsidRPr="00532ECC" w:rsidRDefault="00147DBC" w:rsidP="00532ECC">
                            <w:pPr>
                              <w:pStyle w:val="Caption"/>
                              <w:jc w:val="center"/>
                              <w:rPr>
                                <w:rFonts w:ascii="Times New Roman" w:eastAsia="Times New Roman" w:hAnsi="Times New Roman"/>
                                <w:kern w:val="0"/>
                                <w:sz w:val="28"/>
                                <w:szCs w:val="28"/>
                                <w:lang w:val="en-US"/>
                                <w14:ligatures w14:val="none"/>
                              </w:rPr>
                            </w:pPr>
                            <w:r w:rsidRPr="00532ECC">
                              <w:rPr>
                                <w:sz w:val="21"/>
                                <w:szCs w:val="21"/>
                              </w:rPr>
                              <w:t xml:space="preserve">Figure </w:t>
                            </w:r>
                            <w:r w:rsidRPr="00532ECC">
                              <w:rPr>
                                <w:sz w:val="21"/>
                                <w:szCs w:val="21"/>
                              </w:rPr>
                              <w:fldChar w:fldCharType="begin"/>
                            </w:r>
                            <w:r w:rsidRPr="00532ECC">
                              <w:rPr>
                                <w:sz w:val="21"/>
                                <w:szCs w:val="21"/>
                              </w:rPr>
                              <w:instrText xml:space="preserve"> SEQ Figure \* ARABIC </w:instrText>
                            </w:r>
                            <w:r w:rsidRPr="00532ECC">
                              <w:rPr>
                                <w:sz w:val="21"/>
                                <w:szCs w:val="21"/>
                              </w:rPr>
                              <w:fldChar w:fldCharType="separate"/>
                            </w:r>
                            <w:r w:rsidR="007140EC">
                              <w:rPr>
                                <w:noProof/>
                                <w:sz w:val="21"/>
                                <w:szCs w:val="21"/>
                              </w:rPr>
                              <w:t>20</w:t>
                            </w:r>
                            <w:r w:rsidRPr="00532ECC">
                              <w:rPr>
                                <w:sz w:val="21"/>
                                <w:szCs w:val="21"/>
                              </w:rPr>
                              <w:fldChar w:fldCharType="end"/>
                            </w:r>
                            <w:r w:rsidRPr="00532ECC">
                              <w:rPr>
                                <w:sz w:val="21"/>
                                <w:szCs w:val="21"/>
                              </w:rPr>
                              <w:t xml:space="preserve"> </w:t>
                            </w:r>
                            <w:r w:rsidR="00C80B06">
                              <w:rPr>
                                <w:sz w:val="21"/>
                                <w:szCs w:val="21"/>
                              </w:rPr>
                              <w:t>–</w:t>
                            </w:r>
                            <w:r w:rsidRPr="00532ECC">
                              <w:rPr>
                                <w:sz w:val="21"/>
                                <w:szCs w:val="21"/>
                              </w:rPr>
                              <w:t xml:space="preserve"> Breakdown of Load Cases 1, 2, 3, 4,</w:t>
                            </w:r>
                            <w:r w:rsidR="00532ECC" w:rsidRPr="00532ECC">
                              <w:rPr>
                                <w:sz w:val="21"/>
                                <w:szCs w:val="21"/>
                              </w:rPr>
                              <w:t xml:space="preserve"> and 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79BC9D" id="Text Box 1099839450" o:spid="_x0000_s1033" type="#_x0000_t202" style="position:absolute;left:0;text-align:left;margin-left:.7pt;margin-top:128.6pt;width:253.6pt;height:16.9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" stroked="f">
                <v:textbox inset="0,0,0,0">
                  <w:txbxContent>
                    <w:p w14:paraId="50E26D87" w14:textId="71729C64" w:rsidR="00147DBC" w:rsidRPr="00532ECC" w:rsidRDefault="00147DBC" w:rsidP="00532ECC">
                      <w:pPr>
                        <w:pStyle w:val="Caption"/>
                        <w:jc w:val="center"/>
                        <w:rPr>
                          <w:rFonts w:ascii="Times New Roman" w:eastAsia="Times New Roman" w:hAnsi="Times New Roman"/>
                          <w:kern w:val="0"/>
                          <w:sz w:val="28"/>
                          <w:szCs w:val="28"/>
                          <w:lang w:val="en-US"/>
                          <w14:ligatures w14:val="none"/>
                        </w:rPr>
                      </w:pPr>
                      <w:r w:rsidRPr="00532ECC">
                        <w:rPr>
                          <w:sz w:val="21"/>
                          <w:szCs w:val="21"/>
                        </w:rPr>
                        <w:t xml:space="preserve">Figure </w:t>
                      </w:r>
                      <w:r w:rsidRPr="00532ECC">
                        <w:rPr>
                          <w:sz w:val="21"/>
                          <w:szCs w:val="21"/>
                        </w:rPr>
                        <w:fldChar w:fldCharType="begin"/>
                      </w:r>
                      <w:r w:rsidRPr="00532ECC">
                        <w:rPr>
                          <w:sz w:val="21"/>
                          <w:szCs w:val="21"/>
                        </w:rPr>
                        <w:instrText xml:space="preserve"> SEQ Figure \* ARABIC </w:instrText>
                      </w:r>
                      <w:r w:rsidRPr="00532ECC">
                        <w:rPr>
                          <w:sz w:val="21"/>
                          <w:szCs w:val="21"/>
                        </w:rPr>
                        <w:fldChar w:fldCharType="separate"/>
                      </w:r>
                      <w:r w:rsidR="007140EC">
                        <w:rPr>
                          <w:noProof/>
                          <w:sz w:val="21"/>
                          <w:szCs w:val="21"/>
                        </w:rPr>
                        <w:t>20</w:t>
                      </w:r>
                      <w:r w:rsidRPr="00532ECC">
                        <w:rPr>
                          <w:sz w:val="21"/>
                          <w:szCs w:val="21"/>
                        </w:rPr>
                        <w:fldChar w:fldCharType="end"/>
                      </w:r>
                      <w:r w:rsidRPr="00532ECC">
                        <w:rPr>
                          <w:sz w:val="21"/>
                          <w:szCs w:val="21"/>
                        </w:rPr>
                        <w:t xml:space="preserve"> </w:t>
                      </w:r>
                      <w:r w:rsidR="00C80B06">
                        <w:rPr>
                          <w:sz w:val="21"/>
                          <w:szCs w:val="21"/>
                        </w:rPr>
                        <w:t>–</w:t>
                      </w:r>
                      <w:r w:rsidRPr="00532ECC">
                        <w:rPr>
                          <w:sz w:val="21"/>
                          <w:szCs w:val="21"/>
                        </w:rPr>
                        <w:t xml:space="preserve"> Breakdown of Load Cases 1, 2, 3, 4,</w:t>
                      </w:r>
                      <w:r w:rsidR="00532ECC" w:rsidRPr="00532ECC">
                        <w:rPr>
                          <w:sz w:val="21"/>
                          <w:szCs w:val="21"/>
                        </w:rPr>
                        <w:t xml:space="preserve"> and 5</w:t>
                      </w:r>
                    </w:p>
                  </w:txbxContent>
                </v:textbox>
                <w10:wrap type="square"/>
              </v:shape>
            </w:pict>
          </mc:Fallback>
        </mc:AlternateContent>
      </w:r>
      <w:r w:rsidR="0087386B" w:rsidRPr="197801CD">
        <w:rPr>
          <w:rFonts w:ascii="Times New Roman" w:hAnsi="Times New Roman"/>
          <w:sz w:val="22"/>
          <w:szCs w:val="22"/>
        </w:rPr>
        <w:t>Test Case 4 sets out to simulate an event in which two opposing 200N loads are placed on the central PVC chassis connection. This will examine whether the component can resist deformation when both the front and rear wheel assemblies attempt to move in opposite directions. Similarly, Case 5 examines the scenario in which the 90</w:t>
      </w:r>
      <w:r w:rsidR="0087386B" w:rsidRPr="197801CD">
        <w:rPr>
          <w:rFonts w:ascii="Symbol" w:eastAsia="Symbol" w:hAnsi="Symbol" w:cs="Symbol"/>
          <w:sz w:val="22"/>
          <w:szCs w:val="22"/>
        </w:rPr>
        <w:t>°</w:t>
      </w:r>
      <w:r w:rsidR="0087386B" w:rsidRPr="197801CD">
        <w:rPr>
          <w:rFonts w:ascii="Times New Roman" w:hAnsi="Times New Roman"/>
          <w:sz w:val="22"/>
          <w:szCs w:val="22"/>
        </w:rPr>
        <w:t xml:space="preserve"> PVC section of the front wheel assembly is loaded with two divergent 200N lateral </w:t>
      </w:r>
      <w:r w:rsidR="0087386B" w:rsidRPr="197801CD">
        <w:rPr>
          <w:rFonts w:ascii="Times New Roman" w:hAnsi="Times New Roman"/>
          <w:sz w:val="22"/>
          <w:szCs w:val="22"/>
        </w:rPr>
        <w:lastRenderedPageBreak/>
        <w:t>loads. This simulated the scenario in which Ray-Zer’s front wheel assembly becomes entrapped between rocks, causing it to twist. More detailed graphics describing the loading cases have been included below.</w:t>
      </w:r>
    </w:p>
    <w:p w14:paraId="200E7E8A" w14:textId="77777777" w:rsidR="0087386B" w:rsidRDefault="0087386B" w:rsidP="0087386B">
      <w:pPr>
        <w:jc w:val="both"/>
        <w:rPr>
          <w:rFonts w:ascii="Times New Roman" w:hAnsi="Times New Roman"/>
          <w:b/>
          <w:i/>
          <w:lang w:val="en-US"/>
        </w:rPr>
      </w:pPr>
    </w:p>
    <w:p w14:paraId="6719347F" w14:textId="3966BB3F" w:rsidR="0087386B" w:rsidRPr="007A47A0" w:rsidRDefault="0087386B" w:rsidP="00E3347E">
      <w:pPr>
        <w:pStyle w:val="Heading3"/>
        <w:rPr>
          <w:lang w:val="en-US"/>
        </w:rPr>
      </w:pPr>
      <w:bookmarkStart w:id="34" w:name="_Toc137402964"/>
      <w:r>
        <w:t>FEA Analysis</w:t>
      </w:r>
      <w:bookmarkEnd w:id="34"/>
    </w:p>
    <w:p w14:paraId="4CFFC719" w14:textId="77777777" w:rsidR="0087386B" w:rsidRPr="007A47A0" w:rsidRDefault="0087386B" w:rsidP="0087386B">
      <w:pPr>
        <w:jc w:val="both"/>
        <w:rPr>
          <w:rFonts w:ascii="Times New Roman" w:hAnsi="Times New Roman"/>
          <w:lang w:val="en-US"/>
        </w:rPr>
      </w:pPr>
    </w:p>
    <w:p w14:paraId="0B85F78E" w14:textId="136433E3" w:rsidR="0087386B" w:rsidRDefault="0087386B" w:rsidP="00B557C8">
      <w:pPr>
        <w:spacing w:line="276" w:lineRule="auto"/>
        <w:jc w:val="both"/>
        <w:rPr>
          <w:rFonts w:ascii="Times New Roman" w:hAnsi="Times New Roman"/>
          <w:sz w:val="22"/>
          <w:szCs w:val="22"/>
          <w:lang w:val="en-US"/>
        </w:rPr>
      </w:pPr>
      <w:r>
        <w:rPr>
          <w:rFonts w:ascii="Times New Roman" w:hAnsi="Times New Roman"/>
          <w:noProof/>
          <w:sz w:val="22"/>
          <w:szCs w:val="22"/>
          <w:u w:val="single"/>
        </w:rPr>
        <w:drawing>
          <wp:anchor distT="0" distB="0" distL="114300" distR="114300" simplePos="0" relativeHeight="251664384" behindDoc="0" locked="0" layoutInCell="1" allowOverlap="1" wp14:anchorId="5442DE55" wp14:editId="67387CB9">
            <wp:simplePos x="0" y="0"/>
            <wp:positionH relativeFrom="column">
              <wp:posOffset>3035300</wp:posOffset>
            </wp:positionH>
            <wp:positionV relativeFrom="paragraph">
              <wp:posOffset>77470</wp:posOffset>
            </wp:positionV>
            <wp:extent cx="2697480" cy="2425700"/>
            <wp:effectExtent l="12700" t="12700" r="7620" b="12700"/>
            <wp:wrapSquare wrapText="bothSides"/>
            <wp:docPr id="1730585267" name="Picture 1730585267" descr="A picture containing screenshot, cylinder,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585267" name="Picture 9" descr="A picture containing screenshot, cylinder, design&#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697480" cy="24257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Pr="009C3D9F">
        <w:rPr>
          <w:rFonts w:ascii="Times New Roman" w:hAnsi="Times New Roman"/>
          <w:sz w:val="22"/>
          <w:szCs w:val="22"/>
          <w:u w:val="single"/>
        </w:rPr>
        <w:t>Rear Wheel assembly:</w:t>
      </w:r>
      <w:r w:rsidRPr="007A47A0">
        <w:rPr>
          <w:rFonts w:ascii="Times New Roman" w:hAnsi="Times New Roman"/>
          <w:sz w:val="22"/>
          <w:szCs w:val="22"/>
          <w:lang w:val="en-US"/>
        </w:rPr>
        <w:t xml:space="preserve"> </w:t>
      </w:r>
      <w:r>
        <w:rPr>
          <w:rFonts w:ascii="Times New Roman" w:hAnsi="Times New Roman"/>
          <w:sz w:val="22"/>
          <w:szCs w:val="22"/>
          <w:lang w:val="en-US"/>
        </w:rPr>
        <w:t>A</w:t>
      </w:r>
      <w:r w:rsidRPr="007A47A0">
        <w:rPr>
          <w:rFonts w:ascii="Times New Roman" w:hAnsi="Times New Roman"/>
          <w:sz w:val="22"/>
          <w:szCs w:val="22"/>
          <w:lang w:val="en-US"/>
        </w:rPr>
        <w:t xml:space="preserve"> fixed support was placed at the tube end to replicate the real-world connection to the rest of the Rocker-Bogie assembly.</w:t>
      </w:r>
      <w:r>
        <w:rPr>
          <w:rFonts w:ascii="Times New Roman" w:hAnsi="Times New Roman"/>
          <w:sz w:val="22"/>
          <w:szCs w:val="22"/>
          <w:lang w:val="en-US"/>
        </w:rPr>
        <w:t xml:space="preserve"> Loading Case 1 was placed at the shaft end with an angle of  20</w:t>
      </w:r>
      <w:r>
        <w:rPr>
          <w:rFonts w:ascii="Symbol" w:eastAsia="Symbol" w:hAnsi="Symbol" w:cs="Symbol"/>
          <w:sz w:val="22"/>
          <w:szCs w:val="22"/>
          <w:lang w:val="en-US"/>
        </w:rPr>
        <w:t>°</w:t>
      </w:r>
      <w:r>
        <w:rPr>
          <w:rFonts w:ascii="Times New Roman" w:hAnsi="Times New Roman"/>
          <w:sz w:val="22"/>
          <w:szCs w:val="22"/>
          <w:lang w:val="en-US"/>
        </w:rPr>
        <w:t xml:space="preserve"> from the horizontal while C</w:t>
      </w:r>
      <w:r w:rsidRPr="007A47A0">
        <w:rPr>
          <w:rFonts w:ascii="Times New Roman" w:hAnsi="Times New Roman"/>
          <w:sz w:val="22"/>
          <w:szCs w:val="22"/>
          <w:lang w:val="en-US"/>
        </w:rPr>
        <w:t xml:space="preserve">ase </w:t>
      </w:r>
      <w:r>
        <w:rPr>
          <w:rFonts w:ascii="Times New Roman" w:hAnsi="Times New Roman"/>
          <w:sz w:val="22"/>
          <w:szCs w:val="22"/>
          <w:lang w:val="en-US"/>
        </w:rPr>
        <w:t>2</w:t>
      </w:r>
      <w:r w:rsidRPr="007A47A0">
        <w:rPr>
          <w:rFonts w:ascii="Times New Roman" w:hAnsi="Times New Roman"/>
          <w:sz w:val="22"/>
          <w:szCs w:val="22"/>
          <w:lang w:val="en-US"/>
        </w:rPr>
        <w:t xml:space="preserve"> was applied </w:t>
      </w:r>
      <w:r>
        <w:rPr>
          <w:rFonts w:ascii="Times New Roman" w:hAnsi="Times New Roman"/>
          <w:sz w:val="22"/>
          <w:szCs w:val="22"/>
          <w:lang w:val="en-US"/>
        </w:rPr>
        <w:t>upwards</w:t>
      </w:r>
      <w:r w:rsidRPr="007A47A0">
        <w:rPr>
          <w:rFonts w:ascii="Times New Roman" w:hAnsi="Times New Roman"/>
          <w:sz w:val="22"/>
          <w:szCs w:val="22"/>
          <w:lang w:val="en-US"/>
        </w:rPr>
        <w:t xml:space="preserve"> as seen in </w:t>
      </w:r>
      <w:r w:rsidRPr="00E225E2">
        <w:rPr>
          <w:rFonts w:ascii="Times New Roman" w:hAnsi="Times New Roman"/>
          <w:sz w:val="22"/>
          <w:szCs w:val="22"/>
          <w:highlight w:val="yellow"/>
          <w:lang w:val="en-US"/>
        </w:rPr>
        <w:t>Figure</w:t>
      </w:r>
      <w:r w:rsidRPr="007A47A0">
        <w:rPr>
          <w:rFonts w:ascii="Times New Roman" w:hAnsi="Times New Roman"/>
          <w:sz w:val="22"/>
          <w:szCs w:val="22"/>
          <w:lang w:val="en-US"/>
        </w:rPr>
        <w:t xml:space="preserve">. The wheel was excluded from the analysis/ suppressed due to its large deformations as a result of its material (rubber). Key component under investigation </w:t>
      </w:r>
      <w:r>
        <w:rPr>
          <w:rFonts w:ascii="Times New Roman" w:hAnsi="Times New Roman"/>
          <w:sz w:val="22"/>
          <w:szCs w:val="22"/>
          <w:lang w:val="en-US"/>
        </w:rPr>
        <w:t>was</w:t>
      </w:r>
      <w:r w:rsidRPr="007A47A0">
        <w:rPr>
          <w:rFonts w:ascii="Times New Roman" w:hAnsi="Times New Roman"/>
          <w:sz w:val="22"/>
          <w:szCs w:val="22"/>
          <w:lang w:val="en-US"/>
        </w:rPr>
        <w:t xml:space="preserve"> the </w:t>
      </w:r>
      <w:r>
        <w:rPr>
          <w:rFonts w:ascii="Times New Roman" w:hAnsi="Times New Roman"/>
          <w:sz w:val="22"/>
          <w:szCs w:val="22"/>
          <w:lang w:val="en-US"/>
        </w:rPr>
        <w:t>motor bracket plate.</w:t>
      </w:r>
    </w:p>
    <w:p w14:paraId="2D76C486" w14:textId="77777777" w:rsidR="0087386B" w:rsidRDefault="0087386B" w:rsidP="00B557C8">
      <w:pPr>
        <w:spacing w:line="276" w:lineRule="auto"/>
        <w:jc w:val="both"/>
        <w:rPr>
          <w:rFonts w:ascii="Times New Roman" w:hAnsi="Times New Roman"/>
          <w:sz w:val="22"/>
          <w:szCs w:val="22"/>
          <w:lang w:val="en-US"/>
        </w:rPr>
      </w:pPr>
    </w:p>
    <w:p w14:paraId="405E1C86" w14:textId="17907FC8" w:rsidR="0087386B" w:rsidRDefault="003F0673" w:rsidP="00B557C8">
      <w:pPr>
        <w:spacing w:line="276" w:lineRule="auto"/>
        <w:jc w:val="both"/>
        <w:rPr>
          <w:rFonts w:ascii="Times New Roman" w:hAnsi="Times New Roman"/>
          <w:sz w:val="22"/>
          <w:szCs w:val="22"/>
          <w:lang w:val="en-US"/>
        </w:rPr>
      </w:pPr>
      <w:r>
        <w:rPr>
          <w:noProof/>
        </w:rPr>
        <mc:AlternateContent>
          <mc:Choice Requires="wps">
            <w:drawing>
              <wp:anchor distT="0" distB="0" distL="114300" distR="114300" simplePos="0" relativeHeight="251653120" behindDoc="0" locked="0" layoutInCell="1" allowOverlap="1" wp14:anchorId="5D708001" wp14:editId="3414A2DA">
                <wp:simplePos x="0" y="0"/>
                <wp:positionH relativeFrom="column">
                  <wp:posOffset>3029585</wp:posOffset>
                </wp:positionH>
                <wp:positionV relativeFrom="paragraph">
                  <wp:posOffset>503555</wp:posOffset>
                </wp:positionV>
                <wp:extent cx="2700655" cy="349250"/>
                <wp:effectExtent l="0" t="0" r="4445" b="6350"/>
                <wp:wrapSquare wrapText="bothSides"/>
                <wp:docPr id="1655075960" name="Text Box 1655075960"/>
                <wp:cNvGraphicFramePr/>
                <a:graphic xmlns:a="http://schemas.openxmlformats.org/drawingml/2006/main">
                  <a:graphicData uri="http://schemas.microsoft.com/office/word/2010/wordprocessingShape">
                    <wps:wsp>
                      <wps:cNvSpPr txBox="1"/>
                      <wps:spPr>
                        <a:xfrm>
                          <a:off x="0" y="0"/>
                          <a:ext cx="2700655" cy="349250"/>
                        </a:xfrm>
                        <a:prstGeom prst="rect">
                          <a:avLst/>
                        </a:prstGeom>
                        <a:solidFill>
                          <a:prstClr val="white"/>
                        </a:solidFill>
                        <a:ln>
                          <a:noFill/>
                        </a:ln>
                      </wps:spPr>
                      <wps:txbx>
                        <w:txbxContent>
                          <w:p w14:paraId="6B78A2E8" w14:textId="61E0AB72" w:rsidR="003F0673" w:rsidRPr="003F0673" w:rsidRDefault="003F0673" w:rsidP="003F0673">
                            <w:pPr>
                              <w:pStyle w:val="Caption"/>
                              <w:jc w:val="center"/>
                              <w:rPr>
                                <w:rFonts w:ascii="Times New Roman" w:eastAsia="Times New Roman" w:hAnsi="Times New Roman"/>
                                <w:sz w:val="28"/>
                                <w:szCs w:val="28"/>
                                <w:u w:val="single"/>
                              </w:rPr>
                            </w:pPr>
                            <w:r w:rsidRPr="003F0673">
                              <w:rPr>
                                <w:sz w:val="21"/>
                                <w:szCs w:val="21"/>
                              </w:rPr>
                              <w:t xml:space="preserve">Figure </w:t>
                            </w:r>
                            <w:r w:rsidRPr="003F0673">
                              <w:rPr>
                                <w:sz w:val="21"/>
                                <w:szCs w:val="21"/>
                              </w:rPr>
                              <w:fldChar w:fldCharType="begin"/>
                            </w:r>
                            <w:r w:rsidRPr="003F0673">
                              <w:rPr>
                                <w:sz w:val="21"/>
                                <w:szCs w:val="21"/>
                              </w:rPr>
                              <w:instrText xml:space="preserve"> SEQ Figure \* ARABIC </w:instrText>
                            </w:r>
                            <w:r w:rsidRPr="003F0673">
                              <w:rPr>
                                <w:sz w:val="21"/>
                                <w:szCs w:val="21"/>
                              </w:rPr>
                              <w:fldChar w:fldCharType="separate"/>
                            </w:r>
                            <w:r w:rsidR="007140EC">
                              <w:rPr>
                                <w:noProof/>
                                <w:sz w:val="21"/>
                                <w:szCs w:val="21"/>
                              </w:rPr>
                              <w:t>21</w:t>
                            </w:r>
                            <w:r w:rsidRPr="003F0673">
                              <w:rPr>
                                <w:sz w:val="21"/>
                                <w:szCs w:val="21"/>
                              </w:rPr>
                              <w:fldChar w:fldCharType="end"/>
                            </w:r>
                            <w:r w:rsidRPr="003F0673">
                              <w:rPr>
                                <w:sz w:val="21"/>
                                <w:szCs w:val="21"/>
                              </w:rPr>
                              <w:t xml:space="preserve"> - Detailed Breakdown of Rear Wheel Assembly Loads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708001" id="Text Box 1655075960" o:spid="_x0000_s1034" type="#_x0000_t202" style="position:absolute;left:0;text-align:left;margin-left:238.55pt;margin-top:39.65pt;width:212.65pt;height:27.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" stroked="f">
                <v:textbox inset="0,0,0,0">
                  <w:txbxContent>
                    <w:p w14:paraId="6B78A2E8" w14:textId="61E0AB72" w:rsidR="003F0673" w:rsidRPr="003F0673" w:rsidRDefault="003F0673" w:rsidP="003F0673">
                      <w:pPr>
                        <w:pStyle w:val="Caption"/>
                        <w:jc w:val="center"/>
                        <w:rPr>
                          <w:rFonts w:ascii="Times New Roman" w:eastAsia="Times New Roman" w:hAnsi="Times New Roman"/>
                          <w:sz w:val="28"/>
                          <w:szCs w:val="28"/>
                          <w:u w:val="single"/>
                        </w:rPr>
                      </w:pPr>
                      <w:r w:rsidRPr="003F0673">
                        <w:rPr>
                          <w:sz w:val="21"/>
                          <w:szCs w:val="21"/>
                        </w:rPr>
                        <w:t xml:space="preserve">Figure </w:t>
                      </w:r>
                      <w:r w:rsidRPr="003F0673">
                        <w:rPr>
                          <w:sz w:val="21"/>
                          <w:szCs w:val="21"/>
                        </w:rPr>
                        <w:fldChar w:fldCharType="begin"/>
                      </w:r>
                      <w:r w:rsidRPr="003F0673">
                        <w:rPr>
                          <w:sz w:val="21"/>
                          <w:szCs w:val="21"/>
                        </w:rPr>
                        <w:instrText xml:space="preserve"> SEQ Figure \* ARABIC </w:instrText>
                      </w:r>
                      <w:r w:rsidRPr="003F0673">
                        <w:rPr>
                          <w:sz w:val="21"/>
                          <w:szCs w:val="21"/>
                        </w:rPr>
                        <w:fldChar w:fldCharType="separate"/>
                      </w:r>
                      <w:r w:rsidR="007140EC">
                        <w:rPr>
                          <w:noProof/>
                          <w:sz w:val="21"/>
                          <w:szCs w:val="21"/>
                        </w:rPr>
                        <w:t>21</w:t>
                      </w:r>
                      <w:r w:rsidRPr="003F0673">
                        <w:rPr>
                          <w:sz w:val="21"/>
                          <w:szCs w:val="21"/>
                        </w:rPr>
                        <w:fldChar w:fldCharType="end"/>
                      </w:r>
                      <w:r w:rsidRPr="003F0673">
                        <w:rPr>
                          <w:sz w:val="21"/>
                          <w:szCs w:val="21"/>
                        </w:rPr>
                        <w:t xml:space="preserve"> - Detailed Breakdown of Rear Wheel Assembly Loads</w:t>
                      </w:r>
                    </w:p>
                  </w:txbxContent>
                </v:textbox>
                <w10:wrap type="square"/>
              </v:shape>
            </w:pict>
          </mc:Fallback>
        </mc:AlternateContent>
      </w:r>
      <w:r w:rsidR="0087386B" w:rsidRPr="197801CD">
        <w:rPr>
          <w:rFonts w:ascii="Times New Roman" w:hAnsi="Times New Roman"/>
          <w:sz w:val="22"/>
          <w:szCs w:val="22"/>
        </w:rPr>
        <w:t>Throughout both analyses, the stress levels observed in all components were found to remain well below the yield strength of their respective materials. This confirms that the assembly can undergo sizeable mechanical loading in various different ways without coming close to failure. The subsequent deformation plots (</w:t>
      </w:r>
      <w:r w:rsidR="0087386B" w:rsidRPr="197801CD">
        <w:rPr>
          <w:rFonts w:ascii="Times New Roman" w:hAnsi="Times New Roman"/>
          <w:sz w:val="22"/>
          <w:szCs w:val="22"/>
          <w:highlight w:val="yellow"/>
        </w:rPr>
        <w:t>Figure</w:t>
      </w:r>
      <w:r w:rsidR="0087386B" w:rsidRPr="197801CD">
        <w:rPr>
          <w:rFonts w:ascii="Times New Roman" w:hAnsi="Times New Roman"/>
          <w:sz w:val="22"/>
          <w:szCs w:val="22"/>
        </w:rPr>
        <w:t>) reveal no major deformation, while the largest deflections occurred on the motor (3.1mm) and plate (</w:t>
      </w:r>
      <w:r w:rsidR="0087386B" w:rsidRPr="197801CD">
        <w:rPr>
          <w:rFonts w:ascii="Symbol" w:eastAsia="Symbol" w:hAnsi="Symbol" w:cs="Symbol"/>
          <w:sz w:val="22"/>
          <w:szCs w:val="22"/>
        </w:rPr>
        <w:t>»</w:t>
      </w:r>
      <w:r w:rsidR="0087386B" w:rsidRPr="197801CD">
        <w:rPr>
          <w:rFonts w:ascii="Times New Roman" w:hAnsi="Times New Roman"/>
          <w:sz w:val="22"/>
          <w:szCs w:val="22"/>
        </w:rPr>
        <w:t xml:space="preserve"> 2.6mm) as well as the wheel hub shaft (2.3mm) for Cases 1 and 2 respectively. The PVC tubing experienced minimal deformations and performance therefore remains unaffected. </w:t>
      </w:r>
    </w:p>
    <w:p w14:paraId="75792455" w14:textId="77777777" w:rsidR="0087386B" w:rsidRDefault="0087386B" w:rsidP="00B557C8">
      <w:pPr>
        <w:spacing w:line="276" w:lineRule="auto"/>
        <w:jc w:val="both"/>
        <w:rPr>
          <w:rFonts w:ascii="Times New Roman" w:hAnsi="Times New Roman"/>
          <w:sz w:val="22"/>
          <w:szCs w:val="22"/>
          <w:lang w:val="en-US"/>
        </w:rPr>
      </w:pPr>
    </w:p>
    <w:p w14:paraId="1102747F" w14:textId="77777777" w:rsidR="0087386B" w:rsidRDefault="4A646BA5" w:rsidP="00EB15BF">
      <w:pPr>
        <w:keepNext/>
        <w:spacing w:line="276" w:lineRule="auto"/>
        <w:jc w:val="center"/>
      </w:pPr>
      <w:r>
        <w:rPr>
          <w:noProof/>
        </w:rPr>
        <w:drawing>
          <wp:inline distT="0" distB="0" distL="0" distR="0" wp14:anchorId="6A2958FA" wp14:editId="3E8F1F80">
            <wp:extent cx="4066242" cy="2192261"/>
            <wp:effectExtent l="12700" t="12700" r="10795" b="17780"/>
            <wp:docPr id="392654800" name="Picture 392654800" descr="A picture containing screenshot,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654800"/>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102118" cy="2211603"/>
                    </a:xfrm>
                    <a:prstGeom prst="rect">
                      <a:avLst/>
                    </a:prstGeom>
                    <a:ln>
                      <a:solidFill>
                        <a:schemeClr val="tx1"/>
                      </a:solidFill>
                    </a:ln>
                  </pic:spPr>
                </pic:pic>
              </a:graphicData>
            </a:graphic>
          </wp:inline>
        </w:drawing>
      </w:r>
    </w:p>
    <w:p w14:paraId="4AC1C00D" w14:textId="38B55223" w:rsidR="0087386B" w:rsidRPr="000B4951" w:rsidRDefault="00EB15BF" w:rsidP="00EB15BF">
      <w:pPr>
        <w:pStyle w:val="Caption"/>
        <w:jc w:val="center"/>
        <w:rPr>
          <w:rFonts w:ascii="Times New Roman" w:hAnsi="Times New Roman"/>
          <w:sz w:val="28"/>
          <w:szCs w:val="28"/>
          <w:lang w:val="en-US"/>
        </w:rPr>
      </w:pPr>
      <w:r w:rsidRPr="000B4951">
        <w:rPr>
          <w:sz w:val="21"/>
          <w:szCs w:val="21"/>
        </w:rPr>
        <w:t xml:space="preserve">Figure </w:t>
      </w:r>
      <w:r w:rsidRPr="000B4951">
        <w:rPr>
          <w:sz w:val="21"/>
          <w:szCs w:val="21"/>
        </w:rPr>
        <w:fldChar w:fldCharType="begin"/>
      </w:r>
      <w:r w:rsidRPr="000B4951">
        <w:rPr>
          <w:sz w:val="21"/>
          <w:szCs w:val="21"/>
        </w:rPr>
        <w:instrText xml:space="preserve"> SEQ Figure \* ARABIC </w:instrText>
      </w:r>
      <w:r w:rsidRPr="000B4951">
        <w:rPr>
          <w:sz w:val="21"/>
          <w:szCs w:val="21"/>
        </w:rPr>
        <w:fldChar w:fldCharType="separate"/>
      </w:r>
      <w:r w:rsidR="007140EC">
        <w:rPr>
          <w:noProof/>
          <w:sz w:val="21"/>
          <w:szCs w:val="21"/>
        </w:rPr>
        <w:t>22</w:t>
      </w:r>
      <w:r w:rsidRPr="000B4951">
        <w:rPr>
          <w:sz w:val="21"/>
          <w:szCs w:val="21"/>
        </w:rPr>
        <w:fldChar w:fldCharType="end"/>
      </w:r>
      <w:r w:rsidRPr="000B4951">
        <w:rPr>
          <w:sz w:val="21"/>
          <w:szCs w:val="21"/>
        </w:rPr>
        <w:t xml:space="preserve"> - Front Wheel Assembly Deformation Plots</w:t>
      </w:r>
    </w:p>
    <w:p w14:paraId="05F192A2" w14:textId="7A8EDD0C" w:rsidR="0087386B" w:rsidRPr="007A47A0" w:rsidRDefault="007E3570" w:rsidP="00B557C8">
      <w:pPr>
        <w:spacing w:line="276" w:lineRule="auto"/>
        <w:jc w:val="both"/>
        <w:rPr>
          <w:rFonts w:ascii="Times New Roman" w:hAnsi="Times New Roman"/>
          <w:sz w:val="22"/>
          <w:szCs w:val="22"/>
          <w:lang w:val="en-US"/>
        </w:rPr>
      </w:pPr>
      <w:r>
        <w:rPr>
          <w:rFonts w:ascii="Times New Roman" w:hAnsi="Times New Roman"/>
          <w:noProof/>
          <w:sz w:val="22"/>
          <w:szCs w:val="22"/>
          <w:lang w:val="en-US"/>
        </w:rPr>
        <w:lastRenderedPageBreak/>
        <w:drawing>
          <wp:anchor distT="0" distB="0" distL="114300" distR="114300" simplePos="0" relativeHeight="251668480" behindDoc="0" locked="0" layoutInCell="1" allowOverlap="1" wp14:anchorId="7F3F3018" wp14:editId="071C5D8E">
            <wp:simplePos x="0" y="0"/>
            <wp:positionH relativeFrom="column">
              <wp:posOffset>12065</wp:posOffset>
            </wp:positionH>
            <wp:positionV relativeFrom="paragraph">
              <wp:posOffset>378460</wp:posOffset>
            </wp:positionV>
            <wp:extent cx="2658745" cy="1780540"/>
            <wp:effectExtent l="12700" t="12700" r="8255" b="10160"/>
            <wp:wrapSquare wrapText="bothSides"/>
            <wp:docPr id="117165479" name="Picture 117165479" descr="A picture containing screensho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65479" name="Picture 14" descr="A picture containing screenshot, design&#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658745" cy="178054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87386B" w:rsidRPr="009C3D9F">
        <w:rPr>
          <w:rFonts w:ascii="Times New Roman" w:hAnsi="Times New Roman"/>
          <w:sz w:val="22"/>
          <w:szCs w:val="22"/>
          <w:u w:val="single"/>
        </w:rPr>
        <w:t>Front Wheel Assembly:</w:t>
      </w:r>
      <w:r w:rsidR="0087386B" w:rsidRPr="007A47A0">
        <w:rPr>
          <w:rFonts w:ascii="Times New Roman" w:hAnsi="Times New Roman"/>
          <w:sz w:val="22"/>
          <w:szCs w:val="22"/>
          <w:lang w:val="en-US"/>
        </w:rPr>
        <w:t xml:space="preserve"> Loading cases </w:t>
      </w:r>
      <w:r w:rsidR="0087386B">
        <w:rPr>
          <w:rFonts w:ascii="Times New Roman" w:hAnsi="Times New Roman"/>
          <w:sz w:val="22"/>
          <w:szCs w:val="22"/>
          <w:lang w:val="en-US"/>
        </w:rPr>
        <w:t>2,</w:t>
      </w:r>
      <w:r w:rsidR="0087386B" w:rsidRPr="007A47A0">
        <w:rPr>
          <w:rFonts w:ascii="Times New Roman" w:hAnsi="Times New Roman"/>
          <w:sz w:val="22"/>
          <w:szCs w:val="22"/>
          <w:lang w:val="en-US"/>
        </w:rPr>
        <w:t xml:space="preserve"> 3</w:t>
      </w:r>
      <w:r w:rsidR="0087386B">
        <w:rPr>
          <w:rFonts w:ascii="Times New Roman" w:hAnsi="Times New Roman"/>
          <w:sz w:val="22"/>
          <w:szCs w:val="22"/>
          <w:lang w:val="en-US"/>
        </w:rPr>
        <w:t>, and 5</w:t>
      </w:r>
      <w:r w:rsidR="0087386B" w:rsidRPr="007A47A0">
        <w:rPr>
          <w:rFonts w:ascii="Times New Roman" w:hAnsi="Times New Roman"/>
          <w:sz w:val="22"/>
          <w:szCs w:val="22"/>
          <w:lang w:val="en-US"/>
        </w:rPr>
        <w:t xml:space="preserve"> were applied to the front wheel assembly as seen in </w:t>
      </w:r>
      <w:r w:rsidR="0087386B" w:rsidRPr="00572556">
        <w:rPr>
          <w:rFonts w:ascii="Times New Roman" w:hAnsi="Times New Roman"/>
          <w:sz w:val="22"/>
          <w:szCs w:val="22"/>
          <w:highlight w:val="yellow"/>
          <w:lang w:val="en-US"/>
        </w:rPr>
        <w:t>Figure</w:t>
      </w:r>
      <w:r w:rsidR="0087386B" w:rsidRPr="007A47A0">
        <w:rPr>
          <w:rFonts w:ascii="Times New Roman" w:hAnsi="Times New Roman"/>
          <w:sz w:val="22"/>
          <w:szCs w:val="22"/>
          <w:lang w:val="en-US"/>
        </w:rPr>
        <w:t>, while a fixed support was placed at the tube end to replicate the real-world connection to the rest of the Rocker-Bogie assembly. Wheels were again excluded from the analysis/ suppressed due to reasons previously mentioned. Connections between the 90</w:t>
      </w:r>
      <w:r w:rsidR="0087386B" w:rsidRPr="007A47A0">
        <w:rPr>
          <w:rFonts w:ascii="Times New Roman" w:eastAsia="Symbol" w:hAnsi="Times New Roman"/>
          <w:sz w:val="22"/>
          <w:szCs w:val="22"/>
          <w:lang w:val="en-US"/>
        </w:rPr>
        <w:t>°</w:t>
      </w:r>
      <w:r w:rsidR="0087386B" w:rsidRPr="007A47A0">
        <w:rPr>
          <w:rFonts w:ascii="Times New Roman" w:hAnsi="Times New Roman"/>
          <w:sz w:val="22"/>
          <w:szCs w:val="22"/>
          <w:lang w:val="en-US"/>
        </w:rPr>
        <w:t xml:space="preserve"> PVC swivel tubing</w:t>
      </w:r>
      <w:r w:rsidR="0087386B">
        <w:rPr>
          <w:rFonts w:ascii="Times New Roman" w:hAnsi="Times New Roman"/>
          <w:sz w:val="22"/>
          <w:szCs w:val="22"/>
          <w:lang w:val="en-US"/>
        </w:rPr>
        <w:t xml:space="preserve">, </w:t>
      </w:r>
      <w:r w:rsidR="0087386B" w:rsidRPr="007A47A0">
        <w:rPr>
          <w:rFonts w:ascii="Times New Roman" w:hAnsi="Times New Roman"/>
          <w:sz w:val="22"/>
          <w:szCs w:val="22"/>
          <w:lang w:val="en-US"/>
        </w:rPr>
        <w:t xml:space="preserve">pivot plates and screw were set to frictional in order to </w:t>
      </w:r>
      <w:r w:rsidR="0087386B">
        <w:rPr>
          <w:rFonts w:ascii="Times New Roman" w:hAnsi="Times New Roman"/>
          <w:sz w:val="22"/>
          <w:szCs w:val="22"/>
          <w:lang w:val="en-US"/>
        </w:rPr>
        <w:t>replicate</w:t>
      </w:r>
      <w:r w:rsidR="0087386B" w:rsidRPr="007A47A0">
        <w:rPr>
          <w:rFonts w:ascii="Times New Roman" w:hAnsi="Times New Roman"/>
          <w:sz w:val="22"/>
          <w:szCs w:val="22"/>
          <w:lang w:val="en-US"/>
        </w:rPr>
        <w:t xml:space="preserve"> how the components would interact in real-life. Key components under investigation were the side pivot plates when subjected to twisting and bending. </w:t>
      </w:r>
    </w:p>
    <w:p w14:paraId="1F931783" w14:textId="77777777" w:rsidR="0087386B" w:rsidRDefault="0087386B" w:rsidP="00B557C8">
      <w:pPr>
        <w:spacing w:line="276" w:lineRule="auto"/>
        <w:jc w:val="both"/>
        <w:rPr>
          <w:rFonts w:ascii="Times New Roman" w:hAnsi="Times New Roman"/>
          <w:sz w:val="22"/>
          <w:szCs w:val="22"/>
          <w:lang w:val="en-US"/>
        </w:rPr>
      </w:pPr>
    </w:p>
    <w:p w14:paraId="68F9BB14" w14:textId="55C31C4E" w:rsidR="0087386B" w:rsidRPr="007A47A0" w:rsidRDefault="007E3570" w:rsidP="00B557C8">
      <w:pPr>
        <w:spacing w:line="276" w:lineRule="auto"/>
        <w:jc w:val="both"/>
        <w:rPr>
          <w:rFonts w:ascii="Times New Roman" w:hAnsi="Times New Roman"/>
          <w:sz w:val="22"/>
          <w:szCs w:val="22"/>
          <w:lang w:val="en-US"/>
        </w:rPr>
      </w:pPr>
      <w:r>
        <w:rPr>
          <w:noProof/>
        </w:rPr>
        <mc:AlternateContent>
          <mc:Choice Requires="wps">
            <w:drawing>
              <wp:anchor distT="0" distB="0" distL="114300" distR="114300" simplePos="0" relativeHeight="251656192" behindDoc="0" locked="0" layoutInCell="1" allowOverlap="1" wp14:anchorId="751CFDEF" wp14:editId="20756D07">
                <wp:simplePos x="0" y="0"/>
                <wp:positionH relativeFrom="column">
                  <wp:posOffset>12065</wp:posOffset>
                </wp:positionH>
                <wp:positionV relativeFrom="paragraph">
                  <wp:posOffset>153745</wp:posOffset>
                </wp:positionV>
                <wp:extent cx="2661920" cy="358140"/>
                <wp:effectExtent l="0" t="0" r="5080" b="0"/>
                <wp:wrapSquare wrapText="bothSides"/>
                <wp:docPr id="671846100" name="Text Box 671846100"/>
                <wp:cNvGraphicFramePr/>
                <a:graphic xmlns:a="http://schemas.openxmlformats.org/drawingml/2006/main">
                  <a:graphicData uri="http://schemas.microsoft.com/office/word/2010/wordprocessingShape">
                    <wps:wsp>
                      <wps:cNvSpPr txBox="1"/>
                      <wps:spPr>
                        <a:xfrm>
                          <a:off x="0" y="0"/>
                          <a:ext cx="2661920" cy="358140"/>
                        </a:xfrm>
                        <a:prstGeom prst="rect">
                          <a:avLst/>
                        </a:prstGeom>
                        <a:solidFill>
                          <a:prstClr val="white"/>
                        </a:solidFill>
                        <a:ln>
                          <a:noFill/>
                        </a:ln>
                      </wps:spPr>
                      <wps:txbx>
                        <w:txbxContent>
                          <w:p w14:paraId="1CF62AC0" w14:textId="7E2B87D6" w:rsidR="00C429D7" w:rsidRPr="00C429D7" w:rsidRDefault="00C429D7" w:rsidP="00C429D7">
                            <w:pPr>
                              <w:pStyle w:val="Caption"/>
                              <w:jc w:val="center"/>
                              <w:rPr>
                                <w:rFonts w:ascii="Times New Roman" w:eastAsia="Times New Roman" w:hAnsi="Times New Roman"/>
                                <w:sz w:val="28"/>
                                <w:szCs w:val="28"/>
                                <w:lang w:val="en-US"/>
                              </w:rPr>
                            </w:pPr>
                            <w:r w:rsidRPr="00C429D7">
                              <w:rPr>
                                <w:sz w:val="21"/>
                                <w:szCs w:val="21"/>
                              </w:rPr>
                              <w:t xml:space="preserve">Figure </w:t>
                            </w:r>
                            <w:r w:rsidRPr="00C429D7">
                              <w:rPr>
                                <w:sz w:val="21"/>
                                <w:szCs w:val="21"/>
                              </w:rPr>
                              <w:fldChar w:fldCharType="begin"/>
                            </w:r>
                            <w:r w:rsidRPr="00C429D7">
                              <w:rPr>
                                <w:sz w:val="21"/>
                                <w:szCs w:val="21"/>
                              </w:rPr>
                              <w:instrText xml:space="preserve"> SEQ Figure \* ARABIC </w:instrText>
                            </w:r>
                            <w:r w:rsidRPr="00C429D7">
                              <w:rPr>
                                <w:sz w:val="21"/>
                                <w:szCs w:val="21"/>
                              </w:rPr>
                              <w:fldChar w:fldCharType="separate"/>
                            </w:r>
                            <w:r w:rsidR="007140EC">
                              <w:rPr>
                                <w:noProof/>
                                <w:sz w:val="21"/>
                                <w:szCs w:val="21"/>
                              </w:rPr>
                              <w:t>23</w:t>
                            </w:r>
                            <w:r w:rsidRPr="00C429D7">
                              <w:rPr>
                                <w:sz w:val="21"/>
                                <w:szCs w:val="21"/>
                              </w:rPr>
                              <w:fldChar w:fldCharType="end"/>
                            </w:r>
                            <w:r w:rsidRPr="00C429D7">
                              <w:rPr>
                                <w:sz w:val="21"/>
                                <w:szCs w:val="21"/>
                              </w:rPr>
                              <w:t xml:space="preserve"> - Detailed Breakdown of Front Wheel Assembly Loads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1CFDEF" id="Text Box 671846100" o:spid="_x0000_s1035" type="#_x0000_t202" style="position:absolute;left:0;text-align:left;margin-left:.95pt;margin-top:12.1pt;width:209.6pt;height:28.2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" stroked="f">
                <v:textbox inset="0,0,0,0">
                  <w:txbxContent>
                    <w:p w14:paraId="1CF62AC0" w14:textId="7E2B87D6" w:rsidR="00C429D7" w:rsidRPr="00C429D7" w:rsidRDefault="00C429D7" w:rsidP="00C429D7">
                      <w:pPr>
                        <w:pStyle w:val="Caption"/>
                        <w:jc w:val="center"/>
                        <w:rPr>
                          <w:rFonts w:ascii="Times New Roman" w:eastAsia="Times New Roman" w:hAnsi="Times New Roman"/>
                          <w:sz w:val="28"/>
                          <w:szCs w:val="28"/>
                          <w:lang w:val="en-US"/>
                        </w:rPr>
                      </w:pPr>
                      <w:r w:rsidRPr="00C429D7">
                        <w:rPr>
                          <w:sz w:val="21"/>
                          <w:szCs w:val="21"/>
                        </w:rPr>
                        <w:t xml:space="preserve">Figure </w:t>
                      </w:r>
                      <w:r w:rsidRPr="00C429D7">
                        <w:rPr>
                          <w:sz w:val="21"/>
                          <w:szCs w:val="21"/>
                        </w:rPr>
                        <w:fldChar w:fldCharType="begin"/>
                      </w:r>
                      <w:r w:rsidRPr="00C429D7">
                        <w:rPr>
                          <w:sz w:val="21"/>
                          <w:szCs w:val="21"/>
                        </w:rPr>
                        <w:instrText xml:space="preserve"> SEQ Figure \* ARABIC </w:instrText>
                      </w:r>
                      <w:r w:rsidRPr="00C429D7">
                        <w:rPr>
                          <w:sz w:val="21"/>
                          <w:szCs w:val="21"/>
                        </w:rPr>
                        <w:fldChar w:fldCharType="separate"/>
                      </w:r>
                      <w:r w:rsidR="007140EC">
                        <w:rPr>
                          <w:noProof/>
                          <w:sz w:val="21"/>
                          <w:szCs w:val="21"/>
                        </w:rPr>
                        <w:t>23</w:t>
                      </w:r>
                      <w:r w:rsidRPr="00C429D7">
                        <w:rPr>
                          <w:sz w:val="21"/>
                          <w:szCs w:val="21"/>
                        </w:rPr>
                        <w:fldChar w:fldCharType="end"/>
                      </w:r>
                      <w:r w:rsidRPr="00C429D7">
                        <w:rPr>
                          <w:sz w:val="21"/>
                          <w:szCs w:val="21"/>
                        </w:rPr>
                        <w:t xml:space="preserve"> - Detailed Breakdown of Front Wheel Assembly Loads</w:t>
                      </w:r>
                    </w:p>
                  </w:txbxContent>
                </v:textbox>
                <w10:wrap type="square"/>
              </v:shape>
            </w:pict>
          </mc:Fallback>
        </mc:AlternateContent>
      </w:r>
      <w:r w:rsidR="0087386B" w:rsidRPr="197801CD">
        <w:rPr>
          <w:rFonts w:ascii="Times New Roman" w:hAnsi="Times New Roman"/>
          <w:sz w:val="22"/>
          <w:szCs w:val="22"/>
        </w:rPr>
        <w:t>The simulations revealed that all components were able to withstand the loads placed upon them in all three scenarios. The largest strains in each case were experienced at the 90</w:t>
      </w:r>
      <w:r w:rsidR="0087386B" w:rsidRPr="197801CD">
        <w:rPr>
          <w:rFonts w:ascii="Symbol" w:eastAsia="Symbol" w:hAnsi="Symbol" w:cs="Symbol"/>
          <w:sz w:val="22"/>
          <w:szCs w:val="22"/>
        </w:rPr>
        <w:t>°</w:t>
      </w:r>
      <w:r w:rsidR="0087386B" w:rsidRPr="197801CD">
        <w:rPr>
          <w:rFonts w:ascii="Times New Roman" w:hAnsi="Times New Roman"/>
          <w:sz w:val="22"/>
          <w:szCs w:val="22"/>
        </w:rPr>
        <w:t xml:space="preserve"> PVC bends and side pivot plates, but again remained well below material yield points. No significant deformations occurred anywhere in the assembly. The largest deflections in Cases 2, 3, and 5 were all witnessed at the tube end (2.9mm, 1.09mm, and 5.33mm respectively), with the plate experiencing minor levels of deformation as well (</w:t>
      </w:r>
      <w:r w:rsidR="0087386B" w:rsidRPr="197801CD">
        <w:rPr>
          <w:rFonts w:ascii="Times New Roman" w:hAnsi="Times New Roman"/>
          <w:sz w:val="22"/>
          <w:szCs w:val="22"/>
          <w:highlight w:val="yellow"/>
        </w:rPr>
        <w:t>Figure</w:t>
      </w:r>
      <w:r w:rsidR="0087386B" w:rsidRPr="197801CD">
        <w:rPr>
          <w:rFonts w:ascii="Times New Roman" w:hAnsi="Times New Roman"/>
          <w:sz w:val="22"/>
          <w:szCs w:val="22"/>
        </w:rPr>
        <w:t>). These are all small in magnitude and will therefore not affect the performance nor the reliability of Ray-Zer in any way.</w:t>
      </w:r>
    </w:p>
    <w:p w14:paraId="4F8ADAD6" w14:textId="77777777" w:rsidR="0087386B" w:rsidRPr="007A47A0" w:rsidRDefault="0087386B" w:rsidP="00B557C8">
      <w:pPr>
        <w:spacing w:line="276" w:lineRule="auto"/>
        <w:jc w:val="both"/>
        <w:rPr>
          <w:rFonts w:ascii="Times New Roman" w:hAnsi="Times New Roman"/>
          <w:sz w:val="22"/>
          <w:szCs w:val="22"/>
          <w:lang w:val="en-US"/>
        </w:rPr>
      </w:pPr>
    </w:p>
    <w:p w14:paraId="1CFA2527" w14:textId="77777777" w:rsidR="0087386B" w:rsidRPr="007A47A0" w:rsidRDefault="4A646BA5" w:rsidP="00B557C8">
      <w:pPr>
        <w:keepNext/>
        <w:spacing w:line="276" w:lineRule="auto"/>
        <w:jc w:val="center"/>
      </w:pPr>
      <w:r>
        <w:rPr>
          <w:noProof/>
        </w:rPr>
        <w:drawing>
          <wp:inline distT="0" distB="0" distL="0" distR="0" wp14:anchorId="4566DC65" wp14:editId="38974947">
            <wp:extent cx="5731510" cy="1566545"/>
            <wp:effectExtent l="12700" t="12700" r="8890" b="8255"/>
            <wp:docPr id="1354737535" name="Picture 1354737535" descr="A picture containing screenshot, colorfuln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4737535"/>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1566545"/>
                    </a:xfrm>
                    <a:prstGeom prst="rect">
                      <a:avLst/>
                    </a:prstGeom>
                    <a:ln>
                      <a:solidFill>
                        <a:schemeClr val="tx1"/>
                      </a:solidFill>
                    </a:ln>
                  </pic:spPr>
                </pic:pic>
              </a:graphicData>
            </a:graphic>
          </wp:inline>
        </w:drawing>
      </w:r>
    </w:p>
    <w:p w14:paraId="3AFF8ED2" w14:textId="7B2C1CE8" w:rsidR="0087386B" w:rsidRPr="000D5763" w:rsidRDefault="0087386B" w:rsidP="0098745D">
      <w:pPr>
        <w:pStyle w:val="Caption"/>
        <w:spacing w:line="276" w:lineRule="auto"/>
        <w:jc w:val="center"/>
        <w:rPr>
          <w:sz w:val="21"/>
          <w:szCs w:val="21"/>
        </w:rPr>
      </w:pPr>
      <w:r w:rsidRPr="000D5763">
        <w:rPr>
          <w:sz w:val="21"/>
          <w:szCs w:val="21"/>
        </w:rPr>
        <w:t xml:space="preserve">Figure </w:t>
      </w:r>
      <w:r w:rsidRPr="000D5763">
        <w:rPr>
          <w:sz w:val="21"/>
          <w:szCs w:val="21"/>
        </w:rPr>
        <w:fldChar w:fldCharType="begin"/>
      </w:r>
      <w:r w:rsidRPr="000D5763">
        <w:rPr>
          <w:sz w:val="21"/>
          <w:szCs w:val="21"/>
        </w:rPr>
        <w:instrText xml:space="preserve"> SEQ Figure \* ARABIC </w:instrText>
      </w:r>
      <w:r w:rsidRPr="000D5763">
        <w:rPr>
          <w:sz w:val="21"/>
          <w:szCs w:val="21"/>
        </w:rPr>
        <w:fldChar w:fldCharType="separate"/>
      </w:r>
      <w:r w:rsidR="007140EC">
        <w:rPr>
          <w:noProof/>
          <w:sz w:val="21"/>
          <w:szCs w:val="21"/>
        </w:rPr>
        <w:t>24</w:t>
      </w:r>
      <w:r w:rsidRPr="000D5763">
        <w:rPr>
          <w:sz w:val="21"/>
          <w:szCs w:val="21"/>
        </w:rPr>
        <w:fldChar w:fldCharType="end"/>
      </w:r>
      <w:r w:rsidRPr="000D5763">
        <w:rPr>
          <w:sz w:val="21"/>
          <w:szCs w:val="21"/>
        </w:rPr>
        <w:t xml:space="preserve"> - Deformation plots for front wheel assembly Case 1 (left)</w:t>
      </w:r>
      <w:r w:rsidR="00DB3CFD">
        <w:rPr>
          <w:sz w:val="21"/>
          <w:szCs w:val="21"/>
        </w:rPr>
        <w:t>,</w:t>
      </w:r>
      <w:r w:rsidRPr="000D5763">
        <w:rPr>
          <w:sz w:val="21"/>
          <w:szCs w:val="21"/>
        </w:rPr>
        <w:t xml:space="preserve"> Case 2 (</w:t>
      </w:r>
      <w:r w:rsidR="00DB3CFD">
        <w:rPr>
          <w:sz w:val="21"/>
          <w:szCs w:val="21"/>
        </w:rPr>
        <w:t>middle</w:t>
      </w:r>
      <w:r w:rsidRPr="000D5763">
        <w:rPr>
          <w:sz w:val="21"/>
          <w:szCs w:val="21"/>
        </w:rPr>
        <w:t>)</w:t>
      </w:r>
      <w:r w:rsidR="00DB3CFD">
        <w:rPr>
          <w:sz w:val="21"/>
          <w:szCs w:val="21"/>
        </w:rPr>
        <w:t>,</w:t>
      </w:r>
      <w:r w:rsidRPr="000D5763">
        <w:rPr>
          <w:sz w:val="21"/>
          <w:szCs w:val="21"/>
        </w:rPr>
        <w:t xml:space="preserve"> and</w:t>
      </w:r>
      <w:r w:rsidRPr="000D5763">
        <w:rPr>
          <w:sz w:val="21"/>
          <w:szCs w:val="21"/>
        </w:rPr>
        <w:t xml:space="preserve"> Case </w:t>
      </w:r>
      <w:r w:rsidR="00DB3CFD">
        <w:rPr>
          <w:sz w:val="21"/>
          <w:szCs w:val="21"/>
        </w:rPr>
        <w:t>3</w:t>
      </w:r>
      <w:r w:rsidRPr="000D5763">
        <w:rPr>
          <w:sz w:val="21"/>
          <w:szCs w:val="21"/>
        </w:rPr>
        <w:t xml:space="preserve"> (</w:t>
      </w:r>
      <w:r w:rsidRPr="000D5763">
        <w:rPr>
          <w:sz w:val="21"/>
          <w:szCs w:val="21"/>
        </w:rPr>
        <w:t>right</w:t>
      </w:r>
      <w:r w:rsidRPr="000D5763">
        <w:rPr>
          <w:sz w:val="21"/>
          <w:szCs w:val="21"/>
        </w:rPr>
        <w:t>)</w:t>
      </w:r>
    </w:p>
    <w:p w14:paraId="7916DBFD" w14:textId="77777777" w:rsidR="0087386B" w:rsidRDefault="0087386B" w:rsidP="00B557C8">
      <w:pPr>
        <w:spacing w:line="276" w:lineRule="auto"/>
        <w:jc w:val="both"/>
        <w:rPr>
          <w:rFonts w:ascii="Times New Roman" w:hAnsi="Times New Roman"/>
          <w:sz w:val="22"/>
          <w:szCs w:val="22"/>
          <w:lang w:val="en-US"/>
        </w:rPr>
      </w:pPr>
      <w:r w:rsidRPr="00253610">
        <w:rPr>
          <w:rFonts w:ascii="Times New Roman" w:hAnsi="Times New Roman"/>
          <w:sz w:val="22"/>
          <w:szCs w:val="22"/>
          <w:u w:val="single"/>
        </w:rPr>
        <w:t>Central Chassis Tubing Assembly:</w:t>
      </w:r>
      <w:r>
        <w:rPr>
          <w:rFonts w:ascii="Times New Roman" w:hAnsi="Times New Roman"/>
          <w:sz w:val="22"/>
          <w:szCs w:val="22"/>
        </w:rPr>
        <w:t xml:space="preserve"> </w:t>
      </w:r>
      <w:r w:rsidRPr="00253610">
        <w:rPr>
          <w:rFonts w:ascii="Times New Roman" w:hAnsi="Times New Roman"/>
          <w:sz w:val="22"/>
          <w:szCs w:val="22"/>
        </w:rPr>
        <w:t>Fixed supports</w:t>
      </w:r>
      <w:r w:rsidRPr="197801CD">
        <w:rPr>
          <w:rFonts w:ascii="Times New Roman" w:hAnsi="Times New Roman"/>
          <w:sz w:val="22"/>
          <w:szCs w:val="22"/>
        </w:rPr>
        <w:t xml:space="preserve"> have been added to the top of the chassis connection plate, as well as to both tube ends, thus constraining the assembly, and closely simulating real-world conditions. Case 2 involved placing two loads of equal magnitude normal to the tube ends, therefore translating the force applied at the wheels into the central assembly. This was then repeated with only one of the loads applied to the right end. Case 4 involved two opposing forces acting perpendicular to the chassis as seen in </w:t>
      </w:r>
      <w:r w:rsidRPr="197801CD">
        <w:rPr>
          <w:rFonts w:ascii="Times New Roman" w:hAnsi="Times New Roman"/>
          <w:sz w:val="22"/>
          <w:szCs w:val="22"/>
          <w:highlight w:val="yellow"/>
        </w:rPr>
        <w:t>Figure</w:t>
      </w:r>
      <w:r w:rsidRPr="197801CD">
        <w:rPr>
          <w:rFonts w:ascii="Times New Roman" w:hAnsi="Times New Roman"/>
          <w:sz w:val="22"/>
          <w:szCs w:val="22"/>
        </w:rPr>
        <w:t xml:space="preserve">. Tube ends were key components under investigation. </w:t>
      </w:r>
    </w:p>
    <w:p w14:paraId="7D02609C" w14:textId="63A30267" w:rsidR="0087386B" w:rsidRPr="00725DFD" w:rsidRDefault="007E3570" w:rsidP="00B557C8">
      <w:pPr>
        <w:spacing w:line="276" w:lineRule="auto"/>
        <w:jc w:val="both"/>
        <w:rPr>
          <w:rFonts w:ascii="Times New Roman" w:hAnsi="Times New Roman"/>
          <w:sz w:val="22"/>
          <w:szCs w:val="22"/>
          <w:lang w:val="en-US"/>
        </w:rPr>
      </w:pPr>
      <w:r>
        <w:rPr>
          <w:rFonts w:ascii="Times New Roman" w:hAnsi="Times New Roman"/>
          <w:noProof/>
          <w:sz w:val="22"/>
          <w:szCs w:val="22"/>
          <w:lang w:val="en-US"/>
        </w:rPr>
        <w:drawing>
          <wp:anchor distT="0" distB="0" distL="114300" distR="114300" simplePos="0" relativeHeight="251660288" behindDoc="0" locked="0" layoutInCell="1" allowOverlap="1" wp14:anchorId="2F554A65" wp14:editId="02CDCF06">
            <wp:simplePos x="0" y="0"/>
            <wp:positionH relativeFrom="column">
              <wp:posOffset>890718</wp:posOffset>
            </wp:positionH>
            <wp:positionV relativeFrom="paragraph">
              <wp:posOffset>121658</wp:posOffset>
            </wp:positionV>
            <wp:extent cx="3985260" cy="1809750"/>
            <wp:effectExtent l="12700" t="12700" r="15240" b="19050"/>
            <wp:wrapSquare wrapText="bothSides"/>
            <wp:docPr id="1020303089" name="Picture 1020303089" descr="A picture containing screenshot, 3d model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303089" name="Picture 17" descr="A picture containing screenshot, 3d modeling&#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985260" cy="180975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5F41297F" w14:textId="61D58D8E" w:rsidR="0087386B" w:rsidRDefault="0087386B" w:rsidP="00B557C8">
      <w:pPr>
        <w:spacing w:line="276" w:lineRule="auto"/>
        <w:jc w:val="center"/>
      </w:pPr>
    </w:p>
    <w:p w14:paraId="61E1CB78" w14:textId="264754CF" w:rsidR="0087386B" w:rsidRDefault="0087386B" w:rsidP="00B557C8">
      <w:pPr>
        <w:spacing w:line="276" w:lineRule="auto"/>
        <w:jc w:val="center"/>
      </w:pPr>
    </w:p>
    <w:p w14:paraId="2E47AEBC" w14:textId="433CC988" w:rsidR="0087386B" w:rsidRDefault="0087386B" w:rsidP="00B557C8">
      <w:pPr>
        <w:spacing w:line="276" w:lineRule="auto"/>
        <w:jc w:val="both"/>
        <w:rPr>
          <w:rFonts w:ascii="Times New Roman" w:hAnsi="Times New Roman"/>
          <w:sz w:val="22"/>
          <w:szCs w:val="22"/>
        </w:rPr>
      </w:pPr>
    </w:p>
    <w:p w14:paraId="0F072A9B" w14:textId="77777777" w:rsidR="0087386B" w:rsidRDefault="0087386B" w:rsidP="00B557C8">
      <w:pPr>
        <w:spacing w:line="276" w:lineRule="auto"/>
        <w:jc w:val="both"/>
        <w:rPr>
          <w:rFonts w:ascii="Times New Roman" w:hAnsi="Times New Roman"/>
          <w:sz w:val="22"/>
          <w:szCs w:val="22"/>
        </w:rPr>
      </w:pPr>
    </w:p>
    <w:p w14:paraId="20FA3AA7" w14:textId="77777777" w:rsidR="0087386B" w:rsidRDefault="0087386B" w:rsidP="00B557C8">
      <w:pPr>
        <w:spacing w:line="276" w:lineRule="auto"/>
        <w:jc w:val="both"/>
        <w:rPr>
          <w:rFonts w:ascii="Times New Roman" w:hAnsi="Times New Roman"/>
          <w:sz w:val="22"/>
          <w:szCs w:val="22"/>
        </w:rPr>
      </w:pPr>
    </w:p>
    <w:p w14:paraId="3AA8D0F1" w14:textId="77777777" w:rsidR="0087386B" w:rsidRDefault="0087386B" w:rsidP="00B557C8">
      <w:pPr>
        <w:spacing w:line="276" w:lineRule="auto"/>
        <w:jc w:val="both"/>
        <w:rPr>
          <w:rFonts w:ascii="Times New Roman" w:hAnsi="Times New Roman"/>
          <w:sz w:val="22"/>
          <w:szCs w:val="22"/>
        </w:rPr>
      </w:pPr>
    </w:p>
    <w:p w14:paraId="796470D5" w14:textId="77777777" w:rsidR="0087386B" w:rsidRDefault="0087386B" w:rsidP="00B557C8">
      <w:pPr>
        <w:spacing w:line="276" w:lineRule="auto"/>
        <w:jc w:val="both"/>
        <w:rPr>
          <w:rFonts w:ascii="Times New Roman" w:hAnsi="Times New Roman"/>
          <w:sz w:val="22"/>
          <w:szCs w:val="22"/>
        </w:rPr>
      </w:pPr>
    </w:p>
    <w:p w14:paraId="1D499FEE" w14:textId="77777777" w:rsidR="0087386B" w:rsidRDefault="0087386B" w:rsidP="00B557C8">
      <w:pPr>
        <w:spacing w:line="276" w:lineRule="auto"/>
        <w:jc w:val="both"/>
        <w:rPr>
          <w:rFonts w:ascii="Times New Roman" w:hAnsi="Times New Roman"/>
          <w:sz w:val="22"/>
          <w:szCs w:val="22"/>
        </w:rPr>
      </w:pPr>
    </w:p>
    <w:p w14:paraId="2C892D60" w14:textId="77777777" w:rsidR="0087386B" w:rsidRDefault="0087386B" w:rsidP="00B557C8">
      <w:pPr>
        <w:spacing w:line="276" w:lineRule="auto"/>
        <w:jc w:val="both"/>
        <w:rPr>
          <w:rFonts w:ascii="Times New Roman" w:hAnsi="Times New Roman"/>
          <w:sz w:val="22"/>
          <w:szCs w:val="22"/>
        </w:rPr>
      </w:pPr>
    </w:p>
    <w:p w14:paraId="259E9365" w14:textId="1EB2646E" w:rsidR="0087386B" w:rsidRDefault="007E3570" w:rsidP="00B557C8">
      <w:pPr>
        <w:spacing w:line="276" w:lineRule="auto"/>
        <w:jc w:val="both"/>
        <w:rPr>
          <w:rFonts w:ascii="Times New Roman" w:hAnsi="Times New Roman"/>
          <w:sz w:val="22"/>
          <w:szCs w:val="22"/>
        </w:rPr>
      </w:pPr>
      <w:r>
        <w:rPr>
          <w:noProof/>
        </w:rPr>
        <w:lastRenderedPageBreak/>
        <mc:AlternateContent>
          <mc:Choice Requires="wps">
            <w:drawing>
              <wp:anchor distT="0" distB="0" distL="114300" distR="114300" simplePos="0" relativeHeight="251662336" behindDoc="0" locked="0" layoutInCell="1" allowOverlap="1" wp14:anchorId="644C5CA1" wp14:editId="0CEDFCA1">
                <wp:simplePos x="0" y="0"/>
                <wp:positionH relativeFrom="column">
                  <wp:posOffset>887095</wp:posOffset>
                </wp:positionH>
                <wp:positionV relativeFrom="paragraph">
                  <wp:posOffset>90805</wp:posOffset>
                </wp:positionV>
                <wp:extent cx="3988435" cy="358140"/>
                <wp:effectExtent l="0" t="0" r="0" b="0"/>
                <wp:wrapSquare wrapText="bothSides"/>
                <wp:docPr id="504656734" name="Text Box 504656734"/>
                <wp:cNvGraphicFramePr/>
                <a:graphic xmlns:a="http://schemas.openxmlformats.org/drawingml/2006/main">
                  <a:graphicData uri="http://schemas.microsoft.com/office/word/2010/wordprocessingShape">
                    <wps:wsp>
                      <wps:cNvSpPr txBox="1"/>
                      <wps:spPr>
                        <a:xfrm>
                          <a:off x="0" y="0"/>
                          <a:ext cx="3988435" cy="358140"/>
                        </a:xfrm>
                        <a:prstGeom prst="rect">
                          <a:avLst/>
                        </a:prstGeom>
                        <a:solidFill>
                          <a:prstClr val="white"/>
                        </a:solidFill>
                        <a:ln>
                          <a:noFill/>
                        </a:ln>
                      </wps:spPr>
                      <wps:txbx>
                        <w:txbxContent>
                          <w:p w14:paraId="192347D6" w14:textId="4D4DA291" w:rsidR="0098745D" w:rsidRPr="0098745D" w:rsidRDefault="0098745D" w:rsidP="0098745D">
                            <w:pPr>
                              <w:pStyle w:val="Caption"/>
                              <w:jc w:val="center"/>
                              <w:rPr>
                                <w:rFonts w:ascii="Times New Roman" w:eastAsia="Times New Roman" w:hAnsi="Times New Roman"/>
                                <w:sz w:val="28"/>
                                <w:szCs w:val="28"/>
                                <w:lang w:val="en-US"/>
                              </w:rPr>
                            </w:pPr>
                            <w:r w:rsidRPr="0098745D">
                              <w:rPr>
                                <w:sz w:val="21"/>
                                <w:szCs w:val="21"/>
                              </w:rPr>
                              <w:t xml:space="preserve">Figure </w:t>
                            </w:r>
                            <w:r w:rsidRPr="0098745D">
                              <w:rPr>
                                <w:sz w:val="21"/>
                                <w:szCs w:val="21"/>
                              </w:rPr>
                              <w:fldChar w:fldCharType="begin"/>
                            </w:r>
                            <w:r w:rsidRPr="0098745D">
                              <w:rPr>
                                <w:sz w:val="21"/>
                                <w:szCs w:val="21"/>
                              </w:rPr>
                              <w:instrText xml:space="preserve"> SEQ Figure \* ARABIC </w:instrText>
                            </w:r>
                            <w:r w:rsidRPr="0098745D">
                              <w:rPr>
                                <w:sz w:val="21"/>
                                <w:szCs w:val="21"/>
                              </w:rPr>
                              <w:fldChar w:fldCharType="separate"/>
                            </w:r>
                            <w:r w:rsidR="007140EC">
                              <w:rPr>
                                <w:noProof/>
                                <w:sz w:val="21"/>
                                <w:szCs w:val="21"/>
                              </w:rPr>
                              <w:t>25</w:t>
                            </w:r>
                            <w:r w:rsidRPr="0098745D">
                              <w:rPr>
                                <w:sz w:val="21"/>
                                <w:szCs w:val="21"/>
                              </w:rPr>
                              <w:fldChar w:fldCharType="end"/>
                            </w:r>
                            <w:r w:rsidRPr="0098745D">
                              <w:rPr>
                                <w:sz w:val="21"/>
                                <w:szCs w:val="21"/>
                              </w:rPr>
                              <w:t xml:space="preserve"> - Detailed Breakdown of Central Chassis Tubing Assembly Loads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4C5CA1" id="Text Box 504656734" o:spid="_x0000_s1036" type="#_x0000_t202" style="position:absolute;left:0;text-align:left;margin-left:69.85pt;margin-top:7.15pt;width:314.05pt;height:28.2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" stroked="f">
                <v:textbox inset="0,0,0,0">
                  <w:txbxContent>
                    <w:p w14:paraId="192347D6" w14:textId="4D4DA291" w:rsidR="0098745D" w:rsidRPr="0098745D" w:rsidRDefault="0098745D" w:rsidP="0098745D">
                      <w:pPr>
                        <w:pStyle w:val="Caption"/>
                        <w:jc w:val="center"/>
                        <w:rPr>
                          <w:rFonts w:ascii="Times New Roman" w:eastAsia="Times New Roman" w:hAnsi="Times New Roman"/>
                          <w:sz w:val="28"/>
                          <w:szCs w:val="28"/>
                          <w:lang w:val="en-US"/>
                        </w:rPr>
                      </w:pPr>
                      <w:r w:rsidRPr="0098745D">
                        <w:rPr>
                          <w:sz w:val="21"/>
                          <w:szCs w:val="21"/>
                        </w:rPr>
                        <w:t xml:space="preserve">Figure </w:t>
                      </w:r>
                      <w:r w:rsidRPr="0098745D">
                        <w:rPr>
                          <w:sz w:val="21"/>
                          <w:szCs w:val="21"/>
                        </w:rPr>
                        <w:fldChar w:fldCharType="begin"/>
                      </w:r>
                      <w:r w:rsidRPr="0098745D">
                        <w:rPr>
                          <w:sz w:val="21"/>
                          <w:szCs w:val="21"/>
                        </w:rPr>
                        <w:instrText xml:space="preserve"> SEQ Figure \* ARABIC </w:instrText>
                      </w:r>
                      <w:r w:rsidRPr="0098745D">
                        <w:rPr>
                          <w:sz w:val="21"/>
                          <w:szCs w:val="21"/>
                        </w:rPr>
                        <w:fldChar w:fldCharType="separate"/>
                      </w:r>
                      <w:r w:rsidR="007140EC">
                        <w:rPr>
                          <w:noProof/>
                          <w:sz w:val="21"/>
                          <w:szCs w:val="21"/>
                        </w:rPr>
                        <w:t>25</w:t>
                      </w:r>
                      <w:r w:rsidRPr="0098745D">
                        <w:rPr>
                          <w:sz w:val="21"/>
                          <w:szCs w:val="21"/>
                        </w:rPr>
                        <w:fldChar w:fldCharType="end"/>
                      </w:r>
                      <w:r w:rsidRPr="0098745D">
                        <w:rPr>
                          <w:sz w:val="21"/>
                          <w:szCs w:val="21"/>
                        </w:rPr>
                        <w:t xml:space="preserve"> - Detailed Breakdown of Central Chassis Tubing Assembly Loads</w:t>
                      </w:r>
                    </w:p>
                  </w:txbxContent>
                </v:textbox>
                <w10:wrap type="square"/>
              </v:shape>
            </w:pict>
          </mc:Fallback>
        </mc:AlternateContent>
      </w:r>
    </w:p>
    <w:p w14:paraId="4F894329" w14:textId="19D4CCD4" w:rsidR="0087386B" w:rsidRDefault="0087386B" w:rsidP="00B557C8">
      <w:pPr>
        <w:spacing w:line="276" w:lineRule="auto"/>
        <w:jc w:val="both"/>
        <w:rPr>
          <w:rFonts w:ascii="Times New Roman" w:hAnsi="Times New Roman"/>
          <w:sz w:val="22"/>
          <w:szCs w:val="22"/>
        </w:rPr>
      </w:pPr>
    </w:p>
    <w:p w14:paraId="0AD469E4" w14:textId="77777777" w:rsidR="0087386B" w:rsidRDefault="0087386B" w:rsidP="00B557C8">
      <w:pPr>
        <w:spacing w:line="276" w:lineRule="auto"/>
        <w:jc w:val="both"/>
        <w:rPr>
          <w:rFonts w:ascii="Times New Roman" w:hAnsi="Times New Roman"/>
          <w:sz w:val="22"/>
          <w:szCs w:val="22"/>
        </w:rPr>
      </w:pPr>
    </w:p>
    <w:p w14:paraId="11EF15AA" w14:textId="77777777" w:rsidR="0087386B" w:rsidRDefault="0087386B" w:rsidP="00B557C8">
      <w:pPr>
        <w:spacing w:line="276" w:lineRule="auto"/>
        <w:jc w:val="both"/>
        <w:rPr>
          <w:rFonts w:ascii="Times New Roman" w:hAnsi="Times New Roman"/>
          <w:sz w:val="22"/>
          <w:szCs w:val="22"/>
        </w:rPr>
      </w:pPr>
      <w:r>
        <w:rPr>
          <w:rFonts w:ascii="Times New Roman" w:hAnsi="Times New Roman"/>
          <w:sz w:val="22"/>
          <w:szCs w:val="22"/>
        </w:rPr>
        <w:t xml:space="preserve">Some noticeable deflections were witnessed in Case 2, </w:t>
      </w:r>
      <w:r w:rsidRPr="00896A02">
        <w:rPr>
          <w:rFonts w:ascii="Times New Roman" w:hAnsi="Times New Roman"/>
          <w:sz w:val="22"/>
          <w:szCs w:val="22"/>
        </w:rPr>
        <w:t>with deformations measuring 20.5mm and 31.14mm.</w:t>
      </w:r>
      <w:r>
        <w:rPr>
          <w:rFonts w:ascii="Times New Roman" w:hAnsi="Times New Roman"/>
          <w:sz w:val="22"/>
          <w:szCs w:val="22"/>
        </w:rPr>
        <w:t xml:space="preserve"> </w:t>
      </w:r>
      <w:r w:rsidRPr="00896A02">
        <w:rPr>
          <w:rFonts w:ascii="Times New Roman" w:hAnsi="Times New Roman"/>
          <w:sz w:val="22"/>
          <w:szCs w:val="22"/>
        </w:rPr>
        <w:t xml:space="preserve">These were recorded in </w:t>
      </w:r>
      <w:r>
        <w:rPr>
          <w:rFonts w:ascii="Times New Roman" w:hAnsi="Times New Roman"/>
          <w:sz w:val="22"/>
          <w:szCs w:val="22"/>
        </w:rPr>
        <w:t xml:space="preserve">the </w:t>
      </w:r>
      <w:r w:rsidRPr="00896A02">
        <w:rPr>
          <w:rFonts w:ascii="Times New Roman" w:hAnsi="Times New Roman"/>
          <w:sz w:val="22"/>
          <w:szCs w:val="22"/>
        </w:rPr>
        <w:t>scenarios where</w:t>
      </w:r>
      <w:r>
        <w:rPr>
          <w:rFonts w:ascii="Times New Roman" w:hAnsi="Times New Roman"/>
          <w:sz w:val="22"/>
          <w:szCs w:val="22"/>
        </w:rPr>
        <w:t>by</w:t>
      </w:r>
      <w:r w:rsidRPr="00896A02">
        <w:rPr>
          <w:rFonts w:ascii="Times New Roman" w:hAnsi="Times New Roman"/>
          <w:sz w:val="22"/>
          <w:szCs w:val="22"/>
        </w:rPr>
        <w:t xml:space="preserve"> loads were positioned at both ends and at a singular end respectively.</w:t>
      </w:r>
      <w:r>
        <w:rPr>
          <w:rFonts w:ascii="Times New Roman" w:hAnsi="Times New Roman"/>
          <w:sz w:val="22"/>
          <w:szCs w:val="22"/>
        </w:rPr>
        <w:t xml:space="preserve"> Although visible, these distortions </w:t>
      </w:r>
      <w:r w:rsidRPr="00896A02">
        <w:rPr>
          <w:rFonts w:ascii="Times New Roman" w:hAnsi="Times New Roman"/>
          <w:sz w:val="22"/>
          <w:szCs w:val="22"/>
        </w:rPr>
        <w:t>remain within tolerable limits</w:t>
      </w:r>
      <w:r>
        <w:rPr>
          <w:rFonts w:ascii="Times New Roman" w:hAnsi="Times New Roman"/>
          <w:sz w:val="22"/>
          <w:szCs w:val="22"/>
        </w:rPr>
        <w:t xml:space="preserve">, and will therefore fail to affect system performance in any meaningful way. Case 4 on the other hand resulted in negligible levels of deformation (3.61mm) occurring at either end of the tube assembly as observed in </w:t>
      </w:r>
      <w:r w:rsidRPr="00191D02">
        <w:rPr>
          <w:rFonts w:ascii="Times New Roman" w:hAnsi="Times New Roman"/>
          <w:sz w:val="22"/>
          <w:szCs w:val="22"/>
          <w:highlight w:val="yellow"/>
        </w:rPr>
        <w:t>Figure</w:t>
      </w:r>
      <w:r>
        <w:rPr>
          <w:rFonts w:ascii="Times New Roman" w:hAnsi="Times New Roman"/>
          <w:sz w:val="22"/>
          <w:szCs w:val="22"/>
        </w:rPr>
        <w:t>. All components remain well within their material yield limits.</w:t>
      </w:r>
    </w:p>
    <w:p w14:paraId="1C1ED953" w14:textId="77777777" w:rsidR="0087386B" w:rsidRDefault="0087386B" w:rsidP="00B557C8">
      <w:pPr>
        <w:spacing w:line="276" w:lineRule="auto"/>
        <w:jc w:val="center"/>
      </w:pPr>
    </w:p>
    <w:p w14:paraId="0110CFAC" w14:textId="77777777" w:rsidR="00C2278E" w:rsidRDefault="4A646BA5" w:rsidP="00C2278E">
      <w:pPr>
        <w:keepNext/>
        <w:spacing w:line="276" w:lineRule="auto"/>
        <w:jc w:val="center"/>
      </w:pPr>
      <w:r>
        <w:rPr>
          <w:noProof/>
        </w:rPr>
        <w:drawing>
          <wp:inline distT="0" distB="0" distL="0" distR="0" wp14:anchorId="740D7069" wp14:editId="59190734">
            <wp:extent cx="3644601" cy="4223234"/>
            <wp:effectExtent l="12700" t="12700" r="13335" b="19050"/>
            <wp:docPr id="1727117909" name="Picture 1727117909"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7117909"/>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681550" cy="4266049"/>
                    </a:xfrm>
                    <a:prstGeom prst="rect">
                      <a:avLst/>
                    </a:prstGeom>
                    <a:ln>
                      <a:solidFill>
                        <a:schemeClr val="tx1"/>
                      </a:solidFill>
                    </a:ln>
                  </pic:spPr>
                </pic:pic>
              </a:graphicData>
            </a:graphic>
          </wp:inline>
        </w:drawing>
      </w:r>
    </w:p>
    <w:p w14:paraId="66841254" w14:textId="584DB3D6" w:rsidR="0087386B" w:rsidRPr="00C2278E" w:rsidRDefault="00C2278E" w:rsidP="00C2278E">
      <w:pPr>
        <w:pStyle w:val="Caption"/>
        <w:jc w:val="center"/>
        <w:rPr>
          <w:sz w:val="21"/>
          <w:szCs w:val="21"/>
        </w:rPr>
      </w:pPr>
      <w:r w:rsidRPr="00C2278E">
        <w:rPr>
          <w:sz w:val="21"/>
          <w:szCs w:val="21"/>
        </w:rPr>
        <w:t xml:space="preserve">Figure </w:t>
      </w:r>
      <w:r w:rsidRPr="00C2278E">
        <w:rPr>
          <w:sz w:val="21"/>
          <w:szCs w:val="21"/>
        </w:rPr>
        <w:fldChar w:fldCharType="begin"/>
      </w:r>
      <w:r w:rsidRPr="00C2278E">
        <w:rPr>
          <w:sz w:val="21"/>
          <w:szCs w:val="21"/>
        </w:rPr>
        <w:instrText xml:space="preserve"> SEQ Figure \* ARABIC </w:instrText>
      </w:r>
      <w:r w:rsidRPr="00C2278E">
        <w:rPr>
          <w:sz w:val="21"/>
          <w:szCs w:val="21"/>
        </w:rPr>
        <w:fldChar w:fldCharType="separate"/>
      </w:r>
      <w:r w:rsidR="007140EC">
        <w:rPr>
          <w:noProof/>
          <w:sz w:val="21"/>
          <w:szCs w:val="21"/>
        </w:rPr>
        <w:t>26</w:t>
      </w:r>
      <w:r w:rsidRPr="00C2278E">
        <w:rPr>
          <w:sz w:val="21"/>
          <w:szCs w:val="21"/>
        </w:rPr>
        <w:fldChar w:fldCharType="end"/>
      </w:r>
      <w:r w:rsidRPr="00C2278E">
        <w:rPr>
          <w:sz w:val="21"/>
          <w:szCs w:val="21"/>
        </w:rPr>
        <w:t xml:space="preserve"> - Central Chassis Tubing Assembly Deformation Plots</w:t>
      </w:r>
    </w:p>
    <w:p w14:paraId="29A2312A" w14:textId="23B79C46" w:rsidR="00E3347E" w:rsidRDefault="00E3347E" w:rsidP="00A469F6">
      <w:pPr>
        <w:pStyle w:val="Heading3"/>
      </w:pPr>
      <w:bookmarkStart w:id="35" w:name="_Toc137402965"/>
      <w:r>
        <w:t>Concluding Remarks</w:t>
      </w:r>
      <w:bookmarkEnd w:id="35"/>
    </w:p>
    <w:p w14:paraId="0D3A40DB" w14:textId="77777777" w:rsidR="00A469F6" w:rsidRDefault="00A469F6" w:rsidP="00B557C8">
      <w:pPr>
        <w:spacing w:line="276" w:lineRule="auto"/>
      </w:pPr>
    </w:p>
    <w:p w14:paraId="54F1544B" w14:textId="77777777" w:rsidR="0087386B" w:rsidRPr="006264F0" w:rsidRDefault="0087386B" w:rsidP="00B557C8">
      <w:pPr>
        <w:spacing w:line="276" w:lineRule="auto"/>
        <w:jc w:val="both"/>
        <w:rPr>
          <w:rFonts w:ascii="Times New Roman" w:hAnsi="Times New Roman"/>
          <w:sz w:val="22"/>
          <w:szCs w:val="22"/>
        </w:rPr>
      </w:pPr>
      <w:r w:rsidRPr="006264F0">
        <w:rPr>
          <w:rFonts w:ascii="Times New Roman" w:hAnsi="Times New Roman"/>
          <w:sz w:val="22"/>
          <w:szCs w:val="22"/>
        </w:rPr>
        <w:t>In conclusion, the Finite Element Analysis (FEA) conducted on the Rocker-Bogie chassis offered reassuring results - no failures were observed throughout the stress and strain simulations. These outcomes showcase the resilience of our design, contributing to an overall robust and reliable vehicle. The examination primarily focused on several loading conditions, with each replicating a diverse real-world scenario. Regardless of the situation, the chassis consistently exhibited stability and structural integrity, thereby confirming the effectiveness of the design approach.</w:t>
      </w:r>
    </w:p>
    <w:p w14:paraId="493BA0B4" w14:textId="77777777" w:rsidR="0087386B" w:rsidRPr="006264F0" w:rsidRDefault="0087386B" w:rsidP="00B557C8">
      <w:pPr>
        <w:spacing w:line="276" w:lineRule="auto"/>
        <w:jc w:val="both"/>
        <w:rPr>
          <w:rFonts w:ascii="Times New Roman" w:hAnsi="Times New Roman"/>
          <w:sz w:val="22"/>
          <w:szCs w:val="22"/>
        </w:rPr>
      </w:pPr>
    </w:p>
    <w:p w14:paraId="5824C9D9" w14:textId="46AB2D09" w:rsidR="00615FFE" w:rsidRPr="00615FFE" w:rsidRDefault="0087386B" w:rsidP="00615FFE">
      <w:pPr>
        <w:spacing w:line="276" w:lineRule="auto"/>
        <w:jc w:val="both"/>
        <w:rPr>
          <w:rFonts w:ascii="Times New Roman" w:hAnsi="Times New Roman"/>
          <w:sz w:val="22"/>
          <w:szCs w:val="22"/>
        </w:rPr>
      </w:pPr>
      <w:r w:rsidRPr="006264F0">
        <w:rPr>
          <w:rFonts w:ascii="Times New Roman" w:hAnsi="Times New Roman"/>
          <w:sz w:val="22"/>
          <w:szCs w:val="22"/>
        </w:rPr>
        <w:t xml:space="preserve">Although the design withstood all loads placed on it, optimisation remained a valuable undertaking.  Enhancements were therefore made to reduce material usage, lower weight, and improve cost savings and performance without sacrificing on durability. Such measures included refining component geometry, reducing tube thickness and cross-sectional size, as well as adjusting material selection. </w:t>
      </w:r>
      <w:r w:rsidRPr="006264F0">
        <w:rPr>
          <w:rFonts w:ascii="Times New Roman" w:hAnsi="Times New Roman"/>
          <w:sz w:val="22"/>
          <w:szCs w:val="22"/>
        </w:rPr>
        <w:lastRenderedPageBreak/>
        <w:t>Critical components including the Rocker-Bogie pivot plates, motor bracket plates, and central chassis connection pieces all underwent a material transformation after the completion of the FEA analysis from metal alloys to lighter, cheaper, and more easily manufacturable 3D printed polymers. Overall, the FEA analysis indicates a promising starting point for the Rocker-Bogie chassis.</w:t>
      </w:r>
    </w:p>
    <w:p w14:paraId="761EC2B5" w14:textId="6934BA3C" w:rsidR="00615FFE" w:rsidRPr="008936EC" w:rsidRDefault="00F64941" w:rsidP="00615FFE">
      <w:pPr>
        <w:pStyle w:val="Heading1"/>
        <w:numPr>
          <w:ilvl w:val="0"/>
          <w:numId w:val="6"/>
        </w:numPr>
        <w:ind w:left="0" w:firstLine="0"/>
        <w:jc w:val="both"/>
        <w:rPr>
          <w:b/>
          <w:sz w:val="36"/>
          <w:szCs w:val="36"/>
          <w:lang w:val="en-US"/>
        </w:rPr>
      </w:pPr>
      <w:bookmarkStart w:id="36" w:name="_Toc137402966"/>
      <w:r w:rsidRPr="197801CD">
        <w:rPr>
          <w:b/>
          <w:sz w:val="36"/>
          <w:szCs w:val="36"/>
        </w:rPr>
        <w:t>Prototyping:</w:t>
      </w:r>
      <w:bookmarkEnd w:id="36"/>
    </w:p>
    <w:p w14:paraId="3F781BB6" w14:textId="77777777" w:rsidR="004313F2" w:rsidRDefault="004313F2" w:rsidP="5CFB1653">
      <w:pPr>
        <w:spacing w:line="276" w:lineRule="auto"/>
        <w:jc w:val="both"/>
        <w:rPr>
          <w:rFonts w:ascii="Times New Roman" w:hAnsi="Times New Roman"/>
          <w:color w:val="000000" w:themeColor="text1"/>
          <w:sz w:val="22"/>
          <w:szCs w:val="22"/>
          <w:lang w:val="en-US"/>
        </w:rPr>
      </w:pPr>
    </w:p>
    <w:p w14:paraId="2FEEC255" w14:textId="632F4D40" w:rsidR="00F64941" w:rsidRDefault="458711D0" w:rsidP="009672B7">
      <w:pPr>
        <w:spacing w:line="276" w:lineRule="auto"/>
        <w:jc w:val="both"/>
        <w:rPr>
          <w:rFonts w:ascii="Times New Roman" w:eastAsia="Calibri" w:hAnsi="Times New Roman"/>
          <w:color w:val="000000" w:themeColor="text1"/>
          <w:sz w:val="22"/>
          <w:szCs w:val="22"/>
        </w:rPr>
      </w:pPr>
      <w:r w:rsidRPr="197801CD">
        <w:rPr>
          <w:rFonts w:ascii="Times New Roman" w:hAnsi="Times New Roman"/>
          <w:color w:val="000000" w:themeColor="text1"/>
          <w:sz w:val="22"/>
          <w:szCs w:val="22"/>
        </w:rPr>
        <w:t>To evaluate the prototype's effectiveness, a comparison must be made to the evaluation criteria for the final product, including effective weed removal, minimal crop damage, and low power consumption. Essential characteristics for the final product include ease of use, durability, and affordability. Field tests will be conducted to determine the prototype's performance in meeting these criteria. Adjustments will be made where necessary to ensure it meets the standards set by the final product.</w:t>
      </w:r>
    </w:p>
    <w:p w14:paraId="234699DF" w14:textId="77777777" w:rsidR="009672B7" w:rsidRPr="009672B7" w:rsidRDefault="009672B7" w:rsidP="009672B7">
      <w:pPr>
        <w:spacing w:line="276" w:lineRule="auto"/>
        <w:jc w:val="both"/>
        <w:rPr>
          <w:rFonts w:ascii="Times New Roman" w:hAnsi="Times New Roman"/>
          <w:color w:val="000000" w:themeColor="text1"/>
          <w:sz w:val="22"/>
          <w:szCs w:val="22"/>
          <w:lang w:val="en-US"/>
        </w:rPr>
      </w:pPr>
    </w:p>
    <w:p w14:paraId="4F23A599" w14:textId="232F4E16" w:rsidR="009672B7" w:rsidRPr="009672B7" w:rsidRDefault="009672B7" w:rsidP="009672B7">
      <w:pPr>
        <w:pStyle w:val="Caption"/>
        <w:keepNext/>
        <w:jc w:val="center"/>
        <w:rPr>
          <w:sz w:val="21"/>
          <w:szCs w:val="21"/>
        </w:rPr>
      </w:pPr>
      <w:r w:rsidRPr="009672B7">
        <w:rPr>
          <w:sz w:val="21"/>
          <w:szCs w:val="21"/>
        </w:rPr>
        <w:t xml:space="preserve">Table </w:t>
      </w:r>
      <w:r w:rsidRPr="009672B7">
        <w:rPr>
          <w:sz w:val="21"/>
          <w:szCs w:val="21"/>
        </w:rPr>
        <w:fldChar w:fldCharType="begin"/>
      </w:r>
      <w:r w:rsidRPr="009672B7">
        <w:rPr>
          <w:sz w:val="21"/>
          <w:szCs w:val="21"/>
        </w:rPr>
        <w:instrText xml:space="preserve"> SEQ Table \* ARABIC </w:instrText>
      </w:r>
      <w:r w:rsidRPr="009672B7">
        <w:rPr>
          <w:sz w:val="21"/>
          <w:szCs w:val="21"/>
        </w:rPr>
        <w:fldChar w:fldCharType="separate"/>
      </w:r>
      <w:r w:rsidRPr="009672B7">
        <w:rPr>
          <w:noProof/>
          <w:sz w:val="21"/>
          <w:szCs w:val="21"/>
        </w:rPr>
        <w:t>7</w:t>
      </w:r>
      <w:r w:rsidRPr="009672B7">
        <w:rPr>
          <w:sz w:val="21"/>
          <w:szCs w:val="21"/>
        </w:rPr>
        <w:fldChar w:fldCharType="end"/>
      </w:r>
      <w:r w:rsidRPr="009672B7">
        <w:rPr>
          <w:sz w:val="21"/>
          <w:szCs w:val="21"/>
        </w:rPr>
        <w:t xml:space="preserve"> - Features present in the real product and prototype.</w:t>
      </w:r>
    </w:p>
    <w:tbl>
      <w:tblPr>
        <w:tblStyle w:val="TableGrid"/>
        <w:tblW w:w="0" w:type="auto"/>
        <w:jc w:val="center"/>
        <w:tblBorders>
          <w:top w:val="single" w:sz="6" w:space="0" w:color="auto"/>
          <w:left w:val="single" w:sz="6" w:space="0" w:color="auto"/>
          <w:bottom w:val="single" w:sz="6" w:space="0" w:color="auto"/>
          <w:right w:val="single" w:sz="6" w:space="0" w:color="auto"/>
        </w:tblBorders>
        <w:tblLayout w:type="fixed"/>
        <w:tblLook w:val="06A0" w:firstRow="1" w:lastRow="0" w:firstColumn="1" w:lastColumn="0" w:noHBand="1" w:noVBand="1"/>
      </w:tblPr>
      <w:tblGrid>
        <w:gridCol w:w="2865"/>
        <w:gridCol w:w="2025"/>
        <w:gridCol w:w="2100"/>
      </w:tblGrid>
      <w:tr w:rsidR="64CFFA49" w14:paraId="1041DE06" w14:textId="77777777" w:rsidTr="006C6911">
        <w:trPr>
          <w:trHeight w:val="315"/>
          <w:jc w:val="center"/>
        </w:trPr>
        <w:tc>
          <w:tcPr>
            <w:tcW w:w="2865" w:type="dxa"/>
            <w:tcBorders>
              <w:top w:val="single" w:sz="6" w:space="0" w:color="auto"/>
              <w:left w:val="single" w:sz="6" w:space="0" w:color="auto"/>
              <w:bottom w:val="single" w:sz="6" w:space="0" w:color="auto"/>
              <w:right w:val="single" w:sz="6" w:space="0" w:color="auto"/>
            </w:tcBorders>
            <w:vAlign w:val="center"/>
          </w:tcPr>
          <w:p w14:paraId="2E4E413A" w14:textId="64A6F142" w:rsidR="64CFFA49" w:rsidRPr="00C2278E" w:rsidRDefault="64CFFA49" w:rsidP="5CFB1653">
            <w:pPr>
              <w:spacing w:line="276" w:lineRule="auto"/>
              <w:jc w:val="both"/>
              <w:rPr>
                <w:rFonts w:ascii="Times New Roman" w:hAnsi="Times New Roman"/>
                <w:color w:val="000000" w:themeColor="text1"/>
                <w:sz w:val="28"/>
                <w:szCs w:val="28"/>
              </w:rPr>
            </w:pPr>
          </w:p>
        </w:tc>
        <w:tc>
          <w:tcPr>
            <w:tcW w:w="2025" w:type="dxa"/>
            <w:tcBorders>
              <w:top w:val="single" w:sz="6" w:space="0" w:color="auto"/>
              <w:left w:val="single" w:sz="6" w:space="0" w:color="auto"/>
              <w:bottom w:val="single" w:sz="6" w:space="0" w:color="auto"/>
              <w:right w:val="single" w:sz="6" w:space="0" w:color="auto"/>
            </w:tcBorders>
            <w:vAlign w:val="center"/>
          </w:tcPr>
          <w:p w14:paraId="7E3430FB" w14:textId="2587885D" w:rsidR="64CFFA49" w:rsidRPr="00C2278E" w:rsidRDefault="5DD5E363" w:rsidP="5CFB1653">
            <w:pPr>
              <w:spacing w:line="276" w:lineRule="auto"/>
              <w:jc w:val="center"/>
              <w:rPr>
                <w:rFonts w:ascii="Times New Roman" w:hAnsi="Times New Roman"/>
                <w:color w:val="000000" w:themeColor="text1"/>
                <w:sz w:val="28"/>
                <w:szCs w:val="28"/>
              </w:rPr>
            </w:pPr>
            <w:r w:rsidRPr="00C2278E">
              <w:rPr>
                <w:rFonts w:ascii="Times New Roman" w:hAnsi="Times New Roman"/>
                <w:b/>
                <w:color w:val="000000" w:themeColor="text1"/>
                <w:sz w:val="28"/>
                <w:szCs w:val="28"/>
              </w:rPr>
              <w:t>Real product</w:t>
            </w:r>
          </w:p>
        </w:tc>
        <w:tc>
          <w:tcPr>
            <w:tcW w:w="2100" w:type="dxa"/>
            <w:tcBorders>
              <w:top w:val="single" w:sz="6" w:space="0" w:color="auto"/>
              <w:left w:val="single" w:sz="6" w:space="0" w:color="auto"/>
              <w:bottom w:val="single" w:sz="6" w:space="0" w:color="auto"/>
              <w:right w:val="single" w:sz="6" w:space="0" w:color="auto"/>
            </w:tcBorders>
            <w:vAlign w:val="center"/>
          </w:tcPr>
          <w:p w14:paraId="64C85A61" w14:textId="772533AA" w:rsidR="64CFFA49" w:rsidRPr="00C2278E" w:rsidRDefault="5DD5E363" w:rsidP="5CFB1653">
            <w:pPr>
              <w:spacing w:line="276" w:lineRule="auto"/>
              <w:jc w:val="center"/>
              <w:rPr>
                <w:rFonts w:ascii="Times New Roman" w:hAnsi="Times New Roman"/>
                <w:color w:val="000000" w:themeColor="text1"/>
                <w:sz w:val="28"/>
                <w:szCs w:val="28"/>
              </w:rPr>
            </w:pPr>
            <w:r w:rsidRPr="00C2278E">
              <w:rPr>
                <w:rFonts w:ascii="Times New Roman" w:hAnsi="Times New Roman"/>
                <w:b/>
                <w:color w:val="000000" w:themeColor="text1"/>
                <w:sz w:val="28"/>
                <w:szCs w:val="28"/>
              </w:rPr>
              <w:t>Prototype</w:t>
            </w:r>
          </w:p>
        </w:tc>
      </w:tr>
      <w:tr w:rsidR="64CFFA49" w14:paraId="75442233" w14:textId="77777777" w:rsidTr="006C6911">
        <w:trPr>
          <w:trHeight w:val="315"/>
          <w:jc w:val="center"/>
        </w:trPr>
        <w:tc>
          <w:tcPr>
            <w:tcW w:w="2865" w:type="dxa"/>
            <w:tcBorders>
              <w:top w:val="single" w:sz="6" w:space="0" w:color="auto"/>
              <w:left w:val="single" w:sz="6" w:space="0" w:color="auto"/>
              <w:bottom w:val="single" w:sz="6" w:space="0" w:color="auto"/>
              <w:right w:val="single" w:sz="6" w:space="0" w:color="auto"/>
            </w:tcBorders>
            <w:vAlign w:val="center"/>
          </w:tcPr>
          <w:p w14:paraId="005C4A86" w14:textId="7A0FAEA6" w:rsidR="64CFFA49" w:rsidRPr="008D291C" w:rsidRDefault="5DD5E363" w:rsidP="5CFB1653">
            <w:pPr>
              <w:spacing w:line="276" w:lineRule="auto"/>
              <w:jc w:val="center"/>
              <w:rPr>
                <w:rFonts w:ascii="Times New Roman" w:hAnsi="Times New Roman"/>
                <w:color w:val="000000" w:themeColor="text1"/>
                <w:sz w:val="21"/>
                <w:szCs w:val="21"/>
              </w:rPr>
            </w:pPr>
            <w:r w:rsidRPr="008D291C">
              <w:rPr>
                <w:rFonts w:ascii="Times New Roman" w:hAnsi="Times New Roman"/>
                <w:color w:val="000000" w:themeColor="text1"/>
                <w:sz w:val="21"/>
                <w:szCs w:val="21"/>
              </w:rPr>
              <w:t>Camera</w:t>
            </w:r>
          </w:p>
        </w:tc>
        <w:tc>
          <w:tcPr>
            <w:tcW w:w="2025" w:type="dxa"/>
            <w:tcBorders>
              <w:top w:val="single" w:sz="6" w:space="0" w:color="auto"/>
              <w:left w:val="single" w:sz="6" w:space="0" w:color="auto"/>
              <w:bottom w:val="single" w:sz="6" w:space="0" w:color="auto"/>
              <w:right w:val="single" w:sz="6" w:space="0" w:color="auto"/>
            </w:tcBorders>
            <w:vAlign w:val="center"/>
          </w:tcPr>
          <w:p w14:paraId="421DCAE8" w14:textId="554B3776" w:rsidR="64CFFA49" w:rsidRPr="008D291C" w:rsidRDefault="5DD5E363" w:rsidP="5CFB1653">
            <w:pPr>
              <w:spacing w:line="276" w:lineRule="auto"/>
              <w:jc w:val="center"/>
              <w:rPr>
                <w:rFonts w:ascii="Times New Roman" w:eastAsia="Segoe UI Symbol" w:hAnsi="Times New Roman"/>
                <w:color w:val="000000" w:themeColor="text1"/>
                <w:sz w:val="21"/>
                <w:szCs w:val="21"/>
              </w:rPr>
            </w:pPr>
            <w:r w:rsidRPr="008D291C">
              <w:rPr>
                <w:rFonts w:ascii="Segoe UI Symbol" w:eastAsia="Segoe UI Symbol" w:hAnsi="Segoe UI Symbol" w:cs="Segoe UI Symbol"/>
                <w:color w:val="000000" w:themeColor="text1"/>
                <w:sz w:val="21"/>
                <w:szCs w:val="21"/>
              </w:rPr>
              <w:t>✓</w:t>
            </w:r>
          </w:p>
        </w:tc>
        <w:tc>
          <w:tcPr>
            <w:tcW w:w="2100" w:type="dxa"/>
            <w:tcBorders>
              <w:top w:val="single" w:sz="6" w:space="0" w:color="auto"/>
              <w:left w:val="single" w:sz="6" w:space="0" w:color="auto"/>
              <w:bottom w:val="single" w:sz="6" w:space="0" w:color="auto"/>
              <w:right w:val="single" w:sz="6" w:space="0" w:color="auto"/>
            </w:tcBorders>
            <w:vAlign w:val="center"/>
          </w:tcPr>
          <w:p w14:paraId="3C9CC4D4" w14:textId="01C9EB95" w:rsidR="64CFFA49" w:rsidRPr="008D291C" w:rsidRDefault="64CFFA49" w:rsidP="5CFB1653">
            <w:pPr>
              <w:spacing w:line="276" w:lineRule="auto"/>
              <w:jc w:val="center"/>
              <w:rPr>
                <w:rFonts w:ascii="Times New Roman" w:eastAsia="Calibri" w:hAnsi="Times New Roman"/>
                <w:sz w:val="21"/>
                <w:szCs w:val="21"/>
              </w:rPr>
            </w:pPr>
          </w:p>
        </w:tc>
      </w:tr>
      <w:tr w:rsidR="64CFFA49" w14:paraId="35040DA0" w14:textId="77777777" w:rsidTr="006C6911">
        <w:trPr>
          <w:trHeight w:val="315"/>
          <w:jc w:val="center"/>
        </w:trPr>
        <w:tc>
          <w:tcPr>
            <w:tcW w:w="2865" w:type="dxa"/>
            <w:tcBorders>
              <w:top w:val="single" w:sz="6" w:space="0" w:color="auto"/>
              <w:left w:val="single" w:sz="6" w:space="0" w:color="auto"/>
              <w:bottom w:val="single" w:sz="6" w:space="0" w:color="auto"/>
              <w:right w:val="single" w:sz="6" w:space="0" w:color="auto"/>
            </w:tcBorders>
            <w:vAlign w:val="center"/>
          </w:tcPr>
          <w:p w14:paraId="00013801" w14:textId="26355D7C" w:rsidR="64CFFA49" w:rsidRPr="008D291C" w:rsidRDefault="5DD5E363" w:rsidP="5CFB1653">
            <w:pPr>
              <w:spacing w:line="276" w:lineRule="auto"/>
              <w:jc w:val="center"/>
              <w:rPr>
                <w:rFonts w:ascii="Times New Roman" w:hAnsi="Times New Roman"/>
                <w:color w:val="000000" w:themeColor="text1"/>
                <w:sz w:val="21"/>
                <w:szCs w:val="21"/>
              </w:rPr>
            </w:pPr>
            <w:r w:rsidRPr="008D291C">
              <w:rPr>
                <w:rFonts w:ascii="Times New Roman" w:hAnsi="Times New Roman"/>
                <w:color w:val="000000" w:themeColor="text1"/>
                <w:sz w:val="21"/>
                <w:szCs w:val="21"/>
              </w:rPr>
              <w:t>Lidar</w:t>
            </w:r>
          </w:p>
        </w:tc>
        <w:tc>
          <w:tcPr>
            <w:tcW w:w="2025" w:type="dxa"/>
            <w:tcBorders>
              <w:top w:val="single" w:sz="6" w:space="0" w:color="auto"/>
              <w:left w:val="single" w:sz="6" w:space="0" w:color="auto"/>
              <w:bottom w:val="single" w:sz="6" w:space="0" w:color="auto"/>
              <w:right w:val="single" w:sz="6" w:space="0" w:color="auto"/>
            </w:tcBorders>
            <w:vAlign w:val="center"/>
          </w:tcPr>
          <w:p w14:paraId="2BF3D864" w14:textId="08F4A285" w:rsidR="64CFFA49" w:rsidRPr="008D291C" w:rsidRDefault="5DD5E363" w:rsidP="5CFB1653">
            <w:pPr>
              <w:spacing w:line="276" w:lineRule="auto"/>
              <w:jc w:val="center"/>
              <w:rPr>
                <w:rFonts w:ascii="Times New Roman" w:eastAsia="Segoe UI Symbol" w:hAnsi="Times New Roman"/>
                <w:color w:val="000000" w:themeColor="text1"/>
                <w:sz w:val="21"/>
                <w:szCs w:val="21"/>
              </w:rPr>
            </w:pPr>
            <w:r w:rsidRPr="008D291C">
              <w:rPr>
                <w:rFonts w:ascii="Segoe UI Symbol" w:eastAsia="Segoe UI Symbol" w:hAnsi="Segoe UI Symbol" w:cs="Segoe UI Symbol"/>
                <w:color w:val="000000" w:themeColor="text1"/>
                <w:sz w:val="21"/>
                <w:szCs w:val="21"/>
              </w:rPr>
              <w:t>✓</w:t>
            </w:r>
          </w:p>
        </w:tc>
        <w:tc>
          <w:tcPr>
            <w:tcW w:w="2100" w:type="dxa"/>
            <w:tcBorders>
              <w:top w:val="single" w:sz="6" w:space="0" w:color="auto"/>
              <w:left w:val="single" w:sz="6" w:space="0" w:color="auto"/>
              <w:bottom w:val="single" w:sz="6" w:space="0" w:color="auto"/>
              <w:right w:val="single" w:sz="6" w:space="0" w:color="auto"/>
            </w:tcBorders>
            <w:vAlign w:val="center"/>
          </w:tcPr>
          <w:p w14:paraId="63EBBAD8" w14:textId="74421B34" w:rsidR="64CFFA49" w:rsidRPr="008D291C" w:rsidRDefault="64CFFA49" w:rsidP="5CFB1653">
            <w:pPr>
              <w:spacing w:line="276" w:lineRule="auto"/>
              <w:jc w:val="center"/>
              <w:rPr>
                <w:rFonts w:ascii="Times New Roman" w:eastAsia="Calibri" w:hAnsi="Times New Roman"/>
                <w:sz w:val="21"/>
                <w:szCs w:val="21"/>
              </w:rPr>
            </w:pPr>
          </w:p>
        </w:tc>
      </w:tr>
      <w:tr w:rsidR="64CFFA49" w14:paraId="0C350599" w14:textId="77777777" w:rsidTr="006C6911">
        <w:trPr>
          <w:trHeight w:val="315"/>
          <w:jc w:val="center"/>
        </w:trPr>
        <w:tc>
          <w:tcPr>
            <w:tcW w:w="2865" w:type="dxa"/>
            <w:tcBorders>
              <w:top w:val="single" w:sz="6" w:space="0" w:color="auto"/>
              <w:left w:val="single" w:sz="6" w:space="0" w:color="auto"/>
              <w:bottom w:val="single" w:sz="6" w:space="0" w:color="auto"/>
              <w:right w:val="single" w:sz="6" w:space="0" w:color="auto"/>
            </w:tcBorders>
            <w:vAlign w:val="center"/>
          </w:tcPr>
          <w:p w14:paraId="3F4E0AC6" w14:textId="375892DF" w:rsidR="64CFFA49" w:rsidRPr="008D291C" w:rsidRDefault="5DD5E363" w:rsidP="5CFB1653">
            <w:pPr>
              <w:spacing w:line="276" w:lineRule="auto"/>
              <w:jc w:val="center"/>
              <w:rPr>
                <w:rFonts w:ascii="Times New Roman" w:hAnsi="Times New Roman"/>
                <w:color w:val="000000" w:themeColor="text1"/>
                <w:sz w:val="21"/>
                <w:szCs w:val="21"/>
              </w:rPr>
            </w:pPr>
            <w:r w:rsidRPr="008D291C">
              <w:rPr>
                <w:rFonts w:ascii="Times New Roman" w:hAnsi="Times New Roman"/>
                <w:color w:val="000000" w:themeColor="text1"/>
                <w:sz w:val="21"/>
                <w:szCs w:val="21"/>
              </w:rPr>
              <w:t>Raspberry Pi</w:t>
            </w:r>
          </w:p>
        </w:tc>
        <w:tc>
          <w:tcPr>
            <w:tcW w:w="2025" w:type="dxa"/>
            <w:tcBorders>
              <w:top w:val="single" w:sz="6" w:space="0" w:color="auto"/>
              <w:left w:val="single" w:sz="6" w:space="0" w:color="auto"/>
              <w:bottom w:val="single" w:sz="6" w:space="0" w:color="auto"/>
              <w:right w:val="single" w:sz="6" w:space="0" w:color="auto"/>
            </w:tcBorders>
            <w:vAlign w:val="center"/>
          </w:tcPr>
          <w:p w14:paraId="09618D00" w14:textId="25939CA9" w:rsidR="64CFFA49" w:rsidRPr="008D291C" w:rsidRDefault="5DD5E363" w:rsidP="5CFB1653">
            <w:pPr>
              <w:spacing w:line="276" w:lineRule="auto"/>
              <w:jc w:val="center"/>
              <w:rPr>
                <w:rFonts w:ascii="Times New Roman" w:eastAsia="Segoe UI Symbol" w:hAnsi="Times New Roman"/>
                <w:color w:val="000000" w:themeColor="text1"/>
                <w:sz w:val="21"/>
                <w:szCs w:val="21"/>
              </w:rPr>
            </w:pPr>
            <w:r w:rsidRPr="008D291C">
              <w:rPr>
                <w:rFonts w:ascii="Segoe UI Symbol" w:eastAsia="Segoe UI Symbol" w:hAnsi="Segoe UI Symbol" w:cs="Segoe UI Symbol"/>
                <w:color w:val="000000" w:themeColor="text1"/>
                <w:sz w:val="21"/>
                <w:szCs w:val="21"/>
              </w:rPr>
              <w:t>✓</w:t>
            </w:r>
          </w:p>
        </w:tc>
        <w:tc>
          <w:tcPr>
            <w:tcW w:w="2100" w:type="dxa"/>
            <w:tcBorders>
              <w:top w:val="single" w:sz="6" w:space="0" w:color="auto"/>
              <w:left w:val="single" w:sz="6" w:space="0" w:color="auto"/>
              <w:bottom w:val="single" w:sz="6" w:space="0" w:color="auto"/>
              <w:right w:val="single" w:sz="6" w:space="0" w:color="auto"/>
            </w:tcBorders>
            <w:vAlign w:val="center"/>
          </w:tcPr>
          <w:p w14:paraId="61F24E4C" w14:textId="54A7326C" w:rsidR="64CFFA49" w:rsidRPr="008D291C" w:rsidRDefault="64CFFA49" w:rsidP="5CFB1653">
            <w:pPr>
              <w:spacing w:line="276" w:lineRule="auto"/>
              <w:jc w:val="center"/>
              <w:rPr>
                <w:rFonts w:ascii="Times New Roman" w:hAnsi="Times New Roman"/>
                <w:color w:val="000000" w:themeColor="text1"/>
                <w:sz w:val="21"/>
                <w:szCs w:val="21"/>
              </w:rPr>
            </w:pPr>
          </w:p>
        </w:tc>
      </w:tr>
      <w:tr w:rsidR="64CFFA49" w14:paraId="4B3A75E4" w14:textId="77777777" w:rsidTr="006C6911">
        <w:trPr>
          <w:trHeight w:val="315"/>
          <w:jc w:val="center"/>
        </w:trPr>
        <w:tc>
          <w:tcPr>
            <w:tcW w:w="2865" w:type="dxa"/>
            <w:tcBorders>
              <w:top w:val="single" w:sz="6" w:space="0" w:color="auto"/>
              <w:left w:val="single" w:sz="6" w:space="0" w:color="auto"/>
              <w:bottom w:val="single" w:sz="6" w:space="0" w:color="auto"/>
              <w:right w:val="single" w:sz="6" w:space="0" w:color="auto"/>
            </w:tcBorders>
            <w:vAlign w:val="center"/>
          </w:tcPr>
          <w:p w14:paraId="1F11E1B7" w14:textId="2DD8A415" w:rsidR="64CFFA49" w:rsidRPr="008D291C" w:rsidRDefault="5DD5E363" w:rsidP="5CFB1653">
            <w:pPr>
              <w:spacing w:line="276" w:lineRule="auto"/>
              <w:jc w:val="center"/>
              <w:rPr>
                <w:rFonts w:ascii="Times New Roman" w:hAnsi="Times New Roman"/>
                <w:color w:val="000000" w:themeColor="text1"/>
                <w:sz w:val="21"/>
                <w:szCs w:val="21"/>
              </w:rPr>
            </w:pPr>
            <w:r w:rsidRPr="008D291C">
              <w:rPr>
                <w:rFonts w:ascii="Times New Roman" w:hAnsi="Times New Roman"/>
                <w:color w:val="000000" w:themeColor="text1"/>
                <w:sz w:val="21"/>
                <w:szCs w:val="21"/>
              </w:rPr>
              <w:t>Rocker-Bogie</w:t>
            </w:r>
          </w:p>
        </w:tc>
        <w:tc>
          <w:tcPr>
            <w:tcW w:w="2025" w:type="dxa"/>
            <w:tcBorders>
              <w:top w:val="single" w:sz="6" w:space="0" w:color="auto"/>
              <w:left w:val="single" w:sz="6" w:space="0" w:color="auto"/>
              <w:bottom w:val="single" w:sz="6" w:space="0" w:color="auto"/>
              <w:right w:val="single" w:sz="6" w:space="0" w:color="auto"/>
            </w:tcBorders>
            <w:vAlign w:val="center"/>
          </w:tcPr>
          <w:p w14:paraId="4DA7B410" w14:textId="5649ED45" w:rsidR="64CFFA49" w:rsidRPr="008D291C" w:rsidRDefault="5DD5E363" w:rsidP="5CFB1653">
            <w:pPr>
              <w:spacing w:line="276" w:lineRule="auto"/>
              <w:jc w:val="center"/>
              <w:rPr>
                <w:rFonts w:ascii="Times New Roman" w:eastAsia="Segoe UI Symbol" w:hAnsi="Times New Roman"/>
                <w:color w:val="000000" w:themeColor="text1"/>
                <w:sz w:val="21"/>
                <w:szCs w:val="21"/>
              </w:rPr>
            </w:pPr>
            <w:r w:rsidRPr="008D291C">
              <w:rPr>
                <w:rFonts w:ascii="Segoe UI Symbol" w:eastAsia="Segoe UI Symbol" w:hAnsi="Segoe UI Symbol" w:cs="Segoe UI Symbol"/>
                <w:color w:val="000000" w:themeColor="text1"/>
                <w:sz w:val="21"/>
                <w:szCs w:val="21"/>
              </w:rPr>
              <w:t>✓</w:t>
            </w:r>
          </w:p>
        </w:tc>
        <w:tc>
          <w:tcPr>
            <w:tcW w:w="2100" w:type="dxa"/>
            <w:tcBorders>
              <w:top w:val="single" w:sz="6" w:space="0" w:color="auto"/>
              <w:left w:val="single" w:sz="6" w:space="0" w:color="auto"/>
              <w:bottom w:val="single" w:sz="6" w:space="0" w:color="auto"/>
              <w:right w:val="single" w:sz="6" w:space="0" w:color="auto"/>
            </w:tcBorders>
            <w:vAlign w:val="center"/>
          </w:tcPr>
          <w:p w14:paraId="11AEE3B9" w14:textId="4F40F469" w:rsidR="64CFFA49" w:rsidRPr="008D291C" w:rsidRDefault="5DD5E363" w:rsidP="5CFB1653">
            <w:pPr>
              <w:spacing w:line="276" w:lineRule="auto"/>
              <w:jc w:val="center"/>
              <w:rPr>
                <w:rFonts w:ascii="Times New Roman" w:eastAsia="Segoe UI Symbol" w:hAnsi="Times New Roman"/>
                <w:color w:val="000000" w:themeColor="text1"/>
                <w:sz w:val="21"/>
                <w:szCs w:val="21"/>
              </w:rPr>
            </w:pPr>
            <w:r w:rsidRPr="008D291C">
              <w:rPr>
                <w:rFonts w:ascii="Segoe UI Symbol" w:eastAsia="Segoe UI Symbol" w:hAnsi="Segoe UI Symbol" w:cs="Segoe UI Symbol"/>
                <w:color w:val="000000" w:themeColor="text1"/>
                <w:sz w:val="21"/>
                <w:szCs w:val="21"/>
              </w:rPr>
              <w:t>✓</w:t>
            </w:r>
          </w:p>
        </w:tc>
      </w:tr>
      <w:tr w:rsidR="64CFFA49" w14:paraId="6B38D289" w14:textId="77777777" w:rsidTr="006C6911">
        <w:trPr>
          <w:trHeight w:val="315"/>
          <w:jc w:val="center"/>
        </w:trPr>
        <w:tc>
          <w:tcPr>
            <w:tcW w:w="2865" w:type="dxa"/>
            <w:tcBorders>
              <w:top w:val="single" w:sz="6" w:space="0" w:color="auto"/>
              <w:left w:val="single" w:sz="6" w:space="0" w:color="auto"/>
              <w:bottom w:val="single" w:sz="6" w:space="0" w:color="auto"/>
              <w:right w:val="single" w:sz="6" w:space="0" w:color="auto"/>
            </w:tcBorders>
            <w:vAlign w:val="center"/>
          </w:tcPr>
          <w:p w14:paraId="51B02BFF" w14:textId="5F20ED9B" w:rsidR="64CFFA49" w:rsidRPr="008D291C" w:rsidRDefault="5DD5E363" w:rsidP="5CFB1653">
            <w:pPr>
              <w:spacing w:line="276" w:lineRule="auto"/>
              <w:jc w:val="center"/>
              <w:rPr>
                <w:rFonts w:ascii="Times New Roman" w:hAnsi="Times New Roman"/>
                <w:color w:val="000000" w:themeColor="text1"/>
                <w:sz w:val="21"/>
                <w:szCs w:val="21"/>
              </w:rPr>
            </w:pPr>
            <w:r w:rsidRPr="008D291C">
              <w:rPr>
                <w:rFonts w:ascii="Times New Roman" w:hAnsi="Times New Roman"/>
                <w:color w:val="000000" w:themeColor="text1"/>
                <w:sz w:val="21"/>
                <w:szCs w:val="21"/>
              </w:rPr>
              <w:t>Battery</w:t>
            </w:r>
          </w:p>
        </w:tc>
        <w:tc>
          <w:tcPr>
            <w:tcW w:w="2025" w:type="dxa"/>
            <w:tcBorders>
              <w:top w:val="single" w:sz="6" w:space="0" w:color="auto"/>
              <w:left w:val="single" w:sz="6" w:space="0" w:color="auto"/>
              <w:bottom w:val="single" w:sz="6" w:space="0" w:color="auto"/>
              <w:right w:val="single" w:sz="6" w:space="0" w:color="auto"/>
            </w:tcBorders>
            <w:vAlign w:val="center"/>
          </w:tcPr>
          <w:p w14:paraId="36CDCB80" w14:textId="78182A49" w:rsidR="64CFFA49" w:rsidRPr="008D291C" w:rsidRDefault="5DD5E363" w:rsidP="5CFB1653">
            <w:pPr>
              <w:spacing w:line="276" w:lineRule="auto"/>
              <w:jc w:val="center"/>
              <w:rPr>
                <w:rFonts w:ascii="Times New Roman" w:eastAsia="Segoe UI Symbol" w:hAnsi="Times New Roman"/>
                <w:color w:val="000000" w:themeColor="text1"/>
                <w:sz w:val="21"/>
                <w:szCs w:val="21"/>
              </w:rPr>
            </w:pPr>
            <w:r w:rsidRPr="008D291C">
              <w:rPr>
                <w:rFonts w:ascii="Segoe UI Symbol" w:eastAsia="Segoe UI Symbol" w:hAnsi="Segoe UI Symbol" w:cs="Segoe UI Symbol"/>
                <w:color w:val="000000" w:themeColor="text1"/>
                <w:sz w:val="21"/>
                <w:szCs w:val="21"/>
              </w:rPr>
              <w:t>✓</w:t>
            </w:r>
          </w:p>
        </w:tc>
        <w:tc>
          <w:tcPr>
            <w:tcW w:w="2100" w:type="dxa"/>
            <w:tcBorders>
              <w:top w:val="single" w:sz="6" w:space="0" w:color="auto"/>
              <w:left w:val="single" w:sz="6" w:space="0" w:color="auto"/>
              <w:bottom w:val="single" w:sz="6" w:space="0" w:color="auto"/>
              <w:right w:val="single" w:sz="6" w:space="0" w:color="auto"/>
            </w:tcBorders>
            <w:vAlign w:val="center"/>
          </w:tcPr>
          <w:p w14:paraId="79E4D7E0" w14:textId="414CAB3A" w:rsidR="64CFFA49" w:rsidRPr="008D291C" w:rsidRDefault="5DD5E363" w:rsidP="5CFB1653">
            <w:pPr>
              <w:spacing w:line="276" w:lineRule="auto"/>
              <w:jc w:val="center"/>
              <w:rPr>
                <w:rFonts w:ascii="Times New Roman" w:eastAsia="Segoe UI Symbol" w:hAnsi="Times New Roman"/>
                <w:color w:val="000000" w:themeColor="text1"/>
                <w:sz w:val="21"/>
                <w:szCs w:val="21"/>
              </w:rPr>
            </w:pPr>
            <w:r w:rsidRPr="008D291C">
              <w:rPr>
                <w:rFonts w:ascii="Segoe UI Symbol" w:eastAsia="Segoe UI Symbol" w:hAnsi="Segoe UI Symbol" w:cs="Segoe UI Symbol"/>
                <w:color w:val="000000" w:themeColor="text1"/>
                <w:sz w:val="21"/>
                <w:szCs w:val="21"/>
              </w:rPr>
              <w:t>✓</w:t>
            </w:r>
          </w:p>
        </w:tc>
      </w:tr>
      <w:tr w:rsidR="64CFFA49" w14:paraId="1B334C0C" w14:textId="77777777" w:rsidTr="006C6911">
        <w:trPr>
          <w:trHeight w:val="315"/>
          <w:jc w:val="center"/>
        </w:trPr>
        <w:tc>
          <w:tcPr>
            <w:tcW w:w="2865" w:type="dxa"/>
            <w:tcBorders>
              <w:top w:val="single" w:sz="6" w:space="0" w:color="auto"/>
              <w:left w:val="single" w:sz="6" w:space="0" w:color="auto"/>
              <w:bottom w:val="single" w:sz="6" w:space="0" w:color="auto"/>
              <w:right w:val="single" w:sz="6" w:space="0" w:color="auto"/>
            </w:tcBorders>
            <w:vAlign w:val="center"/>
          </w:tcPr>
          <w:p w14:paraId="639296E8" w14:textId="33B1B0BA" w:rsidR="64CFFA49" w:rsidRPr="008D291C" w:rsidRDefault="5DD5E363" w:rsidP="5CFB1653">
            <w:pPr>
              <w:spacing w:line="276" w:lineRule="auto"/>
              <w:jc w:val="center"/>
              <w:rPr>
                <w:rFonts w:ascii="Times New Roman" w:hAnsi="Times New Roman"/>
                <w:color w:val="000000" w:themeColor="text1"/>
                <w:sz w:val="21"/>
                <w:szCs w:val="21"/>
              </w:rPr>
            </w:pPr>
            <w:r w:rsidRPr="008D291C">
              <w:rPr>
                <w:rFonts w:ascii="Times New Roman" w:hAnsi="Times New Roman"/>
                <w:color w:val="000000" w:themeColor="text1"/>
                <w:sz w:val="21"/>
                <w:szCs w:val="21"/>
              </w:rPr>
              <w:t>Diode Laser</w:t>
            </w:r>
          </w:p>
        </w:tc>
        <w:tc>
          <w:tcPr>
            <w:tcW w:w="2025" w:type="dxa"/>
            <w:tcBorders>
              <w:top w:val="single" w:sz="6" w:space="0" w:color="auto"/>
              <w:left w:val="single" w:sz="6" w:space="0" w:color="auto"/>
              <w:bottom w:val="single" w:sz="6" w:space="0" w:color="auto"/>
              <w:right w:val="single" w:sz="6" w:space="0" w:color="auto"/>
            </w:tcBorders>
            <w:vAlign w:val="center"/>
          </w:tcPr>
          <w:p w14:paraId="12FA15EA" w14:textId="48039428" w:rsidR="64CFFA49" w:rsidRPr="008D291C" w:rsidRDefault="5DD5E363" w:rsidP="5CFB1653">
            <w:pPr>
              <w:spacing w:line="276" w:lineRule="auto"/>
              <w:jc w:val="center"/>
              <w:rPr>
                <w:rFonts w:ascii="Times New Roman" w:eastAsia="Segoe UI Symbol" w:hAnsi="Times New Roman"/>
                <w:color w:val="000000" w:themeColor="text1"/>
                <w:sz w:val="21"/>
                <w:szCs w:val="21"/>
              </w:rPr>
            </w:pPr>
            <w:r w:rsidRPr="008D291C">
              <w:rPr>
                <w:rFonts w:ascii="Segoe UI Symbol" w:eastAsia="Segoe UI Symbol" w:hAnsi="Segoe UI Symbol" w:cs="Segoe UI Symbol"/>
                <w:color w:val="000000" w:themeColor="text1"/>
                <w:sz w:val="21"/>
                <w:szCs w:val="21"/>
              </w:rPr>
              <w:t>✓</w:t>
            </w:r>
          </w:p>
        </w:tc>
        <w:tc>
          <w:tcPr>
            <w:tcW w:w="2100" w:type="dxa"/>
            <w:tcBorders>
              <w:top w:val="single" w:sz="6" w:space="0" w:color="auto"/>
              <w:left w:val="single" w:sz="6" w:space="0" w:color="auto"/>
              <w:bottom w:val="single" w:sz="6" w:space="0" w:color="auto"/>
              <w:right w:val="single" w:sz="6" w:space="0" w:color="auto"/>
            </w:tcBorders>
            <w:vAlign w:val="center"/>
          </w:tcPr>
          <w:p w14:paraId="313AAD91" w14:textId="2F85F7BB" w:rsidR="64CFFA49" w:rsidRPr="008D291C" w:rsidRDefault="64CFFA49" w:rsidP="5CFB1653">
            <w:pPr>
              <w:spacing w:line="276" w:lineRule="auto"/>
              <w:jc w:val="center"/>
              <w:rPr>
                <w:rFonts w:ascii="Times New Roman" w:eastAsia="Calibri" w:hAnsi="Times New Roman"/>
                <w:sz w:val="21"/>
                <w:szCs w:val="21"/>
              </w:rPr>
            </w:pPr>
          </w:p>
        </w:tc>
      </w:tr>
      <w:tr w:rsidR="64CFFA49" w14:paraId="5206D244" w14:textId="77777777" w:rsidTr="006C6911">
        <w:trPr>
          <w:trHeight w:val="315"/>
          <w:jc w:val="center"/>
        </w:trPr>
        <w:tc>
          <w:tcPr>
            <w:tcW w:w="2865" w:type="dxa"/>
            <w:tcBorders>
              <w:top w:val="single" w:sz="6" w:space="0" w:color="auto"/>
              <w:left w:val="single" w:sz="6" w:space="0" w:color="auto"/>
              <w:bottom w:val="single" w:sz="6" w:space="0" w:color="auto"/>
              <w:right w:val="single" w:sz="6" w:space="0" w:color="auto"/>
            </w:tcBorders>
            <w:vAlign w:val="center"/>
          </w:tcPr>
          <w:p w14:paraId="523EEA54" w14:textId="0773F0F5" w:rsidR="64CFFA49" w:rsidRPr="008D291C" w:rsidRDefault="5DD5E363" w:rsidP="5CFB1653">
            <w:pPr>
              <w:spacing w:line="276" w:lineRule="auto"/>
              <w:jc w:val="center"/>
              <w:rPr>
                <w:rFonts w:ascii="Times New Roman" w:hAnsi="Times New Roman"/>
                <w:color w:val="000000" w:themeColor="text1"/>
                <w:sz w:val="21"/>
                <w:szCs w:val="21"/>
              </w:rPr>
            </w:pPr>
            <w:r w:rsidRPr="008D291C">
              <w:rPr>
                <w:rFonts w:ascii="Times New Roman" w:hAnsi="Times New Roman"/>
                <w:color w:val="000000" w:themeColor="text1"/>
                <w:sz w:val="21"/>
                <w:szCs w:val="21"/>
              </w:rPr>
              <w:t>Laser Pointer</w:t>
            </w:r>
          </w:p>
        </w:tc>
        <w:tc>
          <w:tcPr>
            <w:tcW w:w="2025" w:type="dxa"/>
            <w:tcBorders>
              <w:top w:val="single" w:sz="6" w:space="0" w:color="auto"/>
              <w:left w:val="single" w:sz="6" w:space="0" w:color="auto"/>
              <w:bottom w:val="single" w:sz="6" w:space="0" w:color="auto"/>
              <w:right w:val="single" w:sz="6" w:space="0" w:color="auto"/>
            </w:tcBorders>
            <w:vAlign w:val="center"/>
          </w:tcPr>
          <w:p w14:paraId="65AD7925" w14:textId="120BA4D0" w:rsidR="64CFFA49" w:rsidRPr="008D291C" w:rsidRDefault="64CFFA49" w:rsidP="5CFB1653">
            <w:pPr>
              <w:spacing w:line="276" w:lineRule="auto"/>
              <w:jc w:val="center"/>
              <w:rPr>
                <w:rFonts w:ascii="Times New Roman" w:hAnsi="Times New Roman"/>
                <w:color w:val="000000" w:themeColor="text1"/>
                <w:sz w:val="21"/>
                <w:szCs w:val="21"/>
              </w:rPr>
            </w:pPr>
          </w:p>
        </w:tc>
        <w:tc>
          <w:tcPr>
            <w:tcW w:w="2100" w:type="dxa"/>
            <w:tcBorders>
              <w:top w:val="single" w:sz="6" w:space="0" w:color="auto"/>
              <w:left w:val="single" w:sz="6" w:space="0" w:color="auto"/>
              <w:bottom w:val="single" w:sz="6" w:space="0" w:color="auto"/>
              <w:right w:val="single" w:sz="6" w:space="0" w:color="auto"/>
            </w:tcBorders>
            <w:vAlign w:val="center"/>
          </w:tcPr>
          <w:p w14:paraId="37057F65" w14:textId="424479E0" w:rsidR="64CFFA49" w:rsidRPr="008D291C" w:rsidRDefault="5DD5E363" w:rsidP="5CFB1653">
            <w:pPr>
              <w:spacing w:line="276" w:lineRule="auto"/>
              <w:jc w:val="center"/>
              <w:rPr>
                <w:rFonts w:ascii="Times New Roman" w:eastAsia="Segoe UI Symbol" w:hAnsi="Times New Roman"/>
                <w:color w:val="000000" w:themeColor="text1"/>
                <w:sz w:val="21"/>
                <w:szCs w:val="21"/>
              </w:rPr>
            </w:pPr>
            <w:r w:rsidRPr="008D291C">
              <w:rPr>
                <w:rFonts w:ascii="Segoe UI Symbol" w:eastAsia="Segoe UI Symbol" w:hAnsi="Segoe UI Symbol" w:cs="Segoe UI Symbol"/>
                <w:color w:val="000000" w:themeColor="text1"/>
                <w:sz w:val="21"/>
                <w:szCs w:val="21"/>
              </w:rPr>
              <w:t>✓</w:t>
            </w:r>
          </w:p>
        </w:tc>
      </w:tr>
      <w:tr w:rsidR="00321C1F" w14:paraId="0D3C7523" w14:textId="77777777" w:rsidTr="006C6911">
        <w:trPr>
          <w:trHeight w:val="315"/>
          <w:jc w:val="center"/>
        </w:trPr>
        <w:tc>
          <w:tcPr>
            <w:tcW w:w="2865" w:type="dxa"/>
            <w:tcBorders>
              <w:top w:val="single" w:sz="6" w:space="0" w:color="auto"/>
              <w:left w:val="single" w:sz="6" w:space="0" w:color="auto"/>
              <w:bottom w:val="single" w:sz="6" w:space="0" w:color="auto"/>
              <w:right w:val="single" w:sz="6" w:space="0" w:color="auto"/>
            </w:tcBorders>
            <w:vAlign w:val="center"/>
          </w:tcPr>
          <w:p w14:paraId="3C8307DA" w14:textId="636669AC" w:rsidR="00321C1F" w:rsidRPr="008D291C" w:rsidRDefault="00321C1F" w:rsidP="00321C1F">
            <w:pPr>
              <w:spacing w:line="276" w:lineRule="auto"/>
              <w:jc w:val="center"/>
              <w:rPr>
                <w:rFonts w:ascii="Times New Roman" w:hAnsi="Times New Roman"/>
                <w:color w:val="000000" w:themeColor="text1"/>
                <w:sz w:val="21"/>
                <w:szCs w:val="21"/>
              </w:rPr>
            </w:pPr>
            <w:r w:rsidRPr="008D291C">
              <w:rPr>
                <w:rFonts w:ascii="Times New Roman" w:hAnsi="Times New Roman"/>
                <w:color w:val="000000" w:themeColor="text1"/>
                <w:sz w:val="21"/>
                <w:szCs w:val="21"/>
              </w:rPr>
              <w:t>Actuator</w:t>
            </w:r>
          </w:p>
        </w:tc>
        <w:tc>
          <w:tcPr>
            <w:tcW w:w="2025" w:type="dxa"/>
            <w:tcBorders>
              <w:top w:val="single" w:sz="6" w:space="0" w:color="auto"/>
              <w:left w:val="single" w:sz="6" w:space="0" w:color="auto"/>
              <w:bottom w:val="single" w:sz="6" w:space="0" w:color="auto"/>
              <w:right w:val="single" w:sz="6" w:space="0" w:color="auto"/>
            </w:tcBorders>
            <w:vAlign w:val="center"/>
          </w:tcPr>
          <w:p w14:paraId="09D11821" w14:textId="1BCA6CC5" w:rsidR="00321C1F" w:rsidRPr="008D291C" w:rsidRDefault="00321C1F" w:rsidP="00321C1F">
            <w:pPr>
              <w:spacing w:line="276" w:lineRule="auto"/>
              <w:jc w:val="center"/>
              <w:rPr>
                <w:rFonts w:ascii="Times New Roman" w:hAnsi="Times New Roman"/>
                <w:color w:val="000000" w:themeColor="text1"/>
                <w:sz w:val="21"/>
                <w:szCs w:val="21"/>
              </w:rPr>
            </w:pPr>
            <w:r w:rsidRPr="008D291C">
              <w:rPr>
                <w:rFonts w:ascii="Segoe UI Symbol" w:eastAsia="Segoe UI Symbol" w:hAnsi="Segoe UI Symbol" w:cs="Segoe UI Symbol"/>
                <w:color w:val="000000" w:themeColor="text1"/>
                <w:sz w:val="21"/>
                <w:szCs w:val="21"/>
              </w:rPr>
              <w:t>✓</w:t>
            </w:r>
          </w:p>
        </w:tc>
        <w:tc>
          <w:tcPr>
            <w:tcW w:w="2100" w:type="dxa"/>
            <w:tcBorders>
              <w:top w:val="single" w:sz="6" w:space="0" w:color="auto"/>
              <w:left w:val="single" w:sz="6" w:space="0" w:color="auto"/>
              <w:bottom w:val="single" w:sz="6" w:space="0" w:color="auto"/>
              <w:right w:val="single" w:sz="6" w:space="0" w:color="auto"/>
            </w:tcBorders>
            <w:vAlign w:val="center"/>
          </w:tcPr>
          <w:p w14:paraId="35976CFA" w14:textId="3FBB77AA" w:rsidR="00321C1F" w:rsidRPr="008D291C" w:rsidRDefault="00321C1F" w:rsidP="00321C1F">
            <w:pPr>
              <w:spacing w:line="276" w:lineRule="auto"/>
              <w:jc w:val="center"/>
              <w:rPr>
                <w:rFonts w:ascii="Times New Roman" w:eastAsia="Segoe UI Symbol" w:hAnsi="Times New Roman"/>
                <w:color w:val="000000" w:themeColor="text1"/>
                <w:sz w:val="21"/>
                <w:szCs w:val="21"/>
              </w:rPr>
            </w:pPr>
            <w:r w:rsidRPr="008D291C">
              <w:rPr>
                <w:rFonts w:ascii="Segoe UI Symbol" w:eastAsia="Segoe UI Symbol" w:hAnsi="Segoe UI Symbol" w:cs="Segoe UI Symbol"/>
                <w:color w:val="000000" w:themeColor="text1"/>
                <w:sz w:val="21"/>
                <w:szCs w:val="21"/>
              </w:rPr>
              <w:t>✓</w:t>
            </w:r>
          </w:p>
        </w:tc>
      </w:tr>
      <w:tr w:rsidR="00321C1F" w14:paraId="26B3BEDF" w14:textId="77777777" w:rsidTr="006C6911">
        <w:trPr>
          <w:trHeight w:val="315"/>
          <w:jc w:val="center"/>
        </w:trPr>
        <w:tc>
          <w:tcPr>
            <w:tcW w:w="2865" w:type="dxa"/>
            <w:tcBorders>
              <w:top w:val="single" w:sz="6" w:space="0" w:color="auto"/>
              <w:left w:val="single" w:sz="6" w:space="0" w:color="auto"/>
              <w:bottom w:val="single" w:sz="6" w:space="0" w:color="auto"/>
              <w:right w:val="single" w:sz="6" w:space="0" w:color="auto"/>
            </w:tcBorders>
            <w:vAlign w:val="center"/>
          </w:tcPr>
          <w:p w14:paraId="1354CC6B" w14:textId="6EBBC14C" w:rsidR="00321C1F" w:rsidRPr="008D291C" w:rsidRDefault="00321C1F" w:rsidP="00321C1F">
            <w:pPr>
              <w:spacing w:line="276" w:lineRule="auto"/>
              <w:jc w:val="center"/>
              <w:rPr>
                <w:rFonts w:ascii="Times New Roman" w:hAnsi="Times New Roman"/>
                <w:color w:val="000000" w:themeColor="text1"/>
                <w:sz w:val="21"/>
                <w:szCs w:val="21"/>
              </w:rPr>
            </w:pPr>
            <w:r w:rsidRPr="008D291C">
              <w:rPr>
                <w:rFonts w:ascii="Times New Roman" w:hAnsi="Times New Roman"/>
                <w:color w:val="000000" w:themeColor="text1"/>
                <w:sz w:val="21"/>
                <w:szCs w:val="21"/>
              </w:rPr>
              <w:t>Solar Panel</w:t>
            </w:r>
          </w:p>
        </w:tc>
        <w:tc>
          <w:tcPr>
            <w:tcW w:w="2025" w:type="dxa"/>
            <w:tcBorders>
              <w:top w:val="single" w:sz="6" w:space="0" w:color="auto"/>
              <w:left w:val="single" w:sz="6" w:space="0" w:color="auto"/>
              <w:bottom w:val="single" w:sz="6" w:space="0" w:color="auto"/>
              <w:right w:val="single" w:sz="6" w:space="0" w:color="auto"/>
            </w:tcBorders>
            <w:vAlign w:val="center"/>
          </w:tcPr>
          <w:p w14:paraId="3C343471" w14:textId="0E11243A" w:rsidR="00321C1F" w:rsidRPr="008D291C" w:rsidRDefault="00321C1F" w:rsidP="00321C1F">
            <w:pPr>
              <w:spacing w:line="276" w:lineRule="auto"/>
              <w:jc w:val="center"/>
              <w:rPr>
                <w:rFonts w:ascii="Times New Roman" w:eastAsia="Segoe UI Symbol" w:hAnsi="Times New Roman"/>
                <w:color w:val="000000" w:themeColor="text1"/>
                <w:sz w:val="21"/>
                <w:szCs w:val="21"/>
              </w:rPr>
            </w:pPr>
            <w:r w:rsidRPr="008D291C">
              <w:rPr>
                <w:rFonts w:ascii="Segoe UI Symbol" w:eastAsia="Segoe UI Symbol" w:hAnsi="Segoe UI Symbol" w:cs="Segoe UI Symbol"/>
                <w:color w:val="000000" w:themeColor="text1"/>
                <w:sz w:val="21"/>
                <w:szCs w:val="21"/>
              </w:rPr>
              <w:t>✓</w:t>
            </w:r>
          </w:p>
        </w:tc>
        <w:tc>
          <w:tcPr>
            <w:tcW w:w="2100" w:type="dxa"/>
            <w:tcBorders>
              <w:top w:val="single" w:sz="6" w:space="0" w:color="auto"/>
              <w:left w:val="single" w:sz="6" w:space="0" w:color="auto"/>
              <w:bottom w:val="single" w:sz="6" w:space="0" w:color="auto"/>
              <w:right w:val="single" w:sz="6" w:space="0" w:color="auto"/>
            </w:tcBorders>
            <w:vAlign w:val="center"/>
          </w:tcPr>
          <w:p w14:paraId="36B54395" w14:textId="48B01A2C" w:rsidR="00321C1F" w:rsidRPr="008D291C" w:rsidRDefault="00321C1F" w:rsidP="00321C1F">
            <w:pPr>
              <w:spacing w:line="276" w:lineRule="auto"/>
              <w:jc w:val="center"/>
              <w:rPr>
                <w:rFonts w:ascii="Times New Roman" w:eastAsia="Segoe UI Symbol" w:hAnsi="Times New Roman"/>
                <w:color w:val="000000" w:themeColor="text1"/>
                <w:sz w:val="21"/>
                <w:szCs w:val="21"/>
              </w:rPr>
            </w:pPr>
          </w:p>
        </w:tc>
      </w:tr>
      <w:tr w:rsidR="00321C1F" w14:paraId="12C183CD" w14:textId="77777777" w:rsidTr="006C6911">
        <w:trPr>
          <w:trHeight w:val="315"/>
          <w:jc w:val="center"/>
        </w:trPr>
        <w:tc>
          <w:tcPr>
            <w:tcW w:w="2865" w:type="dxa"/>
            <w:tcBorders>
              <w:top w:val="single" w:sz="6" w:space="0" w:color="auto"/>
              <w:left w:val="single" w:sz="6" w:space="0" w:color="auto"/>
              <w:bottom w:val="single" w:sz="6" w:space="0" w:color="auto"/>
              <w:right w:val="single" w:sz="6" w:space="0" w:color="auto"/>
            </w:tcBorders>
            <w:vAlign w:val="center"/>
          </w:tcPr>
          <w:p w14:paraId="2305DBC1" w14:textId="5FC6F774" w:rsidR="00321C1F" w:rsidRPr="008D291C" w:rsidRDefault="00321C1F" w:rsidP="00321C1F">
            <w:pPr>
              <w:spacing w:line="276" w:lineRule="auto"/>
              <w:jc w:val="center"/>
              <w:rPr>
                <w:rFonts w:ascii="Times New Roman" w:hAnsi="Times New Roman"/>
                <w:color w:val="000000" w:themeColor="text1"/>
                <w:sz w:val="21"/>
                <w:szCs w:val="21"/>
              </w:rPr>
            </w:pPr>
            <w:r w:rsidRPr="008D291C">
              <w:rPr>
                <w:rFonts w:ascii="Times New Roman" w:hAnsi="Times New Roman"/>
                <w:color w:val="000000" w:themeColor="text1"/>
                <w:sz w:val="21"/>
                <w:szCs w:val="21"/>
              </w:rPr>
              <w:t>Metal frame</w:t>
            </w:r>
          </w:p>
        </w:tc>
        <w:tc>
          <w:tcPr>
            <w:tcW w:w="2025" w:type="dxa"/>
            <w:tcBorders>
              <w:top w:val="single" w:sz="6" w:space="0" w:color="auto"/>
              <w:left w:val="single" w:sz="6" w:space="0" w:color="auto"/>
              <w:bottom w:val="single" w:sz="6" w:space="0" w:color="auto"/>
              <w:right w:val="single" w:sz="6" w:space="0" w:color="auto"/>
            </w:tcBorders>
            <w:vAlign w:val="center"/>
          </w:tcPr>
          <w:p w14:paraId="706996BC" w14:textId="096D73E1" w:rsidR="00321C1F" w:rsidRPr="008D291C" w:rsidRDefault="00321C1F" w:rsidP="00321C1F">
            <w:pPr>
              <w:spacing w:line="276" w:lineRule="auto"/>
              <w:jc w:val="center"/>
              <w:rPr>
                <w:rFonts w:ascii="Times New Roman" w:eastAsia="Segoe UI Symbol" w:hAnsi="Times New Roman"/>
                <w:color w:val="000000" w:themeColor="text1"/>
                <w:sz w:val="21"/>
                <w:szCs w:val="21"/>
              </w:rPr>
            </w:pPr>
            <w:r w:rsidRPr="008D291C">
              <w:rPr>
                <w:rFonts w:ascii="Segoe UI Symbol" w:eastAsia="Segoe UI Symbol" w:hAnsi="Segoe UI Symbol" w:cs="Segoe UI Symbol"/>
                <w:color w:val="000000" w:themeColor="text1"/>
                <w:sz w:val="21"/>
                <w:szCs w:val="21"/>
              </w:rPr>
              <w:t>✓</w:t>
            </w:r>
          </w:p>
        </w:tc>
        <w:tc>
          <w:tcPr>
            <w:tcW w:w="2100" w:type="dxa"/>
            <w:tcBorders>
              <w:top w:val="single" w:sz="6" w:space="0" w:color="auto"/>
              <w:left w:val="single" w:sz="6" w:space="0" w:color="auto"/>
              <w:bottom w:val="single" w:sz="6" w:space="0" w:color="auto"/>
              <w:right w:val="single" w:sz="6" w:space="0" w:color="auto"/>
            </w:tcBorders>
            <w:vAlign w:val="center"/>
          </w:tcPr>
          <w:p w14:paraId="41A1AA8E" w14:textId="1DBF6020" w:rsidR="00321C1F" w:rsidRPr="008D291C" w:rsidRDefault="00321C1F" w:rsidP="00321C1F">
            <w:pPr>
              <w:spacing w:line="276" w:lineRule="auto"/>
              <w:jc w:val="center"/>
              <w:rPr>
                <w:rFonts w:ascii="Times New Roman" w:eastAsia="Segoe UI Symbol" w:hAnsi="Times New Roman"/>
                <w:color w:val="000000" w:themeColor="text1"/>
                <w:sz w:val="21"/>
                <w:szCs w:val="21"/>
              </w:rPr>
            </w:pPr>
            <w:r w:rsidRPr="008D291C">
              <w:rPr>
                <w:rFonts w:ascii="Segoe UI Symbol" w:eastAsia="Segoe UI Symbol" w:hAnsi="Segoe UI Symbol" w:cs="Segoe UI Symbol"/>
                <w:color w:val="000000" w:themeColor="text1"/>
                <w:sz w:val="21"/>
                <w:szCs w:val="21"/>
              </w:rPr>
              <w:t>✓</w:t>
            </w:r>
          </w:p>
        </w:tc>
      </w:tr>
      <w:tr w:rsidR="00321C1F" w14:paraId="5A690DDC" w14:textId="77777777" w:rsidTr="006C6911">
        <w:trPr>
          <w:trHeight w:val="315"/>
          <w:jc w:val="center"/>
        </w:trPr>
        <w:tc>
          <w:tcPr>
            <w:tcW w:w="2865" w:type="dxa"/>
            <w:tcBorders>
              <w:top w:val="single" w:sz="6" w:space="0" w:color="auto"/>
              <w:left w:val="single" w:sz="6" w:space="0" w:color="auto"/>
              <w:bottom w:val="single" w:sz="6" w:space="0" w:color="auto"/>
              <w:right w:val="single" w:sz="6" w:space="0" w:color="auto"/>
            </w:tcBorders>
            <w:vAlign w:val="center"/>
          </w:tcPr>
          <w:p w14:paraId="205F13B6" w14:textId="6D82C2CE" w:rsidR="00321C1F" w:rsidRPr="008D291C" w:rsidRDefault="00321C1F" w:rsidP="00321C1F">
            <w:pPr>
              <w:spacing w:line="276" w:lineRule="auto"/>
              <w:jc w:val="center"/>
              <w:rPr>
                <w:rFonts w:ascii="Times New Roman" w:hAnsi="Times New Roman"/>
                <w:color w:val="000000" w:themeColor="text1"/>
                <w:sz w:val="21"/>
                <w:szCs w:val="21"/>
              </w:rPr>
            </w:pPr>
            <w:r w:rsidRPr="008D291C">
              <w:rPr>
                <w:rFonts w:ascii="Times New Roman" w:hAnsi="Times New Roman"/>
                <w:color w:val="000000" w:themeColor="text1"/>
                <w:sz w:val="21"/>
                <w:szCs w:val="21"/>
              </w:rPr>
              <w:t>Motor</w:t>
            </w:r>
          </w:p>
        </w:tc>
        <w:tc>
          <w:tcPr>
            <w:tcW w:w="2025" w:type="dxa"/>
            <w:tcBorders>
              <w:top w:val="single" w:sz="6" w:space="0" w:color="auto"/>
              <w:left w:val="single" w:sz="6" w:space="0" w:color="auto"/>
              <w:bottom w:val="single" w:sz="6" w:space="0" w:color="auto"/>
              <w:right w:val="single" w:sz="6" w:space="0" w:color="auto"/>
            </w:tcBorders>
            <w:vAlign w:val="center"/>
          </w:tcPr>
          <w:p w14:paraId="2C9FFA32" w14:textId="1CBB77F5" w:rsidR="00321C1F" w:rsidRPr="008D291C" w:rsidRDefault="00321C1F" w:rsidP="00321C1F">
            <w:pPr>
              <w:spacing w:line="276" w:lineRule="auto"/>
              <w:jc w:val="center"/>
              <w:rPr>
                <w:rFonts w:ascii="Times New Roman" w:eastAsia="Segoe UI Symbol" w:hAnsi="Times New Roman"/>
                <w:color w:val="000000" w:themeColor="text1"/>
                <w:sz w:val="21"/>
                <w:szCs w:val="21"/>
              </w:rPr>
            </w:pPr>
            <w:r w:rsidRPr="008D291C">
              <w:rPr>
                <w:rFonts w:ascii="Segoe UI Symbol" w:eastAsia="Segoe UI Symbol" w:hAnsi="Segoe UI Symbol" w:cs="Segoe UI Symbol"/>
                <w:color w:val="000000" w:themeColor="text1"/>
                <w:sz w:val="21"/>
                <w:szCs w:val="21"/>
              </w:rPr>
              <w:t>✓</w:t>
            </w:r>
          </w:p>
        </w:tc>
        <w:tc>
          <w:tcPr>
            <w:tcW w:w="2100" w:type="dxa"/>
            <w:tcBorders>
              <w:top w:val="single" w:sz="6" w:space="0" w:color="auto"/>
              <w:left w:val="single" w:sz="6" w:space="0" w:color="auto"/>
              <w:bottom w:val="single" w:sz="6" w:space="0" w:color="auto"/>
              <w:right w:val="single" w:sz="6" w:space="0" w:color="auto"/>
            </w:tcBorders>
            <w:vAlign w:val="center"/>
          </w:tcPr>
          <w:p w14:paraId="0EDDC052" w14:textId="12BD55BD" w:rsidR="00321C1F" w:rsidRPr="008D291C" w:rsidRDefault="00321C1F" w:rsidP="00321C1F">
            <w:pPr>
              <w:spacing w:line="276" w:lineRule="auto"/>
              <w:jc w:val="center"/>
              <w:rPr>
                <w:rFonts w:ascii="Times New Roman" w:eastAsia="Segoe UI Symbol" w:hAnsi="Times New Roman"/>
                <w:color w:val="000000" w:themeColor="text1"/>
                <w:sz w:val="21"/>
                <w:szCs w:val="21"/>
              </w:rPr>
            </w:pPr>
            <w:r w:rsidRPr="008D291C">
              <w:rPr>
                <w:rFonts w:ascii="Segoe UI Symbol" w:eastAsia="Segoe UI Symbol" w:hAnsi="Segoe UI Symbol" w:cs="Segoe UI Symbol"/>
                <w:color w:val="000000" w:themeColor="text1"/>
                <w:sz w:val="21"/>
                <w:szCs w:val="21"/>
              </w:rPr>
              <w:t>✓</w:t>
            </w:r>
          </w:p>
        </w:tc>
      </w:tr>
      <w:tr w:rsidR="00321C1F" w14:paraId="0535409C" w14:textId="77777777" w:rsidTr="006C6911">
        <w:trPr>
          <w:trHeight w:val="315"/>
          <w:jc w:val="center"/>
        </w:trPr>
        <w:tc>
          <w:tcPr>
            <w:tcW w:w="2865" w:type="dxa"/>
            <w:tcBorders>
              <w:top w:val="single" w:sz="6" w:space="0" w:color="auto"/>
              <w:left w:val="single" w:sz="6" w:space="0" w:color="auto"/>
              <w:bottom w:val="single" w:sz="6" w:space="0" w:color="auto"/>
              <w:right w:val="single" w:sz="6" w:space="0" w:color="auto"/>
            </w:tcBorders>
            <w:vAlign w:val="center"/>
          </w:tcPr>
          <w:p w14:paraId="7ABF83E6" w14:textId="56F5FFCF" w:rsidR="00321C1F" w:rsidRPr="008D291C" w:rsidRDefault="00321C1F" w:rsidP="00321C1F">
            <w:pPr>
              <w:spacing w:line="276" w:lineRule="auto"/>
              <w:jc w:val="center"/>
              <w:rPr>
                <w:rFonts w:ascii="Times New Roman" w:hAnsi="Times New Roman"/>
                <w:color w:val="000000" w:themeColor="text1"/>
                <w:sz w:val="21"/>
                <w:szCs w:val="21"/>
              </w:rPr>
            </w:pPr>
            <w:r w:rsidRPr="008D291C">
              <w:rPr>
                <w:rFonts w:ascii="Times New Roman" w:hAnsi="Times New Roman"/>
                <w:color w:val="000000" w:themeColor="text1"/>
                <w:sz w:val="21"/>
                <w:szCs w:val="21"/>
              </w:rPr>
              <w:t>Weed identification system</w:t>
            </w:r>
          </w:p>
        </w:tc>
        <w:tc>
          <w:tcPr>
            <w:tcW w:w="2025" w:type="dxa"/>
            <w:tcBorders>
              <w:top w:val="single" w:sz="6" w:space="0" w:color="auto"/>
              <w:left w:val="single" w:sz="6" w:space="0" w:color="auto"/>
              <w:bottom w:val="single" w:sz="6" w:space="0" w:color="auto"/>
              <w:right w:val="single" w:sz="6" w:space="0" w:color="auto"/>
            </w:tcBorders>
            <w:vAlign w:val="center"/>
          </w:tcPr>
          <w:p w14:paraId="69DB0F64" w14:textId="49CF67EE" w:rsidR="00321C1F" w:rsidRPr="008D291C" w:rsidRDefault="00321C1F" w:rsidP="00321C1F">
            <w:pPr>
              <w:spacing w:line="276" w:lineRule="auto"/>
              <w:jc w:val="center"/>
              <w:rPr>
                <w:rFonts w:ascii="Times New Roman" w:eastAsia="Segoe UI Symbol" w:hAnsi="Times New Roman"/>
                <w:color w:val="000000" w:themeColor="text1"/>
                <w:sz w:val="21"/>
                <w:szCs w:val="21"/>
              </w:rPr>
            </w:pPr>
            <w:r w:rsidRPr="008D291C">
              <w:rPr>
                <w:rFonts w:ascii="Segoe UI Symbol" w:eastAsia="Segoe UI Symbol" w:hAnsi="Segoe UI Symbol" w:cs="Segoe UI Symbol"/>
                <w:color w:val="000000" w:themeColor="text1"/>
                <w:sz w:val="21"/>
                <w:szCs w:val="21"/>
              </w:rPr>
              <w:t>✓</w:t>
            </w:r>
          </w:p>
        </w:tc>
        <w:tc>
          <w:tcPr>
            <w:tcW w:w="2100" w:type="dxa"/>
            <w:tcBorders>
              <w:top w:val="single" w:sz="6" w:space="0" w:color="auto"/>
              <w:left w:val="single" w:sz="6" w:space="0" w:color="auto"/>
              <w:bottom w:val="single" w:sz="6" w:space="0" w:color="auto"/>
              <w:right w:val="single" w:sz="6" w:space="0" w:color="auto"/>
            </w:tcBorders>
            <w:vAlign w:val="center"/>
          </w:tcPr>
          <w:p w14:paraId="01D96C44" w14:textId="510D9715" w:rsidR="00321C1F" w:rsidRPr="008D291C" w:rsidRDefault="00321C1F" w:rsidP="00321C1F">
            <w:pPr>
              <w:spacing w:line="276" w:lineRule="auto"/>
              <w:jc w:val="center"/>
              <w:rPr>
                <w:rFonts w:ascii="Times New Roman" w:eastAsia="Segoe UI Symbol" w:hAnsi="Times New Roman"/>
                <w:color w:val="000000" w:themeColor="text1"/>
                <w:sz w:val="21"/>
                <w:szCs w:val="21"/>
              </w:rPr>
            </w:pPr>
            <w:r w:rsidRPr="008D291C">
              <w:rPr>
                <w:rFonts w:ascii="Segoe UI Symbol" w:eastAsia="Segoe UI Symbol" w:hAnsi="Segoe UI Symbol" w:cs="Segoe UI Symbol"/>
                <w:color w:val="000000" w:themeColor="text1"/>
                <w:sz w:val="21"/>
                <w:szCs w:val="21"/>
              </w:rPr>
              <w:t>✓</w:t>
            </w:r>
          </w:p>
        </w:tc>
      </w:tr>
      <w:tr w:rsidR="00321C1F" w14:paraId="314E30DC" w14:textId="77777777" w:rsidTr="006C6911">
        <w:trPr>
          <w:trHeight w:val="315"/>
          <w:jc w:val="center"/>
        </w:trPr>
        <w:tc>
          <w:tcPr>
            <w:tcW w:w="2865" w:type="dxa"/>
            <w:tcBorders>
              <w:top w:val="single" w:sz="6" w:space="0" w:color="auto"/>
              <w:left w:val="single" w:sz="6" w:space="0" w:color="auto"/>
              <w:bottom w:val="single" w:sz="6" w:space="0" w:color="auto"/>
              <w:right w:val="single" w:sz="6" w:space="0" w:color="auto"/>
            </w:tcBorders>
            <w:vAlign w:val="center"/>
          </w:tcPr>
          <w:p w14:paraId="58919C0A" w14:textId="1BAF48A7" w:rsidR="00321C1F" w:rsidRPr="008D291C" w:rsidRDefault="00321C1F" w:rsidP="00321C1F">
            <w:pPr>
              <w:spacing w:line="276" w:lineRule="auto"/>
              <w:jc w:val="center"/>
              <w:rPr>
                <w:rFonts w:ascii="Times New Roman" w:hAnsi="Times New Roman"/>
                <w:color w:val="000000" w:themeColor="text1"/>
                <w:sz w:val="21"/>
                <w:szCs w:val="21"/>
              </w:rPr>
            </w:pPr>
            <w:r w:rsidRPr="008D291C">
              <w:rPr>
                <w:rFonts w:ascii="Times New Roman" w:hAnsi="Times New Roman"/>
                <w:color w:val="000000" w:themeColor="text1"/>
                <w:sz w:val="21"/>
                <w:szCs w:val="21"/>
              </w:rPr>
              <w:t>Navigation system</w:t>
            </w:r>
          </w:p>
        </w:tc>
        <w:tc>
          <w:tcPr>
            <w:tcW w:w="2025" w:type="dxa"/>
            <w:tcBorders>
              <w:top w:val="single" w:sz="6" w:space="0" w:color="auto"/>
              <w:left w:val="single" w:sz="6" w:space="0" w:color="auto"/>
              <w:bottom w:val="single" w:sz="6" w:space="0" w:color="auto"/>
              <w:right w:val="single" w:sz="6" w:space="0" w:color="auto"/>
            </w:tcBorders>
            <w:vAlign w:val="center"/>
          </w:tcPr>
          <w:p w14:paraId="3873E7B1" w14:textId="1945BF7B" w:rsidR="00321C1F" w:rsidRPr="008D291C" w:rsidRDefault="00321C1F" w:rsidP="00321C1F">
            <w:pPr>
              <w:spacing w:line="276" w:lineRule="auto"/>
              <w:jc w:val="center"/>
              <w:rPr>
                <w:rFonts w:ascii="Times New Roman" w:eastAsia="Segoe UI Symbol" w:hAnsi="Times New Roman"/>
                <w:color w:val="000000" w:themeColor="text1"/>
                <w:sz w:val="21"/>
                <w:szCs w:val="21"/>
              </w:rPr>
            </w:pPr>
            <w:r w:rsidRPr="008D291C">
              <w:rPr>
                <w:rFonts w:ascii="Segoe UI Symbol" w:eastAsia="Segoe UI Symbol" w:hAnsi="Segoe UI Symbol" w:cs="Segoe UI Symbol"/>
                <w:color w:val="000000" w:themeColor="text1"/>
                <w:sz w:val="21"/>
                <w:szCs w:val="21"/>
              </w:rPr>
              <w:t>✓</w:t>
            </w:r>
          </w:p>
        </w:tc>
        <w:tc>
          <w:tcPr>
            <w:tcW w:w="2100" w:type="dxa"/>
            <w:tcBorders>
              <w:top w:val="single" w:sz="6" w:space="0" w:color="auto"/>
              <w:left w:val="single" w:sz="6" w:space="0" w:color="auto"/>
              <w:bottom w:val="single" w:sz="6" w:space="0" w:color="auto"/>
              <w:right w:val="single" w:sz="6" w:space="0" w:color="auto"/>
            </w:tcBorders>
            <w:vAlign w:val="center"/>
          </w:tcPr>
          <w:p w14:paraId="16719D7E" w14:textId="48E918A3" w:rsidR="00321C1F" w:rsidRPr="008D291C" w:rsidRDefault="00321C1F" w:rsidP="00321C1F">
            <w:pPr>
              <w:spacing w:line="276" w:lineRule="auto"/>
              <w:jc w:val="center"/>
              <w:rPr>
                <w:rFonts w:ascii="Times New Roman" w:eastAsia="Segoe UI Symbol" w:hAnsi="Times New Roman"/>
                <w:color w:val="000000" w:themeColor="text1"/>
                <w:sz w:val="21"/>
                <w:szCs w:val="21"/>
              </w:rPr>
            </w:pPr>
            <w:r w:rsidRPr="008D291C">
              <w:rPr>
                <w:rFonts w:ascii="Segoe UI Symbol" w:eastAsia="Segoe UI Symbol" w:hAnsi="Segoe UI Symbol" w:cs="Segoe UI Symbol"/>
                <w:color w:val="000000" w:themeColor="text1"/>
                <w:sz w:val="21"/>
                <w:szCs w:val="21"/>
              </w:rPr>
              <w:t>✓</w:t>
            </w:r>
          </w:p>
        </w:tc>
      </w:tr>
    </w:tbl>
    <w:p w14:paraId="1667C457" w14:textId="5B0C1D1A" w:rsidR="00F64941" w:rsidRPr="0032394D" w:rsidRDefault="00F64941" w:rsidP="64CFFA49">
      <w:pPr>
        <w:spacing w:line="276" w:lineRule="auto"/>
        <w:jc w:val="both"/>
        <w:rPr>
          <w:rFonts w:ascii="Times New Roman" w:hAnsi="Times New Roman"/>
          <w:color w:val="000000" w:themeColor="text1"/>
          <w:sz w:val="22"/>
          <w:szCs w:val="22"/>
          <w:lang w:val="en-US"/>
        </w:rPr>
      </w:pPr>
    </w:p>
    <w:p w14:paraId="3079FD8C" w14:textId="204F479F" w:rsidR="00F64941" w:rsidRPr="0032394D" w:rsidRDefault="458711D0" w:rsidP="64CFFA49">
      <w:pPr>
        <w:spacing w:line="276" w:lineRule="auto"/>
        <w:jc w:val="both"/>
        <w:rPr>
          <w:rFonts w:ascii="Times New Roman" w:hAnsi="Times New Roman"/>
          <w:color w:val="000000" w:themeColor="text1"/>
          <w:sz w:val="22"/>
          <w:szCs w:val="22"/>
          <w:lang w:val="en-US"/>
        </w:rPr>
      </w:pPr>
      <w:r w:rsidRPr="197801CD">
        <w:rPr>
          <w:rFonts w:ascii="Times New Roman" w:hAnsi="Times New Roman"/>
          <w:color w:val="000000" w:themeColor="text1"/>
          <w:sz w:val="22"/>
          <w:szCs w:val="22"/>
        </w:rPr>
        <w:t>So based on the design and modelling steps determine the basic features of Ray-</w:t>
      </w:r>
      <w:r w:rsidRPr="64CFFA49">
        <w:rPr>
          <w:rFonts w:ascii="Times New Roman" w:hAnsi="Times New Roman"/>
          <w:color w:val="000000" w:themeColor="text1"/>
          <w:sz w:val="22"/>
          <w:szCs w:val="22"/>
        </w:rPr>
        <w:t>Zer</w:t>
      </w:r>
      <w:r w:rsidRPr="197801CD">
        <w:rPr>
          <w:rFonts w:ascii="Times New Roman" w:hAnsi="Times New Roman"/>
          <w:color w:val="000000" w:themeColor="text1"/>
          <w:sz w:val="22"/>
          <w:szCs w:val="22"/>
        </w:rPr>
        <w:t xml:space="preserve">. </w:t>
      </w:r>
      <w:r w:rsidRPr="197801CD">
        <w:rPr>
          <w:rFonts w:ascii="Times New Roman" w:hAnsi="Times New Roman"/>
          <w:color w:val="000000" w:themeColor="text1"/>
          <w:sz w:val="22"/>
          <w:szCs w:val="22"/>
          <w:highlight w:val="yellow"/>
        </w:rPr>
        <w:t xml:space="preserve">Table </w:t>
      </w:r>
      <w:r w:rsidR="00A6218A" w:rsidRPr="197801CD">
        <w:rPr>
          <w:rFonts w:ascii="Times New Roman" w:hAnsi="Times New Roman"/>
          <w:color w:val="000000" w:themeColor="text1"/>
          <w:sz w:val="22"/>
          <w:szCs w:val="22"/>
        </w:rPr>
        <w:t>xx</w:t>
      </w:r>
      <w:r w:rsidRPr="197801CD">
        <w:rPr>
          <w:rFonts w:ascii="Times New Roman" w:hAnsi="Times New Roman"/>
          <w:color w:val="000000" w:themeColor="text1"/>
          <w:sz w:val="22"/>
          <w:szCs w:val="22"/>
        </w:rPr>
        <w:t xml:space="preserve"> is presented to compare the features of the real product and the prototype. And following the previous discussions on hard requirements and budgets, all essential features and USP will be included in the minimum viable product. The initial prototype of the Ray-Zer focused on testing its operation in different terrains. The design and framework of the Rocker-Bogie was therefore refined during the prototyping. The software development of the initial prototype was also carried out. This included the addition of a weed species recognition function and a route planning function.</w:t>
      </w:r>
    </w:p>
    <w:p w14:paraId="1DF29696" w14:textId="4B5E5736" w:rsidR="00F64941" w:rsidRPr="0032394D" w:rsidRDefault="00F64941" w:rsidP="64CFFA49">
      <w:pPr>
        <w:spacing w:line="276" w:lineRule="auto"/>
        <w:jc w:val="both"/>
        <w:rPr>
          <w:rFonts w:ascii="Times New Roman" w:hAnsi="Times New Roman"/>
          <w:color w:val="000000" w:themeColor="text1"/>
          <w:sz w:val="22"/>
          <w:szCs w:val="22"/>
          <w:lang w:val="en-US"/>
        </w:rPr>
      </w:pPr>
    </w:p>
    <w:p w14:paraId="09A5C83F" w14:textId="62EC413F" w:rsidR="00F64941" w:rsidRPr="0032394D" w:rsidRDefault="458711D0" w:rsidP="64CFFA49">
      <w:pPr>
        <w:pStyle w:val="ListParagraph"/>
        <w:numPr>
          <w:ilvl w:val="0"/>
          <w:numId w:val="5"/>
        </w:numPr>
        <w:spacing w:line="276" w:lineRule="auto"/>
        <w:jc w:val="both"/>
        <w:rPr>
          <w:rFonts w:ascii="Times New Roman" w:hAnsi="Times New Roman"/>
          <w:color w:val="000000" w:themeColor="text1"/>
          <w:sz w:val="22"/>
          <w:szCs w:val="22"/>
          <w:lang w:val="en-US"/>
        </w:rPr>
      </w:pPr>
      <w:r w:rsidRPr="197801CD">
        <w:rPr>
          <w:rFonts w:ascii="Times New Roman" w:hAnsi="Times New Roman"/>
          <w:b/>
          <w:color w:val="000000" w:themeColor="text1"/>
          <w:sz w:val="22"/>
          <w:szCs w:val="22"/>
        </w:rPr>
        <w:t>Navigation system</w:t>
      </w:r>
      <w:r w:rsidRPr="64CFFA49">
        <w:rPr>
          <w:rFonts w:ascii="Times New Roman" w:hAnsi="Times New Roman"/>
          <w:color w:val="000000" w:themeColor="text1"/>
        </w:rPr>
        <w:t>:</w:t>
      </w:r>
      <w:r w:rsidRPr="197801CD">
        <w:rPr>
          <w:rFonts w:ascii="Times New Roman" w:hAnsi="Times New Roman"/>
          <w:color w:val="000000" w:themeColor="text1"/>
          <w:sz w:val="22"/>
          <w:szCs w:val="22"/>
        </w:rPr>
        <w:t xml:space="preserve"> This system is integral to efficient weed targeting and minimal crop damage. A GPS module has been used to obtain coordinates and log positional data. And real-time GPS coordinates guide Ray</w:t>
      </w:r>
      <w:r w:rsidRPr="64CFFA49">
        <w:rPr>
          <w:rFonts w:ascii="Times New Roman" w:hAnsi="Times New Roman"/>
          <w:color w:val="000000" w:themeColor="text1"/>
          <w:sz w:val="22"/>
          <w:szCs w:val="22"/>
        </w:rPr>
        <w:t>-</w:t>
      </w:r>
      <w:r w:rsidRPr="197801CD">
        <w:rPr>
          <w:rFonts w:ascii="Times New Roman" w:hAnsi="Times New Roman"/>
          <w:color w:val="000000" w:themeColor="text1"/>
          <w:sz w:val="22"/>
          <w:szCs w:val="22"/>
        </w:rPr>
        <w:t>Zer’s path, determine its current location, and help avoid obstacles. Our prototype</w:t>
      </w:r>
      <w:r w:rsidRPr="64CFFA49">
        <w:rPr>
          <w:rFonts w:ascii="Times New Roman" w:hAnsi="Times New Roman"/>
          <w:color w:val="000000" w:themeColor="text1"/>
          <w:sz w:val="22"/>
          <w:szCs w:val="22"/>
        </w:rPr>
        <w:t xml:space="preserve"> was tested under conditions replicating Brazilian agricultural fields, which typically have neat paths flanked by crops.</w:t>
      </w:r>
    </w:p>
    <w:p w14:paraId="0E744A6D" w14:textId="5C3CB2B9" w:rsidR="00F64941" w:rsidRPr="0032394D" w:rsidRDefault="00F64941" w:rsidP="64CFFA49">
      <w:pPr>
        <w:spacing w:line="276" w:lineRule="auto"/>
        <w:ind w:left="720"/>
        <w:jc w:val="both"/>
        <w:rPr>
          <w:rFonts w:ascii="Times New Roman" w:hAnsi="Times New Roman"/>
          <w:color w:val="000000" w:themeColor="text1"/>
          <w:sz w:val="22"/>
          <w:szCs w:val="22"/>
          <w:lang w:val="en-US"/>
        </w:rPr>
      </w:pPr>
    </w:p>
    <w:p w14:paraId="7B723074" w14:textId="01134576" w:rsidR="00F64941" w:rsidRPr="0032394D" w:rsidRDefault="458711D0" w:rsidP="64CFFA49">
      <w:pPr>
        <w:pStyle w:val="ListParagraph"/>
        <w:numPr>
          <w:ilvl w:val="0"/>
          <w:numId w:val="5"/>
        </w:numPr>
        <w:spacing w:line="276" w:lineRule="auto"/>
        <w:jc w:val="both"/>
        <w:rPr>
          <w:rFonts w:ascii="Times New Roman" w:hAnsi="Times New Roman"/>
          <w:color w:val="000000" w:themeColor="text1"/>
          <w:sz w:val="22"/>
          <w:szCs w:val="22"/>
          <w:lang w:val="en-US"/>
        </w:rPr>
      </w:pPr>
      <w:r w:rsidRPr="197801CD">
        <w:rPr>
          <w:rFonts w:ascii="Times New Roman" w:hAnsi="Times New Roman"/>
          <w:b/>
          <w:color w:val="000000" w:themeColor="text1"/>
          <w:sz w:val="22"/>
          <w:szCs w:val="22"/>
        </w:rPr>
        <w:t>Weed</w:t>
      </w:r>
      <w:r w:rsidRPr="64CFFA49">
        <w:rPr>
          <w:rFonts w:ascii="Times New Roman" w:hAnsi="Times New Roman"/>
          <w:b/>
          <w:color w:val="000000" w:themeColor="text1"/>
          <w:sz w:val="22"/>
          <w:szCs w:val="22"/>
        </w:rPr>
        <w:t xml:space="preserve"> Identification system</w:t>
      </w:r>
      <w:r w:rsidRPr="64CFFA49">
        <w:rPr>
          <w:rFonts w:ascii="Times New Roman" w:hAnsi="Times New Roman"/>
          <w:color w:val="000000" w:themeColor="text1"/>
          <w:sz w:val="22"/>
          <w:szCs w:val="22"/>
        </w:rPr>
        <w:t>: The prototype’s weed identification system uses DeepWeed’s</w:t>
      </w:r>
      <w:r w:rsidR="00440F8B">
        <w:rPr>
          <w:rFonts w:ascii="Times New Roman" w:hAnsi="Times New Roman"/>
          <w:color w:val="000000" w:themeColor="text1"/>
          <w:sz w:val="22"/>
          <w:szCs w:val="22"/>
        </w:rPr>
        <w:t xml:space="preserve"> </w:t>
      </w:r>
      <w:r w:rsidR="003E6760">
        <w:rPr>
          <w:rFonts w:ascii="Times New Roman" w:hAnsi="Times New Roman"/>
          <w:color w:val="000000" w:themeColor="text1"/>
          <w:sz w:val="22"/>
          <w:szCs w:val="22"/>
        </w:rPr>
        <w:lastRenderedPageBreak/>
        <w:t>(</w:t>
      </w:r>
      <w:hyperlink r:id="rId43">
        <w:r w:rsidR="487CE341" w:rsidRPr="2F3CC8C8">
          <w:rPr>
            <w:rStyle w:val="Hyperlink"/>
            <w:rFonts w:ascii="Times New Roman" w:hAnsi="Times New Roman"/>
            <w:sz w:val="22"/>
            <w:szCs w:val="22"/>
            <w:highlight w:val="yellow"/>
          </w:rPr>
          <w:t>https://www.nature.com/articles/s41598-018-38343-3</w:t>
        </w:r>
      </w:hyperlink>
      <w:r w:rsidR="003E6760" w:rsidRPr="00C37B25">
        <w:rPr>
          <w:rFonts w:ascii="Times New Roman" w:hAnsi="Times New Roman"/>
          <w:color w:val="000000" w:themeColor="text1"/>
          <w:sz w:val="22"/>
          <w:szCs w:val="22"/>
          <w:highlight w:val="yellow"/>
        </w:rPr>
        <w:t>)</w:t>
      </w:r>
      <w:r w:rsidR="003E6760">
        <w:rPr>
          <w:rFonts w:ascii="Times New Roman" w:hAnsi="Times New Roman"/>
          <w:color w:val="000000" w:themeColor="text1"/>
          <w:sz w:val="22"/>
          <w:szCs w:val="22"/>
        </w:rPr>
        <w:t xml:space="preserve"> </w:t>
      </w:r>
      <w:r w:rsidRPr="64CFFA49">
        <w:rPr>
          <w:rFonts w:ascii="Times New Roman" w:hAnsi="Times New Roman"/>
          <w:color w:val="000000" w:themeColor="text1"/>
          <w:sz w:val="22"/>
          <w:szCs w:val="22"/>
        </w:rPr>
        <w:t xml:space="preserve">advanced technology, employs machine learning to distinguish weeds from crops. This technology can analyse images, weeds are identified based on distinctive characteristics such as colour, shape and texture. This precision ensure real product targeted weed removal, and leaving crops unaffected. </w:t>
      </w:r>
    </w:p>
    <w:p w14:paraId="100E5E5C" w14:textId="46709413" w:rsidR="00F64941" w:rsidRPr="0032394D" w:rsidRDefault="00F64941" w:rsidP="64CFFA49">
      <w:pPr>
        <w:spacing w:line="276" w:lineRule="auto"/>
        <w:ind w:left="720"/>
        <w:jc w:val="both"/>
        <w:rPr>
          <w:rFonts w:ascii="Times New Roman" w:hAnsi="Times New Roman"/>
          <w:color w:val="000000" w:themeColor="text1"/>
          <w:sz w:val="22"/>
          <w:szCs w:val="22"/>
          <w:lang w:val="en-US"/>
        </w:rPr>
      </w:pPr>
    </w:p>
    <w:p w14:paraId="3B957EF2" w14:textId="7E04CC96" w:rsidR="00F64941" w:rsidRPr="0032394D" w:rsidRDefault="458711D0" w:rsidP="64CFFA49">
      <w:pPr>
        <w:pStyle w:val="ListParagraph"/>
        <w:numPr>
          <w:ilvl w:val="0"/>
          <w:numId w:val="5"/>
        </w:numPr>
        <w:spacing w:line="276" w:lineRule="auto"/>
        <w:jc w:val="both"/>
        <w:rPr>
          <w:rFonts w:ascii="Times New Roman" w:hAnsi="Times New Roman"/>
          <w:color w:val="000000" w:themeColor="text1"/>
          <w:sz w:val="22"/>
          <w:szCs w:val="22"/>
          <w:lang w:val="en-US"/>
        </w:rPr>
      </w:pPr>
      <w:r w:rsidRPr="197801CD">
        <w:rPr>
          <w:rFonts w:ascii="Times New Roman" w:hAnsi="Times New Roman"/>
          <w:b/>
          <w:color w:val="000000" w:themeColor="text1"/>
          <w:sz w:val="22"/>
          <w:szCs w:val="22"/>
        </w:rPr>
        <w:t>Rocker-Bogie</w:t>
      </w:r>
      <w:r w:rsidRPr="197801CD">
        <w:rPr>
          <w:rFonts w:ascii="Times New Roman" w:hAnsi="Times New Roman"/>
          <w:color w:val="000000" w:themeColor="text1"/>
          <w:sz w:val="22"/>
          <w:szCs w:val="22"/>
        </w:rPr>
        <w:t>: This is a highlight feature, as it allows Ray-Zer to operate effectively in a range of complex terrains. Its</w:t>
      </w:r>
      <w:r w:rsidRPr="64CFFA49">
        <w:rPr>
          <w:rFonts w:ascii="Times New Roman" w:hAnsi="Times New Roman"/>
          <w:color w:val="000000" w:themeColor="text1"/>
          <w:sz w:val="22"/>
          <w:szCs w:val="22"/>
        </w:rPr>
        <w:t xml:space="preserve"> construction from PVC tubing enhances its flexibility and due to its sufficient strength</w:t>
      </w:r>
      <w:r w:rsidRPr="64CFFA49">
        <w:rPr>
          <w:rFonts w:ascii="Calibri" w:eastAsia="Calibri" w:hAnsi="Calibri" w:cs="Calibri"/>
          <w:color w:val="000000" w:themeColor="text1"/>
        </w:rPr>
        <w:t xml:space="preserve"> </w:t>
      </w:r>
      <w:r w:rsidRPr="64CFFA49">
        <w:rPr>
          <w:rFonts w:ascii="Times New Roman" w:hAnsi="Times New Roman"/>
          <w:color w:val="000000" w:themeColor="text1"/>
          <w:sz w:val="22"/>
          <w:szCs w:val="22"/>
        </w:rPr>
        <w:t>(52 MPa Ultimate Tensile Strength) and low density (1.38g/cm</w:t>
      </w:r>
      <w:r w:rsidRPr="64CFFA49">
        <w:rPr>
          <w:rFonts w:ascii="Times New Roman" w:hAnsi="Times New Roman"/>
          <w:color w:val="000000" w:themeColor="text1"/>
          <w:sz w:val="22"/>
          <w:szCs w:val="22"/>
          <w:vertAlign w:val="superscript"/>
        </w:rPr>
        <w:t>3</w:t>
      </w:r>
      <w:r w:rsidRPr="64CFFA49">
        <w:rPr>
          <w:rFonts w:ascii="Times New Roman" w:hAnsi="Times New Roman"/>
          <w:color w:val="000000" w:themeColor="text1"/>
          <w:sz w:val="22"/>
          <w:szCs w:val="22"/>
        </w:rPr>
        <w:t>)</w:t>
      </w:r>
      <w:r w:rsidR="003E75A8">
        <w:rPr>
          <w:rFonts w:ascii="Times New Roman" w:hAnsi="Times New Roman"/>
          <w:color w:val="000000" w:themeColor="text1"/>
          <w:sz w:val="22"/>
          <w:szCs w:val="22"/>
        </w:rPr>
        <w:t>(</w:t>
      </w:r>
      <w:r w:rsidR="003E75A8" w:rsidRPr="003E75A8">
        <w:t xml:space="preserve"> </w:t>
      </w:r>
      <w:r w:rsidR="003E75A8" w:rsidRPr="003E75A8">
        <w:rPr>
          <w:rFonts w:ascii="Times New Roman" w:hAnsi="Times New Roman"/>
          <w:color w:val="000000" w:themeColor="text1"/>
          <w:sz w:val="22"/>
          <w:szCs w:val="22"/>
          <w:highlight w:val="yellow"/>
        </w:rPr>
        <w:t>https://www.vinidex.com.au/technical-resources/material-properties/pvc-properties/</w:t>
      </w:r>
      <w:r w:rsidR="003E75A8">
        <w:rPr>
          <w:rFonts w:ascii="Times New Roman" w:hAnsi="Times New Roman"/>
          <w:color w:val="000000" w:themeColor="text1"/>
          <w:sz w:val="22"/>
          <w:szCs w:val="22"/>
        </w:rPr>
        <w:t>)</w:t>
      </w:r>
      <w:r w:rsidRPr="64CFFA49">
        <w:rPr>
          <w:rFonts w:ascii="Times New Roman" w:hAnsi="Times New Roman"/>
          <w:color w:val="000000" w:themeColor="text1"/>
          <w:sz w:val="22"/>
          <w:szCs w:val="22"/>
        </w:rPr>
        <w:t>, which reduces the mass by half compared to an aluminium design. Furthermore, its unique suspension helps maintain balance and stability, ensuring the robot’s components (battery, laser pointer etc.) remain level even on uneven surface. During the prototype testing process, various inclination angles were explored, and obstacles were placed on the ground. The test demonstrated the practicality and effectiveness of the rocker-bogie, showcasing its ability to adapt to different terrains.</w:t>
      </w:r>
    </w:p>
    <w:p w14:paraId="76432083" w14:textId="77777777" w:rsidR="00136129" w:rsidRPr="00136129" w:rsidRDefault="00136129" w:rsidP="00136129">
      <w:pPr>
        <w:spacing w:line="276" w:lineRule="auto"/>
        <w:jc w:val="both"/>
        <w:rPr>
          <w:rFonts w:ascii="Times New Roman" w:hAnsi="Times New Roman"/>
          <w:color w:val="000000" w:themeColor="text1"/>
          <w:sz w:val="22"/>
          <w:szCs w:val="22"/>
          <w:lang w:val="en-US"/>
        </w:rPr>
      </w:pPr>
    </w:p>
    <w:p w14:paraId="23997C28" w14:textId="5B0F0150" w:rsidR="00F64941" w:rsidRPr="0032394D" w:rsidRDefault="458711D0" w:rsidP="64CFFA49">
      <w:pPr>
        <w:pStyle w:val="ListParagraph"/>
        <w:numPr>
          <w:ilvl w:val="0"/>
          <w:numId w:val="5"/>
        </w:numPr>
        <w:spacing w:line="276" w:lineRule="auto"/>
        <w:jc w:val="both"/>
        <w:rPr>
          <w:rFonts w:ascii="Times New Roman" w:hAnsi="Times New Roman"/>
          <w:color w:val="000000" w:themeColor="text1"/>
          <w:sz w:val="22"/>
          <w:szCs w:val="22"/>
          <w:lang w:val="en-US"/>
        </w:rPr>
      </w:pPr>
      <w:r w:rsidRPr="197801CD">
        <w:rPr>
          <w:rFonts w:ascii="Times New Roman" w:hAnsi="Times New Roman"/>
          <w:b/>
          <w:color w:val="000000" w:themeColor="text1"/>
          <w:sz w:val="22"/>
          <w:szCs w:val="22"/>
        </w:rPr>
        <w:t>Laser</w:t>
      </w:r>
      <w:r w:rsidRPr="197801CD">
        <w:rPr>
          <w:rFonts w:ascii="Times New Roman" w:hAnsi="Times New Roman"/>
          <w:color w:val="000000" w:themeColor="text1"/>
          <w:sz w:val="22"/>
          <w:szCs w:val="22"/>
        </w:rPr>
        <w:t xml:space="preserve">: To simulate the weed removal process, a laser pointer will be used instead of a real laser. And there are many successful examples of laser weed control in past studies. This will minimize associated costs and safety risks when testing. </w:t>
      </w:r>
    </w:p>
    <w:p w14:paraId="3A235B05" w14:textId="15BFC34B" w:rsidR="00F64941" w:rsidRPr="0032394D" w:rsidRDefault="00F64941" w:rsidP="00136129">
      <w:pPr>
        <w:spacing w:line="276" w:lineRule="auto"/>
        <w:jc w:val="both"/>
        <w:rPr>
          <w:rFonts w:ascii="Times New Roman" w:hAnsi="Times New Roman"/>
          <w:color w:val="000000" w:themeColor="text1"/>
          <w:sz w:val="22"/>
          <w:szCs w:val="22"/>
          <w:lang w:val="en-US"/>
        </w:rPr>
      </w:pPr>
    </w:p>
    <w:p w14:paraId="02352623" w14:textId="3D61343A" w:rsidR="00F64941" w:rsidRPr="008936EC" w:rsidRDefault="458711D0" w:rsidP="64CFFA49">
      <w:pPr>
        <w:pStyle w:val="ListParagraph"/>
        <w:numPr>
          <w:ilvl w:val="0"/>
          <w:numId w:val="5"/>
        </w:numPr>
        <w:spacing w:line="276" w:lineRule="auto"/>
        <w:jc w:val="both"/>
        <w:rPr>
          <w:rFonts w:ascii="Times New Roman" w:hAnsi="Times New Roman"/>
          <w:color w:val="000000" w:themeColor="text1"/>
          <w:sz w:val="22"/>
          <w:szCs w:val="22"/>
          <w:lang w:val="en-US"/>
        </w:rPr>
      </w:pPr>
      <w:r w:rsidRPr="197801CD">
        <w:rPr>
          <w:rFonts w:ascii="Times New Roman" w:hAnsi="Times New Roman"/>
          <w:b/>
          <w:color w:val="000000" w:themeColor="text1"/>
          <w:sz w:val="22"/>
          <w:szCs w:val="22"/>
        </w:rPr>
        <w:t>Battery, Metal frame and Motor</w:t>
      </w:r>
      <w:r w:rsidRPr="197801CD">
        <w:rPr>
          <w:rFonts w:ascii="Times New Roman" w:hAnsi="Times New Roman"/>
          <w:color w:val="000000" w:themeColor="text1"/>
          <w:sz w:val="22"/>
          <w:szCs w:val="22"/>
        </w:rPr>
        <w:t xml:space="preserve">: Key components that characterize the product and enable the MVP to operate to minimum standards set by the final design. </w:t>
      </w:r>
      <w:r w:rsidRPr="64CFFA49">
        <w:rPr>
          <w:rFonts w:ascii="Times New Roman" w:hAnsi="Times New Roman"/>
          <w:color w:val="000000" w:themeColor="text1"/>
          <w:sz w:val="22"/>
          <w:szCs w:val="22"/>
        </w:rPr>
        <w:t>The battery chosen for the prototype has a capacity to power the robot for 7 hours. While battery endurance is not the primary focus for the prototype stage,  it will be a significant consideration for the final product. To address this in the future, the development of charging station is planned.</w:t>
      </w:r>
    </w:p>
    <w:p w14:paraId="492E0996" w14:textId="77777777" w:rsidR="008936EC" w:rsidRPr="008936EC" w:rsidRDefault="008936EC" w:rsidP="008936EC">
      <w:pPr>
        <w:pStyle w:val="ListParagraph"/>
        <w:rPr>
          <w:rFonts w:ascii="Times New Roman" w:hAnsi="Times New Roman"/>
          <w:color w:val="000000" w:themeColor="text1"/>
          <w:sz w:val="22"/>
          <w:szCs w:val="22"/>
          <w:lang w:val="en-US"/>
        </w:rPr>
      </w:pPr>
    </w:p>
    <w:p w14:paraId="51A8861E" w14:textId="77777777" w:rsidR="008936EC" w:rsidRPr="008936EC" w:rsidRDefault="008936EC" w:rsidP="008936EC">
      <w:pPr>
        <w:spacing w:line="276" w:lineRule="auto"/>
        <w:jc w:val="both"/>
        <w:rPr>
          <w:rFonts w:ascii="Times New Roman" w:hAnsi="Times New Roman"/>
          <w:color w:val="000000" w:themeColor="text1"/>
          <w:sz w:val="22"/>
          <w:szCs w:val="22"/>
          <w:lang w:val="en-US"/>
        </w:rPr>
      </w:pPr>
    </w:p>
    <w:p w14:paraId="65CBF684" w14:textId="339050F9" w:rsidR="008936EC" w:rsidRDefault="008936EC" w:rsidP="00D731F4">
      <w:pPr>
        <w:pStyle w:val="Heading2"/>
        <w:rPr>
          <w:rStyle w:val="eop"/>
          <w:rFonts w:ascii="Calibri Light" w:eastAsia="Calibri Light" w:hAnsi="Calibri Light" w:cs="Calibri Light"/>
        </w:rPr>
      </w:pPr>
      <w:bookmarkStart w:id="37" w:name="_Toc137402967"/>
      <w:r w:rsidRPr="197801CD">
        <w:rPr>
          <w:rStyle w:val="normaltextrun"/>
          <w:rFonts w:ascii="Calibri Light" w:eastAsia="Calibri Light" w:hAnsi="Calibri Light" w:cs="Calibri Light"/>
        </w:rPr>
        <w:t xml:space="preserve">Prototype </w:t>
      </w:r>
      <w:r w:rsidR="00D731F4" w:rsidRPr="197801CD">
        <w:rPr>
          <w:rStyle w:val="normaltextrun"/>
          <w:rFonts w:ascii="Calibri Light" w:eastAsia="Calibri Light" w:hAnsi="Calibri Light" w:cs="Calibri Light"/>
        </w:rPr>
        <w:t>P</w:t>
      </w:r>
      <w:r w:rsidRPr="197801CD">
        <w:rPr>
          <w:rStyle w:val="normaltextrun"/>
          <w:rFonts w:ascii="Calibri Light" w:eastAsia="Calibri Light" w:hAnsi="Calibri Light" w:cs="Calibri Light"/>
        </w:rPr>
        <w:t xml:space="preserve">rocessing </w:t>
      </w:r>
      <w:r w:rsidR="00D731F4" w:rsidRPr="197801CD">
        <w:rPr>
          <w:rStyle w:val="normaltextrun"/>
          <w:rFonts w:ascii="Calibri Light" w:eastAsia="Calibri Light" w:hAnsi="Calibri Light" w:cs="Calibri Light"/>
        </w:rPr>
        <w:t>P</w:t>
      </w:r>
      <w:r w:rsidRPr="197801CD">
        <w:rPr>
          <w:rStyle w:val="normaltextrun"/>
          <w:rFonts w:ascii="Calibri Light" w:eastAsia="Calibri Light" w:hAnsi="Calibri Light" w:cs="Calibri Light"/>
        </w:rPr>
        <w:t>lan</w:t>
      </w:r>
      <w:r w:rsidR="00D731F4">
        <w:rPr>
          <w:rStyle w:val="eop"/>
          <w:rFonts w:ascii="Calibri Light" w:eastAsia="Calibri Light" w:hAnsi="Calibri Light" w:cs="Calibri Light"/>
        </w:rPr>
        <w:t>:</w:t>
      </w:r>
      <w:bookmarkEnd w:id="37"/>
    </w:p>
    <w:p w14:paraId="4FAA7A4B" w14:textId="19D4CCD4" w:rsidR="009672B7" w:rsidRDefault="008936EC" w:rsidP="007E3570">
      <w:pPr>
        <w:keepNext/>
        <w:spacing w:line="276" w:lineRule="auto"/>
        <w:jc w:val="center"/>
      </w:pPr>
      <w:r>
        <w:br/>
      </w:r>
      <w:r w:rsidR="4FB6A64A">
        <w:rPr>
          <w:noProof/>
        </w:rPr>
        <w:drawing>
          <wp:inline distT="0" distB="0" distL="0" distR="0" wp14:anchorId="3CF2AC8B" wp14:editId="06121879">
            <wp:extent cx="5333325" cy="2999441"/>
            <wp:effectExtent l="12700" t="12700" r="13970" b="10795"/>
            <wp:docPr id="1748106609" name="Picture 1748106609" descr="A picture containing text, screenshot, fon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8106609"/>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333325" cy="2999441"/>
                    </a:xfrm>
                    <a:prstGeom prst="rect">
                      <a:avLst/>
                    </a:prstGeom>
                    <a:ln>
                      <a:solidFill>
                        <a:schemeClr val="tx1"/>
                      </a:solidFill>
                    </a:ln>
                  </pic:spPr>
                </pic:pic>
              </a:graphicData>
            </a:graphic>
          </wp:inline>
        </w:drawing>
      </w:r>
    </w:p>
    <w:p w14:paraId="01F75F96" w14:textId="111B6446" w:rsidR="008936EC" w:rsidRPr="007E3570" w:rsidRDefault="009672B7" w:rsidP="007E3570">
      <w:pPr>
        <w:pStyle w:val="Caption"/>
        <w:jc w:val="center"/>
        <w:rPr>
          <w:rFonts w:ascii="Calibri Light" w:eastAsia="Calibri Light" w:hAnsi="Calibri Light" w:cs="Calibri Light"/>
          <w:color w:val="2F5496" w:themeColor="accent1" w:themeShade="BF"/>
          <w:sz w:val="32"/>
          <w:szCs w:val="32"/>
          <w:lang w:val="en-US"/>
        </w:rPr>
      </w:pPr>
      <w:r w:rsidRPr="009672B7">
        <w:rPr>
          <w:sz w:val="21"/>
          <w:szCs w:val="21"/>
        </w:rPr>
        <w:t xml:space="preserve">Figure </w:t>
      </w:r>
      <w:r w:rsidRPr="009672B7">
        <w:rPr>
          <w:sz w:val="21"/>
          <w:szCs w:val="21"/>
        </w:rPr>
        <w:fldChar w:fldCharType="begin"/>
      </w:r>
      <w:r w:rsidRPr="009672B7">
        <w:rPr>
          <w:sz w:val="21"/>
          <w:szCs w:val="21"/>
        </w:rPr>
        <w:instrText xml:space="preserve"> SEQ Figure \* ARABIC </w:instrText>
      </w:r>
      <w:r w:rsidRPr="009672B7">
        <w:rPr>
          <w:sz w:val="21"/>
          <w:szCs w:val="21"/>
        </w:rPr>
        <w:fldChar w:fldCharType="separate"/>
      </w:r>
      <w:r w:rsidR="007140EC">
        <w:rPr>
          <w:noProof/>
          <w:sz w:val="21"/>
          <w:szCs w:val="21"/>
        </w:rPr>
        <w:t>27</w:t>
      </w:r>
      <w:r w:rsidRPr="009672B7">
        <w:rPr>
          <w:sz w:val="21"/>
          <w:szCs w:val="21"/>
        </w:rPr>
        <w:fldChar w:fldCharType="end"/>
      </w:r>
      <w:r w:rsidRPr="009672B7">
        <w:rPr>
          <w:sz w:val="21"/>
          <w:szCs w:val="21"/>
        </w:rPr>
        <w:t xml:space="preserve"> - Prototype Process Plan</w:t>
      </w:r>
    </w:p>
    <w:p w14:paraId="0A1AB086" w14:textId="77777777" w:rsidR="008936EC" w:rsidRPr="008936EC" w:rsidRDefault="008936EC" w:rsidP="008936EC">
      <w:pPr>
        <w:spacing w:line="276" w:lineRule="auto"/>
        <w:jc w:val="both"/>
        <w:rPr>
          <w:rFonts w:ascii="Times New Roman" w:hAnsi="Times New Roman"/>
          <w:color w:val="000000" w:themeColor="text1"/>
          <w:sz w:val="22"/>
          <w:szCs w:val="22"/>
          <w:lang w:val="en-US"/>
        </w:rPr>
      </w:pPr>
      <w:r w:rsidRPr="197801CD">
        <w:rPr>
          <w:rStyle w:val="normaltextrun"/>
          <w:rFonts w:ascii="Times New Roman" w:hAnsi="Times New Roman"/>
          <w:color w:val="000000" w:themeColor="text1"/>
          <w:sz w:val="22"/>
          <w:szCs w:val="22"/>
        </w:rPr>
        <w:lastRenderedPageBreak/>
        <w:t xml:space="preserve">A four-section assembly process is illustrated in </w:t>
      </w:r>
      <w:r w:rsidRPr="197801CD">
        <w:rPr>
          <w:rStyle w:val="normaltextrun"/>
          <w:rFonts w:ascii="Times New Roman" w:hAnsi="Times New Roman"/>
          <w:color w:val="000000" w:themeColor="text1"/>
          <w:sz w:val="22"/>
          <w:szCs w:val="22"/>
          <w:highlight w:val="yellow"/>
        </w:rPr>
        <w:t xml:space="preserve">Figure </w:t>
      </w:r>
      <w:r w:rsidRPr="197801CD">
        <w:rPr>
          <w:rStyle w:val="normaltextrun"/>
          <w:rFonts w:ascii="Times New Roman" w:hAnsi="Times New Roman"/>
          <w:color w:val="000000" w:themeColor="text1"/>
          <w:sz w:val="22"/>
          <w:szCs w:val="22"/>
        </w:rPr>
        <w:t>xx, with two hardware and two electronic sections. This enables multiple group members to work simultaneously, optimizing time efficiency. The laser and motion systems will be integrated with the main body and rocker bogie suspension, and the hardware and electronic systems will be merged to build the complete prototype. The robot's functionality will be tested, such as navigating a short obstacle course and operating the laser system accurately. Any necessary modifications will be made to ensure the successful operation of the final presentation.</w:t>
      </w:r>
      <w:r w:rsidRPr="008936EC">
        <w:rPr>
          <w:rStyle w:val="eop"/>
          <w:rFonts w:ascii="Times New Roman" w:hAnsi="Times New Roman"/>
          <w:color w:val="000000" w:themeColor="text1"/>
          <w:sz w:val="22"/>
          <w:szCs w:val="22"/>
        </w:rPr>
        <w:t> </w:t>
      </w:r>
    </w:p>
    <w:p w14:paraId="34C0C125" w14:textId="77777777" w:rsidR="00124DE6" w:rsidRDefault="00124DE6" w:rsidP="000E6758">
      <w:pPr>
        <w:spacing w:line="276" w:lineRule="auto"/>
        <w:jc w:val="both"/>
        <w:rPr>
          <w:rFonts w:ascii="Times New Roman" w:hAnsi="Times New Roman"/>
          <w:color w:val="000000" w:themeColor="text1"/>
          <w:sz w:val="22"/>
          <w:szCs w:val="22"/>
          <w:lang w:val="en-US"/>
        </w:rPr>
      </w:pPr>
    </w:p>
    <w:p w14:paraId="44D696A4" w14:textId="50A49DD1" w:rsidR="00F64941" w:rsidRDefault="00607C73" w:rsidP="004820B5">
      <w:pPr>
        <w:pStyle w:val="Heading2"/>
      </w:pPr>
      <w:bookmarkStart w:id="38" w:name="_Toc137402968"/>
      <w:r>
        <w:t>List</w:t>
      </w:r>
      <w:r w:rsidR="00124DE6">
        <w:t xml:space="preserve"> </w:t>
      </w:r>
      <w:r>
        <w:t>of Part and Budget:</w:t>
      </w:r>
      <w:bookmarkEnd w:id="38"/>
    </w:p>
    <w:p w14:paraId="1EC6B757" w14:textId="77777777" w:rsidR="004820B5" w:rsidRPr="004820B5" w:rsidRDefault="004820B5" w:rsidP="004820B5">
      <w:pPr>
        <w:rPr>
          <w:rFonts w:eastAsia="Calibri"/>
          <w:lang w:val="en-US"/>
        </w:rPr>
      </w:pPr>
    </w:p>
    <w:p w14:paraId="2AC00988" w14:textId="74E2EBE6" w:rsidR="004820B5" w:rsidRPr="004820B5" w:rsidRDefault="004820B5" w:rsidP="004820B5">
      <w:pPr>
        <w:pStyle w:val="Caption"/>
        <w:keepNext/>
        <w:jc w:val="center"/>
        <w:rPr>
          <w:sz w:val="21"/>
          <w:szCs w:val="21"/>
        </w:rPr>
      </w:pPr>
      <w:r w:rsidRPr="004820B5">
        <w:rPr>
          <w:sz w:val="21"/>
          <w:szCs w:val="21"/>
        </w:rPr>
        <w:t xml:space="preserve">Table </w:t>
      </w:r>
      <w:r w:rsidRPr="004820B5">
        <w:rPr>
          <w:sz w:val="21"/>
          <w:szCs w:val="21"/>
        </w:rPr>
        <w:fldChar w:fldCharType="begin"/>
      </w:r>
      <w:r w:rsidRPr="004820B5">
        <w:rPr>
          <w:sz w:val="21"/>
          <w:szCs w:val="21"/>
        </w:rPr>
        <w:instrText xml:space="preserve"> SEQ Table \* ARABIC </w:instrText>
      </w:r>
      <w:r w:rsidRPr="004820B5">
        <w:rPr>
          <w:sz w:val="21"/>
          <w:szCs w:val="21"/>
        </w:rPr>
        <w:fldChar w:fldCharType="separate"/>
      </w:r>
      <w:r>
        <w:rPr>
          <w:noProof/>
          <w:sz w:val="21"/>
          <w:szCs w:val="21"/>
        </w:rPr>
        <w:t>8</w:t>
      </w:r>
      <w:r w:rsidRPr="004820B5">
        <w:rPr>
          <w:sz w:val="21"/>
          <w:szCs w:val="21"/>
        </w:rPr>
        <w:fldChar w:fldCharType="end"/>
      </w:r>
      <w:r w:rsidRPr="004820B5">
        <w:rPr>
          <w:sz w:val="21"/>
          <w:szCs w:val="21"/>
        </w:rPr>
        <w:t xml:space="preserve"> - Prototype parts list and costs</w:t>
      </w:r>
    </w:p>
    <w:tbl>
      <w:tblPr>
        <w:tblW w:w="0" w:type="auto"/>
        <w:tblInd w:w="845" w:type="dxa"/>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2124"/>
        <w:gridCol w:w="1134"/>
        <w:gridCol w:w="1062"/>
        <w:gridCol w:w="1410"/>
        <w:gridCol w:w="1575"/>
      </w:tblGrid>
      <w:tr w:rsidR="64CFFA49" w:rsidRPr="00C3132E" w14:paraId="4CCD6EDA" w14:textId="77777777" w:rsidTr="007F4932">
        <w:trPr>
          <w:trHeight w:val="300"/>
        </w:trPr>
        <w:tc>
          <w:tcPr>
            <w:tcW w:w="2124" w:type="dxa"/>
            <w:tcBorders>
              <w:top w:val="single" w:sz="6" w:space="0" w:color="auto"/>
              <w:left w:val="single" w:sz="6" w:space="0" w:color="auto"/>
              <w:bottom w:val="single" w:sz="6" w:space="0" w:color="auto"/>
              <w:right w:val="single" w:sz="6" w:space="0" w:color="auto"/>
            </w:tcBorders>
            <w:vAlign w:val="center"/>
          </w:tcPr>
          <w:p w14:paraId="10F4D97D" w14:textId="5D9F0FC7" w:rsidR="64CFFA49" w:rsidRPr="00C3132E" w:rsidRDefault="64CFFA49" w:rsidP="008A4894">
            <w:pPr>
              <w:spacing w:line="276" w:lineRule="auto"/>
              <w:jc w:val="center"/>
              <w:rPr>
                <w:rFonts w:ascii="Times New Roman" w:hAnsi="Times New Roman"/>
                <w:color w:val="000000" w:themeColor="text1"/>
                <w:sz w:val="22"/>
                <w:szCs w:val="22"/>
              </w:rPr>
            </w:pPr>
            <w:r w:rsidRPr="00C3132E">
              <w:rPr>
                <w:rFonts w:ascii="Times New Roman" w:hAnsi="Times New Roman"/>
                <w:b/>
                <w:bCs/>
                <w:color w:val="000000" w:themeColor="text1"/>
                <w:sz w:val="22"/>
                <w:szCs w:val="22"/>
              </w:rPr>
              <w:t>Item</w:t>
            </w:r>
          </w:p>
        </w:tc>
        <w:tc>
          <w:tcPr>
            <w:tcW w:w="1134" w:type="dxa"/>
            <w:tcBorders>
              <w:top w:val="single" w:sz="6" w:space="0" w:color="auto"/>
              <w:left w:val="single" w:sz="6" w:space="0" w:color="auto"/>
              <w:bottom w:val="single" w:sz="6" w:space="0" w:color="auto"/>
              <w:right w:val="single" w:sz="6" w:space="0" w:color="auto"/>
            </w:tcBorders>
            <w:vAlign w:val="center"/>
          </w:tcPr>
          <w:p w14:paraId="194BD362" w14:textId="77732110" w:rsidR="64CFFA49" w:rsidRPr="00C3132E" w:rsidRDefault="64CFFA49" w:rsidP="008A4894">
            <w:pPr>
              <w:spacing w:line="276" w:lineRule="auto"/>
              <w:jc w:val="center"/>
              <w:rPr>
                <w:rFonts w:ascii="Times New Roman" w:hAnsi="Times New Roman"/>
                <w:color w:val="000000" w:themeColor="text1"/>
                <w:sz w:val="22"/>
                <w:szCs w:val="22"/>
              </w:rPr>
            </w:pPr>
            <w:r w:rsidRPr="00C3132E">
              <w:rPr>
                <w:rFonts w:ascii="Times New Roman" w:hAnsi="Times New Roman"/>
                <w:b/>
                <w:bCs/>
                <w:color w:val="000000" w:themeColor="text1"/>
                <w:sz w:val="22"/>
                <w:szCs w:val="22"/>
              </w:rPr>
              <w:t>Quantity</w:t>
            </w:r>
          </w:p>
        </w:tc>
        <w:tc>
          <w:tcPr>
            <w:tcW w:w="1062" w:type="dxa"/>
            <w:tcBorders>
              <w:top w:val="single" w:sz="6" w:space="0" w:color="auto"/>
              <w:left w:val="single" w:sz="6" w:space="0" w:color="auto"/>
              <w:bottom w:val="single" w:sz="6" w:space="0" w:color="auto"/>
              <w:right w:val="single" w:sz="6" w:space="0" w:color="auto"/>
            </w:tcBorders>
            <w:vAlign w:val="center"/>
          </w:tcPr>
          <w:p w14:paraId="6E7D7359" w14:textId="3DC72588" w:rsidR="64CFFA49" w:rsidRPr="00C3132E" w:rsidRDefault="64CFFA49" w:rsidP="008A4894">
            <w:pPr>
              <w:spacing w:line="276" w:lineRule="auto"/>
              <w:jc w:val="center"/>
              <w:rPr>
                <w:rFonts w:ascii="Times New Roman" w:hAnsi="Times New Roman"/>
                <w:color w:val="000000" w:themeColor="text1"/>
                <w:sz w:val="22"/>
                <w:szCs w:val="22"/>
              </w:rPr>
            </w:pPr>
            <w:r w:rsidRPr="00C3132E">
              <w:rPr>
                <w:rFonts w:ascii="Times New Roman" w:hAnsi="Times New Roman"/>
                <w:b/>
                <w:bCs/>
                <w:color w:val="000000" w:themeColor="text1"/>
                <w:sz w:val="22"/>
                <w:szCs w:val="22"/>
              </w:rPr>
              <w:t>Cost</w:t>
            </w:r>
          </w:p>
        </w:tc>
        <w:tc>
          <w:tcPr>
            <w:tcW w:w="1410" w:type="dxa"/>
            <w:tcBorders>
              <w:top w:val="single" w:sz="6" w:space="0" w:color="auto"/>
              <w:left w:val="single" w:sz="6" w:space="0" w:color="auto"/>
              <w:bottom w:val="single" w:sz="6" w:space="0" w:color="auto"/>
              <w:right w:val="single" w:sz="6" w:space="0" w:color="auto"/>
            </w:tcBorders>
            <w:vAlign w:val="center"/>
          </w:tcPr>
          <w:p w14:paraId="2ED71951" w14:textId="61D1D888" w:rsidR="64CFFA49" w:rsidRPr="00C3132E" w:rsidRDefault="64CFFA49" w:rsidP="008A4894">
            <w:pPr>
              <w:spacing w:line="276" w:lineRule="auto"/>
              <w:jc w:val="center"/>
              <w:rPr>
                <w:rFonts w:ascii="Times New Roman" w:hAnsi="Times New Roman"/>
                <w:color w:val="000000" w:themeColor="text1"/>
                <w:sz w:val="22"/>
                <w:szCs w:val="22"/>
              </w:rPr>
            </w:pPr>
            <w:r w:rsidRPr="00C3132E">
              <w:rPr>
                <w:rFonts w:ascii="Times New Roman" w:hAnsi="Times New Roman"/>
                <w:b/>
                <w:bCs/>
                <w:color w:val="000000" w:themeColor="text1"/>
                <w:sz w:val="22"/>
                <w:szCs w:val="22"/>
              </w:rPr>
              <w:t>Estimated Arrival Dates</w:t>
            </w:r>
          </w:p>
        </w:tc>
        <w:tc>
          <w:tcPr>
            <w:tcW w:w="1575" w:type="dxa"/>
            <w:tcBorders>
              <w:top w:val="single" w:sz="6" w:space="0" w:color="auto"/>
              <w:left w:val="single" w:sz="6" w:space="0" w:color="auto"/>
              <w:bottom w:val="single" w:sz="6" w:space="0" w:color="auto"/>
              <w:right w:val="single" w:sz="6" w:space="0" w:color="auto"/>
            </w:tcBorders>
            <w:vAlign w:val="center"/>
          </w:tcPr>
          <w:p w14:paraId="2C4072DA" w14:textId="5266BB41" w:rsidR="64CFFA49" w:rsidRPr="00C3132E" w:rsidRDefault="64CFFA49" w:rsidP="008A4894">
            <w:pPr>
              <w:spacing w:line="276" w:lineRule="auto"/>
              <w:jc w:val="center"/>
              <w:rPr>
                <w:rFonts w:ascii="Times New Roman" w:hAnsi="Times New Roman"/>
                <w:color w:val="000000" w:themeColor="text1"/>
                <w:sz w:val="22"/>
                <w:szCs w:val="22"/>
              </w:rPr>
            </w:pPr>
            <w:r w:rsidRPr="00C3132E">
              <w:rPr>
                <w:rFonts w:ascii="Times New Roman" w:hAnsi="Times New Roman"/>
                <w:b/>
                <w:bCs/>
                <w:color w:val="000000" w:themeColor="text1"/>
                <w:sz w:val="22"/>
                <w:szCs w:val="22"/>
              </w:rPr>
              <w:t>Total Cost</w:t>
            </w:r>
          </w:p>
        </w:tc>
      </w:tr>
      <w:tr w:rsidR="64CFFA49" w:rsidRPr="00C3132E" w14:paraId="24E343F4" w14:textId="77777777" w:rsidTr="007F4932">
        <w:trPr>
          <w:trHeight w:val="300"/>
        </w:trPr>
        <w:tc>
          <w:tcPr>
            <w:tcW w:w="2124" w:type="dxa"/>
            <w:tcBorders>
              <w:top w:val="single" w:sz="6" w:space="0" w:color="auto"/>
              <w:left w:val="single" w:sz="6" w:space="0" w:color="auto"/>
              <w:bottom w:val="single" w:sz="6" w:space="0" w:color="auto"/>
              <w:right w:val="single" w:sz="6" w:space="0" w:color="auto"/>
            </w:tcBorders>
            <w:vAlign w:val="center"/>
          </w:tcPr>
          <w:p w14:paraId="417AE885" w14:textId="3A2D35C3" w:rsidR="64CFFA49" w:rsidRPr="00C3132E" w:rsidRDefault="64CFFA49" w:rsidP="008A4894">
            <w:pPr>
              <w:spacing w:line="276" w:lineRule="auto"/>
              <w:jc w:val="center"/>
              <w:rPr>
                <w:rFonts w:ascii="Times New Roman" w:hAnsi="Times New Roman"/>
                <w:color w:val="000000" w:themeColor="text1"/>
                <w:sz w:val="22"/>
                <w:szCs w:val="22"/>
              </w:rPr>
            </w:pPr>
            <w:r w:rsidRPr="00C3132E">
              <w:rPr>
                <w:rFonts w:ascii="Times New Roman" w:hAnsi="Times New Roman"/>
                <w:color w:val="000000" w:themeColor="text1"/>
                <w:sz w:val="22"/>
                <w:szCs w:val="22"/>
              </w:rPr>
              <w:t>Battery</w:t>
            </w:r>
          </w:p>
        </w:tc>
        <w:tc>
          <w:tcPr>
            <w:tcW w:w="1134" w:type="dxa"/>
            <w:tcBorders>
              <w:top w:val="single" w:sz="6" w:space="0" w:color="auto"/>
              <w:left w:val="single" w:sz="6" w:space="0" w:color="auto"/>
              <w:bottom w:val="single" w:sz="6" w:space="0" w:color="auto"/>
              <w:right w:val="single" w:sz="6" w:space="0" w:color="auto"/>
            </w:tcBorders>
            <w:vAlign w:val="center"/>
          </w:tcPr>
          <w:p w14:paraId="7179E3EE" w14:textId="737445F7" w:rsidR="64CFFA49" w:rsidRPr="00C3132E" w:rsidRDefault="64CFFA49" w:rsidP="008A4894">
            <w:pPr>
              <w:spacing w:line="276" w:lineRule="auto"/>
              <w:jc w:val="center"/>
              <w:rPr>
                <w:rFonts w:ascii="Times New Roman" w:hAnsi="Times New Roman"/>
                <w:color w:val="000000" w:themeColor="text1"/>
                <w:sz w:val="22"/>
                <w:szCs w:val="22"/>
              </w:rPr>
            </w:pPr>
            <w:r w:rsidRPr="00C3132E">
              <w:rPr>
                <w:rFonts w:ascii="Times New Roman" w:hAnsi="Times New Roman"/>
                <w:color w:val="000000" w:themeColor="text1"/>
                <w:sz w:val="22"/>
                <w:szCs w:val="22"/>
              </w:rPr>
              <w:t>1</w:t>
            </w:r>
          </w:p>
        </w:tc>
        <w:tc>
          <w:tcPr>
            <w:tcW w:w="1062" w:type="dxa"/>
            <w:tcBorders>
              <w:top w:val="single" w:sz="6" w:space="0" w:color="auto"/>
              <w:left w:val="single" w:sz="6" w:space="0" w:color="auto"/>
              <w:bottom w:val="single" w:sz="6" w:space="0" w:color="auto"/>
              <w:right w:val="single" w:sz="6" w:space="0" w:color="auto"/>
            </w:tcBorders>
            <w:vAlign w:val="center"/>
          </w:tcPr>
          <w:p w14:paraId="20E2278D" w14:textId="4EAD038D" w:rsidR="64CFFA49" w:rsidRPr="00C3132E" w:rsidRDefault="64CFFA49" w:rsidP="008A4894">
            <w:pPr>
              <w:spacing w:line="276" w:lineRule="auto"/>
              <w:jc w:val="center"/>
              <w:rPr>
                <w:rFonts w:ascii="Times New Roman" w:hAnsi="Times New Roman"/>
                <w:color w:val="000000" w:themeColor="text1"/>
                <w:sz w:val="22"/>
                <w:szCs w:val="22"/>
              </w:rPr>
            </w:pPr>
            <w:r w:rsidRPr="00C3132E">
              <w:rPr>
                <w:rFonts w:ascii="Times New Roman" w:hAnsi="Times New Roman"/>
                <w:color w:val="000000" w:themeColor="text1"/>
                <w:sz w:val="22"/>
                <w:szCs w:val="22"/>
              </w:rPr>
              <w:t>£15.40</w:t>
            </w:r>
          </w:p>
        </w:tc>
        <w:tc>
          <w:tcPr>
            <w:tcW w:w="1410" w:type="dxa"/>
            <w:tcBorders>
              <w:top w:val="single" w:sz="6" w:space="0" w:color="auto"/>
              <w:left w:val="single" w:sz="6" w:space="0" w:color="auto"/>
              <w:bottom w:val="single" w:sz="6" w:space="0" w:color="auto"/>
              <w:right w:val="single" w:sz="6" w:space="0" w:color="auto"/>
            </w:tcBorders>
            <w:vAlign w:val="center"/>
          </w:tcPr>
          <w:p w14:paraId="4D8F8047" w14:textId="7599A328" w:rsidR="64CFFA49" w:rsidRPr="00C3132E" w:rsidRDefault="64CFFA49" w:rsidP="008A4894">
            <w:pPr>
              <w:spacing w:line="276" w:lineRule="auto"/>
              <w:jc w:val="center"/>
              <w:rPr>
                <w:rFonts w:ascii="Times New Roman" w:hAnsi="Times New Roman"/>
                <w:color w:val="000000" w:themeColor="text1"/>
                <w:sz w:val="22"/>
                <w:szCs w:val="22"/>
              </w:rPr>
            </w:pPr>
            <w:r w:rsidRPr="00C3132E">
              <w:rPr>
                <w:rFonts w:ascii="Times New Roman" w:hAnsi="Times New Roman"/>
                <w:color w:val="000000" w:themeColor="text1"/>
                <w:sz w:val="22"/>
                <w:szCs w:val="22"/>
              </w:rPr>
              <w:t>15</w:t>
            </w:r>
            <w:r w:rsidRPr="00C3132E">
              <w:rPr>
                <w:rFonts w:ascii="Times New Roman" w:hAnsi="Times New Roman"/>
                <w:color w:val="000000" w:themeColor="text1"/>
                <w:sz w:val="22"/>
                <w:szCs w:val="22"/>
                <w:vertAlign w:val="superscript"/>
              </w:rPr>
              <w:t>th</w:t>
            </w:r>
            <w:r w:rsidRPr="00C3132E">
              <w:rPr>
                <w:rFonts w:ascii="Times New Roman" w:hAnsi="Times New Roman"/>
                <w:color w:val="000000" w:themeColor="text1"/>
                <w:sz w:val="22"/>
                <w:szCs w:val="22"/>
              </w:rPr>
              <w:t xml:space="preserve"> May</w:t>
            </w:r>
          </w:p>
        </w:tc>
        <w:tc>
          <w:tcPr>
            <w:tcW w:w="1575" w:type="dxa"/>
            <w:tcBorders>
              <w:top w:val="single" w:sz="6" w:space="0" w:color="auto"/>
              <w:left w:val="single" w:sz="6" w:space="0" w:color="auto"/>
              <w:bottom w:val="single" w:sz="6" w:space="0" w:color="auto"/>
              <w:right w:val="single" w:sz="6" w:space="0" w:color="auto"/>
            </w:tcBorders>
            <w:vAlign w:val="center"/>
          </w:tcPr>
          <w:p w14:paraId="5CDF4144" w14:textId="5E6E0493" w:rsidR="64CFFA49" w:rsidRPr="00C3132E" w:rsidRDefault="64CFFA49" w:rsidP="008A4894">
            <w:pPr>
              <w:spacing w:line="276" w:lineRule="auto"/>
              <w:jc w:val="center"/>
              <w:rPr>
                <w:rFonts w:ascii="Times New Roman" w:hAnsi="Times New Roman"/>
                <w:color w:val="000000" w:themeColor="text1"/>
                <w:sz w:val="22"/>
                <w:szCs w:val="22"/>
              </w:rPr>
            </w:pPr>
            <w:r w:rsidRPr="00C3132E">
              <w:rPr>
                <w:rFonts w:ascii="Times New Roman" w:hAnsi="Times New Roman"/>
                <w:color w:val="000000" w:themeColor="text1"/>
                <w:sz w:val="22"/>
                <w:szCs w:val="22"/>
              </w:rPr>
              <w:t>£15.40</w:t>
            </w:r>
          </w:p>
        </w:tc>
      </w:tr>
      <w:tr w:rsidR="64CFFA49" w:rsidRPr="00C3132E" w14:paraId="3012F0B1" w14:textId="77777777" w:rsidTr="007F4932">
        <w:trPr>
          <w:trHeight w:val="300"/>
        </w:trPr>
        <w:tc>
          <w:tcPr>
            <w:tcW w:w="2124" w:type="dxa"/>
            <w:tcBorders>
              <w:top w:val="single" w:sz="6" w:space="0" w:color="auto"/>
              <w:left w:val="single" w:sz="6" w:space="0" w:color="auto"/>
              <w:bottom w:val="single" w:sz="6" w:space="0" w:color="auto"/>
              <w:right w:val="single" w:sz="6" w:space="0" w:color="auto"/>
            </w:tcBorders>
            <w:vAlign w:val="center"/>
          </w:tcPr>
          <w:p w14:paraId="1292562F" w14:textId="3DB258C3" w:rsidR="64CFFA49" w:rsidRPr="00C3132E" w:rsidRDefault="64CFFA49" w:rsidP="008A4894">
            <w:pPr>
              <w:spacing w:line="276" w:lineRule="auto"/>
              <w:jc w:val="center"/>
              <w:rPr>
                <w:rFonts w:ascii="Times New Roman" w:hAnsi="Times New Roman"/>
                <w:color w:val="000000" w:themeColor="text1"/>
                <w:sz w:val="22"/>
                <w:szCs w:val="22"/>
              </w:rPr>
            </w:pPr>
            <w:r w:rsidRPr="00C3132E">
              <w:rPr>
                <w:rFonts w:ascii="Times New Roman" w:hAnsi="Times New Roman"/>
                <w:color w:val="000000" w:themeColor="text1"/>
                <w:sz w:val="22"/>
                <w:szCs w:val="22"/>
              </w:rPr>
              <w:t>Arduino Mega</w:t>
            </w:r>
          </w:p>
        </w:tc>
        <w:tc>
          <w:tcPr>
            <w:tcW w:w="1134" w:type="dxa"/>
            <w:tcBorders>
              <w:top w:val="single" w:sz="6" w:space="0" w:color="auto"/>
              <w:left w:val="single" w:sz="6" w:space="0" w:color="auto"/>
              <w:bottom w:val="single" w:sz="6" w:space="0" w:color="auto"/>
              <w:right w:val="single" w:sz="6" w:space="0" w:color="auto"/>
            </w:tcBorders>
            <w:vAlign w:val="center"/>
          </w:tcPr>
          <w:p w14:paraId="71586F70" w14:textId="7E04171D" w:rsidR="64CFFA49" w:rsidRPr="00C3132E" w:rsidRDefault="64CFFA49" w:rsidP="008A4894">
            <w:pPr>
              <w:spacing w:line="276" w:lineRule="auto"/>
              <w:jc w:val="center"/>
              <w:rPr>
                <w:rFonts w:ascii="Times New Roman" w:hAnsi="Times New Roman"/>
                <w:color w:val="000000" w:themeColor="text1"/>
                <w:sz w:val="22"/>
                <w:szCs w:val="22"/>
              </w:rPr>
            </w:pPr>
            <w:r w:rsidRPr="00C3132E">
              <w:rPr>
                <w:rFonts w:ascii="Times New Roman" w:hAnsi="Times New Roman"/>
                <w:color w:val="000000" w:themeColor="text1"/>
                <w:sz w:val="22"/>
                <w:szCs w:val="22"/>
              </w:rPr>
              <w:t>1</w:t>
            </w:r>
          </w:p>
        </w:tc>
        <w:tc>
          <w:tcPr>
            <w:tcW w:w="1062" w:type="dxa"/>
            <w:tcBorders>
              <w:top w:val="single" w:sz="6" w:space="0" w:color="auto"/>
              <w:left w:val="single" w:sz="6" w:space="0" w:color="auto"/>
              <w:bottom w:val="single" w:sz="6" w:space="0" w:color="auto"/>
              <w:right w:val="single" w:sz="6" w:space="0" w:color="auto"/>
            </w:tcBorders>
            <w:vAlign w:val="center"/>
          </w:tcPr>
          <w:p w14:paraId="3FD9F348" w14:textId="7DF7B169" w:rsidR="64CFFA49" w:rsidRPr="00C3132E" w:rsidRDefault="64CFFA49" w:rsidP="008A4894">
            <w:pPr>
              <w:spacing w:line="276" w:lineRule="auto"/>
              <w:jc w:val="center"/>
              <w:rPr>
                <w:rFonts w:ascii="Times New Roman" w:hAnsi="Times New Roman"/>
                <w:color w:val="000000" w:themeColor="text1"/>
                <w:sz w:val="22"/>
                <w:szCs w:val="22"/>
              </w:rPr>
            </w:pPr>
            <w:r w:rsidRPr="00C3132E">
              <w:rPr>
                <w:rFonts w:ascii="Times New Roman" w:hAnsi="Times New Roman"/>
                <w:color w:val="000000" w:themeColor="text1"/>
                <w:sz w:val="22"/>
                <w:szCs w:val="22"/>
              </w:rPr>
              <w:t>£45.68</w:t>
            </w:r>
          </w:p>
        </w:tc>
        <w:tc>
          <w:tcPr>
            <w:tcW w:w="1410" w:type="dxa"/>
            <w:tcBorders>
              <w:top w:val="single" w:sz="6" w:space="0" w:color="auto"/>
              <w:left w:val="single" w:sz="6" w:space="0" w:color="auto"/>
              <w:bottom w:val="single" w:sz="6" w:space="0" w:color="auto"/>
              <w:right w:val="single" w:sz="6" w:space="0" w:color="auto"/>
            </w:tcBorders>
            <w:vAlign w:val="center"/>
          </w:tcPr>
          <w:p w14:paraId="0A26B3B7" w14:textId="6B7AB5FF" w:rsidR="64CFFA49" w:rsidRPr="00C3132E" w:rsidRDefault="64CFFA49" w:rsidP="008A4894">
            <w:pPr>
              <w:spacing w:line="276" w:lineRule="auto"/>
              <w:jc w:val="center"/>
              <w:rPr>
                <w:rFonts w:ascii="Times New Roman" w:hAnsi="Times New Roman"/>
                <w:color w:val="000000" w:themeColor="text1"/>
                <w:sz w:val="22"/>
                <w:szCs w:val="22"/>
              </w:rPr>
            </w:pPr>
            <w:r w:rsidRPr="00C3132E">
              <w:rPr>
                <w:rFonts w:ascii="Times New Roman" w:hAnsi="Times New Roman"/>
                <w:color w:val="000000" w:themeColor="text1"/>
                <w:sz w:val="22"/>
                <w:szCs w:val="22"/>
              </w:rPr>
              <w:t>15</w:t>
            </w:r>
            <w:r w:rsidRPr="00C3132E">
              <w:rPr>
                <w:rFonts w:ascii="Times New Roman" w:hAnsi="Times New Roman"/>
                <w:color w:val="000000" w:themeColor="text1"/>
                <w:sz w:val="22"/>
                <w:szCs w:val="22"/>
                <w:vertAlign w:val="superscript"/>
              </w:rPr>
              <w:t>th</w:t>
            </w:r>
            <w:r w:rsidRPr="00C3132E">
              <w:rPr>
                <w:rFonts w:ascii="Times New Roman" w:hAnsi="Times New Roman"/>
                <w:color w:val="000000" w:themeColor="text1"/>
                <w:sz w:val="22"/>
                <w:szCs w:val="22"/>
              </w:rPr>
              <w:t xml:space="preserve"> May</w:t>
            </w:r>
          </w:p>
        </w:tc>
        <w:tc>
          <w:tcPr>
            <w:tcW w:w="1575" w:type="dxa"/>
            <w:tcBorders>
              <w:top w:val="single" w:sz="6" w:space="0" w:color="auto"/>
              <w:left w:val="single" w:sz="6" w:space="0" w:color="auto"/>
              <w:bottom w:val="single" w:sz="6" w:space="0" w:color="auto"/>
              <w:right w:val="single" w:sz="6" w:space="0" w:color="auto"/>
            </w:tcBorders>
            <w:vAlign w:val="center"/>
          </w:tcPr>
          <w:p w14:paraId="11A5CD71" w14:textId="225E0F58" w:rsidR="64CFFA49" w:rsidRPr="00C3132E" w:rsidRDefault="64CFFA49" w:rsidP="008A4894">
            <w:pPr>
              <w:spacing w:line="276" w:lineRule="auto"/>
              <w:jc w:val="center"/>
              <w:rPr>
                <w:rFonts w:ascii="Times New Roman" w:hAnsi="Times New Roman"/>
                <w:color w:val="000000" w:themeColor="text1"/>
                <w:sz w:val="22"/>
                <w:szCs w:val="22"/>
              </w:rPr>
            </w:pPr>
            <w:r w:rsidRPr="00C3132E">
              <w:rPr>
                <w:rFonts w:ascii="Times New Roman" w:hAnsi="Times New Roman"/>
                <w:color w:val="000000" w:themeColor="text1"/>
                <w:sz w:val="22"/>
                <w:szCs w:val="22"/>
              </w:rPr>
              <w:t>£45.68</w:t>
            </w:r>
          </w:p>
        </w:tc>
      </w:tr>
      <w:tr w:rsidR="64CFFA49" w:rsidRPr="00C3132E" w14:paraId="45A78EA3" w14:textId="77777777" w:rsidTr="007F4932">
        <w:trPr>
          <w:trHeight w:val="300"/>
        </w:trPr>
        <w:tc>
          <w:tcPr>
            <w:tcW w:w="2124" w:type="dxa"/>
            <w:tcBorders>
              <w:top w:val="single" w:sz="6" w:space="0" w:color="auto"/>
              <w:left w:val="single" w:sz="6" w:space="0" w:color="auto"/>
              <w:bottom w:val="single" w:sz="6" w:space="0" w:color="auto"/>
              <w:right w:val="single" w:sz="6" w:space="0" w:color="auto"/>
            </w:tcBorders>
            <w:vAlign w:val="center"/>
          </w:tcPr>
          <w:p w14:paraId="03BB5BD4" w14:textId="0D7F62BC" w:rsidR="64CFFA49" w:rsidRPr="00C3132E" w:rsidRDefault="64CFFA49" w:rsidP="008A4894">
            <w:pPr>
              <w:spacing w:line="276" w:lineRule="auto"/>
              <w:jc w:val="center"/>
              <w:rPr>
                <w:rFonts w:ascii="Times New Roman" w:hAnsi="Times New Roman"/>
                <w:color w:val="000000" w:themeColor="text1"/>
                <w:sz w:val="22"/>
                <w:szCs w:val="22"/>
              </w:rPr>
            </w:pPr>
            <w:r w:rsidRPr="00C3132E">
              <w:rPr>
                <w:rFonts w:ascii="Times New Roman" w:hAnsi="Times New Roman"/>
                <w:color w:val="000000" w:themeColor="text1"/>
                <w:sz w:val="22"/>
                <w:szCs w:val="22"/>
              </w:rPr>
              <w:t>GPS Module</w:t>
            </w:r>
          </w:p>
        </w:tc>
        <w:tc>
          <w:tcPr>
            <w:tcW w:w="1134" w:type="dxa"/>
            <w:tcBorders>
              <w:top w:val="single" w:sz="6" w:space="0" w:color="auto"/>
              <w:left w:val="single" w:sz="6" w:space="0" w:color="auto"/>
              <w:bottom w:val="single" w:sz="6" w:space="0" w:color="auto"/>
              <w:right w:val="single" w:sz="6" w:space="0" w:color="auto"/>
            </w:tcBorders>
            <w:vAlign w:val="center"/>
          </w:tcPr>
          <w:p w14:paraId="48EAFA47" w14:textId="6AFB8FE0" w:rsidR="64CFFA49" w:rsidRPr="00C3132E" w:rsidRDefault="64CFFA49" w:rsidP="008A4894">
            <w:pPr>
              <w:spacing w:line="276" w:lineRule="auto"/>
              <w:jc w:val="center"/>
              <w:rPr>
                <w:rFonts w:ascii="Times New Roman" w:hAnsi="Times New Roman"/>
                <w:color w:val="000000" w:themeColor="text1"/>
                <w:sz w:val="22"/>
                <w:szCs w:val="22"/>
              </w:rPr>
            </w:pPr>
            <w:r w:rsidRPr="00C3132E">
              <w:rPr>
                <w:rFonts w:ascii="Times New Roman" w:hAnsi="Times New Roman"/>
                <w:color w:val="000000" w:themeColor="text1"/>
                <w:sz w:val="22"/>
                <w:szCs w:val="22"/>
              </w:rPr>
              <w:t>1</w:t>
            </w:r>
          </w:p>
        </w:tc>
        <w:tc>
          <w:tcPr>
            <w:tcW w:w="1062" w:type="dxa"/>
            <w:tcBorders>
              <w:top w:val="single" w:sz="6" w:space="0" w:color="auto"/>
              <w:left w:val="single" w:sz="6" w:space="0" w:color="auto"/>
              <w:bottom w:val="single" w:sz="6" w:space="0" w:color="auto"/>
              <w:right w:val="single" w:sz="6" w:space="0" w:color="auto"/>
            </w:tcBorders>
            <w:vAlign w:val="center"/>
          </w:tcPr>
          <w:p w14:paraId="1EAE0BA7" w14:textId="4FCB6C73" w:rsidR="64CFFA49" w:rsidRPr="00C3132E" w:rsidRDefault="64CFFA49" w:rsidP="008A4894">
            <w:pPr>
              <w:spacing w:line="276" w:lineRule="auto"/>
              <w:jc w:val="center"/>
              <w:rPr>
                <w:rFonts w:ascii="Times New Roman" w:hAnsi="Times New Roman"/>
                <w:color w:val="000000" w:themeColor="text1"/>
                <w:sz w:val="22"/>
                <w:szCs w:val="22"/>
              </w:rPr>
            </w:pPr>
            <w:r w:rsidRPr="00C3132E">
              <w:rPr>
                <w:rFonts w:ascii="Times New Roman" w:hAnsi="Times New Roman"/>
                <w:color w:val="000000" w:themeColor="text1"/>
                <w:sz w:val="22"/>
                <w:szCs w:val="22"/>
              </w:rPr>
              <w:t>£12.99</w:t>
            </w:r>
          </w:p>
        </w:tc>
        <w:tc>
          <w:tcPr>
            <w:tcW w:w="1410" w:type="dxa"/>
            <w:tcBorders>
              <w:top w:val="single" w:sz="6" w:space="0" w:color="auto"/>
              <w:left w:val="single" w:sz="6" w:space="0" w:color="auto"/>
              <w:bottom w:val="single" w:sz="6" w:space="0" w:color="auto"/>
              <w:right w:val="single" w:sz="6" w:space="0" w:color="auto"/>
            </w:tcBorders>
            <w:vAlign w:val="center"/>
          </w:tcPr>
          <w:p w14:paraId="08BFC1DF" w14:textId="38FAB144" w:rsidR="64CFFA49" w:rsidRPr="00C3132E" w:rsidRDefault="64CFFA49" w:rsidP="008A4894">
            <w:pPr>
              <w:spacing w:line="276" w:lineRule="auto"/>
              <w:jc w:val="center"/>
              <w:rPr>
                <w:rFonts w:ascii="Times New Roman" w:hAnsi="Times New Roman"/>
                <w:color w:val="000000" w:themeColor="text1"/>
                <w:sz w:val="22"/>
                <w:szCs w:val="22"/>
              </w:rPr>
            </w:pPr>
            <w:r w:rsidRPr="00C3132E">
              <w:rPr>
                <w:rFonts w:ascii="Times New Roman" w:hAnsi="Times New Roman"/>
                <w:color w:val="000000" w:themeColor="text1"/>
                <w:sz w:val="22"/>
                <w:szCs w:val="22"/>
              </w:rPr>
              <w:t>15</w:t>
            </w:r>
            <w:r w:rsidRPr="00C3132E">
              <w:rPr>
                <w:rFonts w:ascii="Times New Roman" w:hAnsi="Times New Roman"/>
                <w:color w:val="000000" w:themeColor="text1"/>
                <w:sz w:val="22"/>
                <w:szCs w:val="22"/>
                <w:vertAlign w:val="superscript"/>
              </w:rPr>
              <w:t>th</w:t>
            </w:r>
            <w:r w:rsidRPr="00C3132E">
              <w:rPr>
                <w:rFonts w:ascii="Times New Roman" w:hAnsi="Times New Roman"/>
                <w:color w:val="000000" w:themeColor="text1"/>
                <w:sz w:val="22"/>
                <w:szCs w:val="22"/>
              </w:rPr>
              <w:t xml:space="preserve"> May</w:t>
            </w:r>
          </w:p>
        </w:tc>
        <w:tc>
          <w:tcPr>
            <w:tcW w:w="1575" w:type="dxa"/>
            <w:tcBorders>
              <w:top w:val="single" w:sz="6" w:space="0" w:color="auto"/>
              <w:left w:val="single" w:sz="6" w:space="0" w:color="auto"/>
              <w:bottom w:val="single" w:sz="6" w:space="0" w:color="auto"/>
              <w:right w:val="single" w:sz="6" w:space="0" w:color="auto"/>
            </w:tcBorders>
            <w:vAlign w:val="center"/>
          </w:tcPr>
          <w:p w14:paraId="38872DA5" w14:textId="4A0C5D28" w:rsidR="64CFFA49" w:rsidRPr="00C3132E" w:rsidRDefault="64CFFA49" w:rsidP="008A4894">
            <w:pPr>
              <w:spacing w:line="276" w:lineRule="auto"/>
              <w:jc w:val="center"/>
              <w:rPr>
                <w:rFonts w:ascii="Times New Roman" w:hAnsi="Times New Roman"/>
                <w:color w:val="000000" w:themeColor="text1"/>
                <w:sz w:val="22"/>
                <w:szCs w:val="22"/>
              </w:rPr>
            </w:pPr>
            <w:r w:rsidRPr="00C3132E">
              <w:rPr>
                <w:rFonts w:ascii="Times New Roman" w:hAnsi="Times New Roman"/>
                <w:color w:val="000000" w:themeColor="text1"/>
                <w:sz w:val="22"/>
                <w:szCs w:val="22"/>
              </w:rPr>
              <w:t>£12.99</w:t>
            </w:r>
          </w:p>
        </w:tc>
      </w:tr>
      <w:tr w:rsidR="64CFFA49" w:rsidRPr="00C3132E" w14:paraId="59CAFD59" w14:textId="77777777" w:rsidTr="007F4932">
        <w:trPr>
          <w:trHeight w:val="300"/>
        </w:trPr>
        <w:tc>
          <w:tcPr>
            <w:tcW w:w="2124" w:type="dxa"/>
            <w:tcBorders>
              <w:top w:val="single" w:sz="6" w:space="0" w:color="auto"/>
              <w:left w:val="single" w:sz="6" w:space="0" w:color="auto"/>
              <w:bottom w:val="single" w:sz="6" w:space="0" w:color="auto"/>
              <w:right w:val="single" w:sz="6" w:space="0" w:color="auto"/>
            </w:tcBorders>
            <w:vAlign w:val="center"/>
          </w:tcPr>
          <w:p w14:paraId="3B80A8BF" w14:textId="575E9827" w:rsidR="64CFFA49" w:rsidRPr="00C3132E" w:rsidRDefault="64CFFA49" w:rsidP="008A4894">
            <w:pPr>
              <w:spacing w:line="276" w:lineRule="auto"/>
              <w:jc w:val="center"/>
              <w:rPr>
                <w:rFonts w:ascii="Times New Roman" w:hAnsi="Times New Roman"/>
                <w:color w:val="000000" w:themeColor="text1"/>
                <w:sz w:val="22"/>
                <w:szCs w:val="22"/>
              </w:rPr>
            </w:pPr>
            <w:r w:rsidRPr="00C3132E">
              <w:rPr>
                <w:rFonts w:ascii="Times New Roman" w:hAnsi="Times New Roman"/>
                <w:color w:val="000000" w:themeColor="text1"/>
                <w:sz w:val="22"/>
                <w:szCs w:val="22"/>
              </w:rPr>
              <w:t>Ultrasonic Sensors</w:t>
            </w:r>
          </w:p>
        </w:tc>
        <w:tc>
          <w:tcPr>
            <w:tcW w:w="1134" w:type="dxa"/>
            <w:tcBorders>
              <w:top w:val="single" w:sz="6" w:space="0" w:color="auto"/>
              <w:left w:val="single" w:sz="6" w:space="0" w:color="auto"/>
              <w:bottom w:val="single" w:sz="6" w:space="0" w:color="auto"/>
              <w:right w:val="single" w:sz="6" w:space="0" w:color="auto"/>
            </w:tcBorders>
            <w:vAlign w:val="center"/>
          </w:tcPr>
          <w:p w14:paraId="369A71F7" w14:textId="62FFFB17" w:rsidR="64CFFA49" w:rsidRPr="00C3132E" w:rsidRDefault="64CFFA49" w:rsidP="008A4894">
            <w:pPr>
              <w:spacing w:line="276" w:lineRule="auto"/>
              <w:jc w:val="center"/>
              <w:rPr>
                <w:rFonts w:ascii="Times New Roman" w:hAnsi="Times New Roman"/>
                <w:color w:val="000000" w:themeColor="text1"/>
                <w:sz w:val="22"/>
                <w:szCs w:val="22"/>
              </w:rPr>
            </w:pPr>
            <w:r w:rsidRPr="00C3132E">
              <w:rPr>
                <w:rFonts w:ascii="Times New Roman" w:hAnsi="Times New Roman"/>
                <w:color w:val="000000" w:themeColor="text1"/>
                <w:sz w:val="22"/>
                <w:szCs w:val="22"/>
              </w:rPr>
              <w:t>3</w:t>
            </w:r>
          </w:p>
        </w:tc>
        <w:tc>
          <w:tcPr>
            <w:tcW w:w="1062" w:type="dxa"/>
            <w:tcBorders>
              <w:top w:val="single" w:sz="6" w:space="0" w:color="auto"/>
              <w:left w:val="single" w:sz="6" w:space="0" w:color="auto"/>
              <w:bottom w:val="single" w:sz="6" w:space="0" w:color="auto"/>
              <w:right w:val="single" w:sz="6" w:space="0" w:color="auto"/>
            </w:tcBorders>
            <w:vAlign w:val="center"/>
          </w:tcPr>
          <w:p w14:paraId="1661FBEA" w14:textId="115082EA" w:rsidR="64CFFA49" w:rsidRPr="00C3132E" w:rsidRDefault="64CFFA49" w:rsidP="008A4894">
            <w:pPr>
              <w:spacing w:line="276" w:lineRule="auto"/>
              <w:jc w:val="center"/>
              <w:rPr>
                <w:rFonts w:ascii="Times New Roman" w:hAnsi="Times New Roman"/>
                <w:color w:val="000000" w:themeColor="text1"/>
                <w:sz w:val="22"/>
                <w:szCs w:val="22"/>
              </w:rPr>
            </w:pPr>
            <w:r w:rsidRPr="00C3132E">
              <w:rPr>
                <w:rFonts w:ascii="Times New Roman" w:hAnsi="Times New Roman"/>
                <w:color w:val="000000" w:themeColor="text1"/>
                <w:sz w:val="22"/>
                <w:szCs w:val="22"/>
              </w:rPr>
              <w:t>£3.48</w:t>
            </w:r>
          </w:p>
        </w:tc>
        <w:tc>
          <w:tcPr>
            <w:tcW w:w="1410" w:type="dxa"/>
            <w:tcBorders>
              <w:top w:val="single" w:sz="6" w:space="0" w:color="auto"/>
              <w:left w:val="single" w:sz="6" w:space="0" w:color="auto"/>
              <w:bottom w:val="single" w:sz="6" w:space="0" w:color="auto"/>
              <w:right w:val="single" w:sz="6" w:space="0" w:color="auto"/>
            </w:tcBorders>
            <w:vAlign w:val="center"/>
          </w:tcPr>
          <w:p w14:paraId="720885E7" w14:textId="04CFD99C" w:rsidR="64CFFA49" w:rsidRPr="00C3132E" w:rsidRDefault="64CFFA49" w:rsidP="008A4894">
            <w:pPr>
              <w:spacing w:line="276" w:lineRule="auto"/>
              <w:jc w:val="center"/>
              <w:rPr>
                <w:rFonts w:ascii="Times New Roman" w:hAnsi="Times New Roman"/>
                <w:color w:val="000000" w:themeColor="text1"/>
                <w:sz w:val="22"/>
                <w:szCs w:val="22"/>
              </w:rPr>
            </w:pPr>
            <w:r w:rsidRPr="00C3132E">
              <w:rPr>
                <w:rFonts w:ascii="Times New Roman" w:hAnsi="Times New Roman"/>
                <w:color w:val="000000" w:themeColor="text1"/>
                <w:sz w:val="22"/>
                <w:szCs w:val="22"/>
              </w:rPr>
              <w:t>16</w:t>
            </w:r>
            <w:r w:rsidRPr="00C3132E">
              <w:rPr>
                <w:rFonts w:ascii="Times New Roman" w:hAnsi="Times New Roman"/>
                <w:color w:val="000000" w:themeColor="text1"/>
                <w:sz w:val="22"/>
                <w:szCs w:val="22"/>
                <w:vertAlign w:val="superscript"/>
              </w:rPr>
              <w:t>th</w:t>
            </w:r>
            <w:r w:rsidRPr="00C3132E">
              <w:rPr>
                <w:rFonts w:ascii="Times New Roman" w:hAnsi="Times New Roman"/>
                <w:color w:val="000000" w:themeColor="text1"/>
                <w:sz w:val="22"/>
                <w:szCs w:val="22"/>
              </w:rPr>
              <w:t xml:space="preserve"> May</w:t>
            </w:r>
          </w:p>
        </w:tc>
        <w:tc>
          <w:tcPr>
            <w:tcW w:w="1575" w:type="dxa"/>
            <w:tcBorders>
              <w:top w:val="single" w:sz="6" w:space="0" w:color="auto"/>
              <w:left w:val="single" w:sz="6" w:space="0" w:color="auto"/>
              <w:bottom w:val="single" w:sz="6" w:space="0" w:color="auto"/>
              <w:right w:val="single" w:sz="6" w:space="0" w:color="auto"/>
            </w:tcBorders>
            <w:vAlign w:val="center"/>
          </w:tcPr>
          <w:p w14:paraId="66D61929" w14:textId="58BB1184" w:rsidR="64CFFA49" w:rsidRPr="00C3132E" w:rsidRDefault="64CFFA49" w:rsidP="008A4894">
            <w:pPr>
              <w:spacing w:line="276" w:lineRule="auto"/>
              <w:jc w:val="center"/>
              <w:rPr>
                <w:rFonts w:ascii="Times New Roman" w:hAnsi="Times New Roman"/>
                <w:color w:val="000000" w:themeColor="text1"/>
                <w:sz w:val="22"/>
                <w:szCs w:val="22"/>
              </w:rPr>
            </w:pPr>
            <w:r w:rsidRPr="00C3132E">
              <w:rPr>
                <w:rFonts w:ascii="Times New Roman" w:hAnsi="Times New Roman"/>
                <w:color w:val="000000" w:themeColor="text1"/>
                <w:sz w:val="22"/>
                <w:szCs w:val="22"/>
              </w:rPr>
              <w:t>£10.44</w:t>
            </w:r>
          </w:p>
        </w:tc>
      </w:tr>
      <w:tr w:rsidR="64CFFA49" w:rsidRPr="00C3132E" w14:paraId="7D5ABAC2" w14:textId="77777777" w:rsidTr="007F4932">
        <w:trPr>
          <w:trHeight w:val="300"/>
        </w:trPr>
        <w:tc>
          <w:tcPr>
            <w:tcW w:w="2124" w:type="dxa"/>
            <w:tcBorders>
              <w:top w:val="single" w:sz="6" w:space="0" w:color="auto"/>
              <w:left w:val="single" w:sz="6" w:space="0" w:color="auto"/>
              <w:bottom w:val="single" w:sz="6" w:space="0" w:color="auto"/>
              <w:right w:val="single" w:sz="6" w:space="0" w:color="auto"/>
            </w:tcBorders>
            <w:vAlign w:val="center"/>
          </w:tcPr>
          <w:p w14:paraId="4378CF83" w14:textId="1B9BCBDF" w:rsidR="64CFFA49" w:rsidRPr="00C3132E" w:rsidRDefault="64CFFA49" w:rsidP="008A4894">
            <w:pPr>
              <w:spacing w:line="276" w:lineRule="auto"/>
              <w:jc w:val="center"/>
              <w:rPr>
                <w:rFonts w:ascii="Times New Roman" w:hAnsi="Times New Roman"/>
                <w:color w:val="000000" w:themeColor="text1"/>
                <w:sz w:val="22"/>
                <w:szCs w:val="22"/>
              </w:rPr>
            </w:pPr>
            <w:r w:rsidRPr="00C3132E">
              <w:rPr>
                <w:rFonts w:ascii="Times New Roman" w:hAnsi="Times New Roman"/>
                <w:color w:val="000000" w:themeColor="text1"/>
                <w:sz w:val="22"/>
                <w:szCs w:val="22"/>
              </w:rPr>
              <w:t>DC Motor</w:t>
            </w:r>
          </w:p>
        </w:tc>
        <w:tc>
          <w:tcPr>
            <w:tcW w:w="1134" w:type="dxa"/>
            <w:tcBorders>
              <w:top w:val="single" w:sz="6" w:space="0" w:color="auto"/>
              <w:left w:val="single" w:sz="6" w:space="0" w:color="auto"/>
              <w:bottom w:val="single" w:sz="6" w:space="0" w:color="auto"/>
              <w:right w:val="single" w:sz="6" w:space="0" w:color="auto"/>
            </w:tcBorders>
            <w:vAlign w:val="center"/>
          </w:tcPr>
          <w:p w14:paraId="1E2B187A" w14:textId="42E8F876" w:rsidR="64CFFA49" w:rsidRPr="00C3132E" w:rsidRDefault="64CFFA49" w:rsidP="008A4894">
            <w:pPr>
              <w:spacing w:line="276" w:lineRule="auto"/>
              <w:jc w:val="center"/>
              <w:rPr>
                <w:rFonts w:ascii="Times New Roman" w:hAnsi="Times New Roman"/>
                <w:color w:val="000000" w:themeColor="text1"/>
                <w:sz w:val="22"/>
                <w:szCs w:val="22"/>
              </w:rPr>
            </w:pPr>
            <w:r w:rsidRPr="00C3132E">
              <w:rPr>
                <w:rFonts w:ascii="Times New Roman" w:hAnsi="Times New Roman"/>
                <w:color w:val="000000" w:themeColor="text1"/>
                <w:sz w:val="22"/>
                <w:szCs w:val="22"/>
              </w:rPr>
              <w:t>4</w:t>
            </w:r>
          </w:p>
        </w:tc>
        <w:tc>
          <w:tcPr>
            <w:tcW w:w="1062" w:type="dxa"/>
            <w:tcBorders>
              <w:top w:val="single" w:sz="6" w:space="0" w:color="auto"/>
              <w:left w:val="single" w:sz="6" w:space="0" w:color="auto"/>
              <w:bottom w:val="single" w:sz="6" w:space="0" w:color="auto"/>
              <w:right w:val="single" w:sz="6" w:space="0" w:color="auto"/>
            </w:tcBorders>
            <w:vAlign w:val="center"/>
          </w:tcPr>
          <w:p w14:paraId="3EFC3F34" w14:textId="7E90A785" w:rsidR="64CFFA49" w:rsidRPr="00C3132E" w:rsidRDefault="64CFFA49" w:rsidP="008A4894">
            <w:pPr>
              <w:spacing w:line="276" w:lineRule="auto"/>
              <w:jc w:val="center"/>
              <w:rPr>
                <w:rFonts w:ascii="Times New Roman" w:hAnsi="Times New Roman"/>
                <w:color w:val="000000" w:themeColor="text1"/>
                <w:sz w:val="22"/>
                <w:szCs w:val="22"/>
              </w:rPr>
            </w:pPr>
            <w:r w:rsidRPr="00C3132E">
              <w:rPr>
                <w:rFonts w:ascii="Times New Roman" w:hAnsi="Times New Roman"/>
                <w:color w:val="000000" w:themeColor="text1"/>
                <w:sz w:val="22"/>
                <w:szCs w:val="22"/>
              </w:rPr>
              <w:t>£13.87</w:t>
            </w:r>
          </w:p>
        </w:tc>
        <w:tc>
          <w:tcPr>
            <w:tcW w:w="1410" w:type="dxa"/>
            <w:tcBorders>
              <w:top w:val="single" w:sz="6" w:space="0" w:color="auto"/>
              <w:left w:val="single" w:sz="6" w:space="0" w:color="auto"/>
              <w:bottom w:val="single" w:sz="6" w:space="0" w:color="auto"/>
              <w:right w:val="single" w:sz="6" w:space="0" w:color="auto"/>
            </w:tcBorders>
            <w:vAlign w:val="center"/>
          </w:tcPr>
          <w:p w14:paraId="24A30BA2" w14:textId="667E0A03" w:rsidR="64CFFA49" w:rsidRPr="00C3132E" w:rsidRDefault="64CFFA49" w:rsidP="008A4894">
            <w:pPr>
              <w:spacing w:line="276" w:lineRule="auto"/>
              <w:jc w:val="center"/>
              <w:rPr>
                <w:rFonts w:ascii="Times New Roman" w:hAnsi="Times New Roman"/>
                <w:color w:val="000000" w:themeColor="text1"/>
                <w:sz w:val="22"/>
                <w:szCs w:val="22"/>
              </w:rPr>
            </w:pPr>
            <w:r w:rsidRPr="00C3132E">
              <w:rPr>
                <w:rFonts w:ascii="Times New Roman" w:hAnsi="Times New Roman"/>
                <w:color w:val="000000" w:themeColor="text1"/>
                <w:sz w:val="22"/>
                <w:szCs w:val="22"/>
              </w:rPr>
              <w:t>20</w:t>
            </w:r>
            <w:r w:rsidRPr="00C3132E">
              <w:rPr>
                <w:rFonts w:ascii="Times New Roman" w:hAnsi="Times New Roman"/>
                <w:color w:val="000000" w:themeColor="text1"/>
                <w:sz w:val="22"/>
                <w:szCs w:val="22"/>
                <w:vertAlign w:val="superscript"/>
              </w:rPr>
              <w:t>th</w:t>
            </w:r>
            <w:r w:rsidRPr="00C3132E">
              <w:rPr>
                <w:rFonts w:ascii="Times New Roman" w:hAnsi="Times New Roman"/>
                <w:color w:val="000000" w:themeColor="text1"/>
                <w:sz w:val="22"/>
                <w:szCs w:val="22"/>
              </w:rPr>
              <w:t xml:space="preserve"> May</w:t>
            </w:r>
          </w:p>
        </w:tc>
        <w:tc>
          <w:tcPr>
            <w:tcW w:w="1575" w:type="dxa"/>
            <w:tcBorders>
              <w:top w:val="single" w:sz="6" w:space="0" w:color="auto"/>
              <w:left w:val="single" w:sz="6" w:space="0" w:color="auto"/>
              <w:bottom w:val="single" w:sz="6" w:space="0" w:color="auto"/>
              <w:right w:val="single" w:sz="6" w:space="0" w:color="auto"/>
            </w:tcBorders>
            <w:vAlign w:val="center"/>
          </w:tcPr>
          <w:p w14:paraId="7B878F96" w14:textId="0E77A5A9" w:rsidR="64CFFA49" w:rsidRPr="00C3132E" w:rsidRDefault="64CFFA49" w:rsidP="008A4894">
            <w:pPr>
              <w:spacing w:line="276" w:lineRule="auto"/>
              <w:jc w:val="center"/>
              <w:rPr>
                <w:rFonts w:ascii="Times New Roman" w:hAnsi="Times New Roman"/>
                <w:color w:val="000000" w:themeColor="text1"/>
                <w:sz w:val="22"/>
                <w:szCs w:val="22"/>
              </w:rPr>
            </w:pPr>
            <w:r w:rsidRPr="00C3132E">
              <w:rPr>
                <w:rFonts w:ascii="Times New Roman" w:hAnsi="Times New Roman"/>
                <w:color w:val="000000" w:themeColor="text1"/>
                <w:sz w:val="22"/>
                <w:szCs w:val="22"/>
              </w:rPr>
              <w:t>£55.48</w:t>
            </w:r>
          </w:p>
        </w:tc>
      </w:tr>
      <w:tr w:rsidR="64CFFA49" w:rsidRPr="00C3132E" w14:paraId="1F5E8F78" w14:textId="77777777" w:rsidTr="007F4932">
        <w:trPr>
          <w:trHeight w:val="300"/>
        </w:trPr>
        <w:tc>
          <w:tcPr>
            <w:tcW w:w="2124" w:type="dxa"/>
            <w:tcBorders>
              <w:top w:val="single" w:sz="6" w:space="0" w:color="auto"/>
              <w:left w:val="single" w:sz="6" w:space="0" w:color="auto"/>
              <w:bottom w:val="single" w:sz="6" w:space="0" w:color="auto"/>
              <w:right w:val="single" w:sz="6" w:space="0" w:color="auto"/>
            </w:tcBorders>
            <w:vAlign w:val="center"/>
          </w:tcPr>
          <w:p w14:paraId="4D28367B" w14:textId="1F1B001D" w:rsidR="64CFFA49" w:rsidRPr="00C3132E" w:rsidRDefault="64CFFA49" w:rsidP="008A4894">
            <w:pPr>
              <w:spacing w:line="276" w:lineRule="auto"/>
              <w:jc w:val="center"/>
              <w:rPr>
                <w:rFonts w:ascii="Times New Roman" w:hAnsi="Times New Roman"/>
                <w:color w:val="000000" w:themeColor="text1"/>
                <w:sz w:val="22"/>
                <w:szCs w:val="22"/>
              </w:rPr>
            </w:pPr>
            <w:r w:rsidRPr="00C3132E">
              <w:rPr>
                <w:rFonts w:ascii="Times New Roman" w:hAnsi="Times New Roman"/>
                <w:color w:val="000000" w:themeColor="text1"/>
                <w:sz w:val="22"/>
                <w:szCs w:val="22"/>
              </w:rPr>
              <w:t>Laser Pointer</w:t>
            </w:r>
          </w:p>
        </w:tc>
        <w:tc>
          <w:tcPr>
            <w:tcW w:w="1134" w:type="dxa"/>
            <w:tcBorders>
              <w:top w:val="single" w:sz="6" w:space="0" w:color="auto"/>
              <w:left w:val="single" w:sz="6" w:space="0" w:color="auto"/>
              <w:bottom w:val="single" w:sz="6" w:space="0" w:color="auto"/>
              <w:right w:val="single" w:sz="6" w:space="0" w:color="auto"/>
            </w:tcBorders>
            <w:vAlign w:val="center"/>
          </w:tcPr>
          <w:p w14:paraId="5A6CE81C" w14:textId="69E02975" w:rsidR="64CFFA49" w:rsidRPr="00C3132E" w:rsidRDefault="64CFFA49" w:rsidP="008A4894">
            <w:pPr>
              <w:spacing w:line="276" w:lineRule="auto"/>
              <w:jc w:val="center"/>
              <w:rPr>
                <w:rFonts w:ascii="Times New Roman" w:hAnsi="Times New Roman"/>
                <w:color w:val="000000" w:themeColor="text1"/>
                <w:sz w:val="22"/>
                <w:szCs w:val="22"/>
              </w:rPr>
            </w:pPr>
            <w:r w:rsidRPr="00C3132E">
              <w:rPr>
                <w:rFonts w:ascii="Times New Roman" w:hAnsi="Times New Roman"/>
                <w:color w:val="000000" w:themeColor="text1"/>
                <w:sz w:val="22"/>
                <w:szCs w:val="22"/>
              </w:rPr>
              <w:t>1</w:t>
            </w:r>
          </w:p>
        </w:tc>
        <w:tc>
          <w:tcPr>
            <w:tcW w:w="1062" w:type="dxa"/>
            <w:tcBorders>
              <w:top w:val="single" w:sz="6" w:space="0" w:color="auto"/>
              <w:left w:val="single" w:sz="6" w:space="0" w:color="auto"/>
              <w:bottom w:val="single" w:sz="6" w:space="0" w:color="auto"/>
              <w:right w:val="single" w:sz="6" w:space="0" w:color="auto"/>
            </w:tcBorders>
            <w:vAlign w:val="center"/>
          </w:tcPr>
          <w:p w14:paraId="7218E25B" w14:textId="57A34DEF" w:rsidR="64CFFA49" w:rsidRPr="00C3132E" w:rsidRDefault="64CFFA49" w:rsidP="008A4894">
            <w:pPr>
              <w:spacing w:line="276" w:lineRule="auto"/>
              <w:jc w:val="center"/>
              <w:rPr>
                <w:rFonts w:ascii="Times New Roman" w:hAnsi="Times New Roman"/>
                <w:color w:val="000000" w:themeColor="text1"/>
                <w:sz w:val="22"/>
                <w:szCs w:val="22"/>
              </w:rPr>
            </w:pPr>
            <w:r w:rsidRPr="00C3132E">
              <w:rPr>
                <w:rFonts w:ascii="Times New Roman" w:hAnsi="Times New Roman"/>
                <w:color w:val="000000" w:themeColor="text1"/>
                <w:sz w:val="22"/>
                <w:szCs w:val="22"/>
              </w:rPr>
              <w:t>£1.72</w:t>
            </w:r>
          </w:p>
        </w:tc>
        <w:tc>
          <w:tcPr>
            <w:tcW w:w="1410" w:type="dxa"/>
            <w:tcBorders>
              <w:top w:val="single" w:sz="6" w:space="0" w:color="auto"/>
              <w:left w:val="single" w:sz="6" w:space="0" w:color="auto"/>
              <w:bottom w:val="single" w:sz="6" w:space="0" w:color="auto"/>
              <w:right w:val="single" w:sz="6" w:space="0" w:color="auto"/>
            </w:tcBorders>
            <w:vAlign w:val="center"/>
          </w:tcPr>
          <w:p w14:paraId="6A9A900B" w14:textId="4B56370E" w:rsidR="64CFFA49" w:rsidRPr="00C3132E" w:rsidRDefault="64CFFA49" w:rsidP="008A4894">
            <w:pPr>
              <w:spacing w:line="276" w:lineRule="auto"/>
              <w:jc w:val="center"/>
              <w:rPr>
                <w:rFonts w:ascii="Times New Roman" w:hAnsi="Times New Roman"/>
                <w:color w:val="000000" w:themeColor="text1"/>
                <w:sz w:val="22"/>
                <w:szCs w:val="22"/>
              </w:rPr>
            </w:pPr>
            <w:r w:rsidRPr="00C3132E">
              <w:rPr>
                <w:rFonts w:ascii="Times New Roman" w:hAnsi="Times New Roman"/>
                <w:color w:val="000000" w:themeColor="text1"/>
                <w:sz w:val="22"/>
                <w:szCs w:val="22"/>
              </w:rPr>
              <w:t>14</w:t>
            </w:r>
            <w:r w:rsidRPr="00C3132E">
              <w:rPr>
                <w:rFonts w:ascii="Times New Roman" w:hAnsi="Times New Roman"/>
                <w:color w:val="000000" w:themeColor="text1"/>
                <w:sz w:val="22"/>
                <w:szCs w:val="22"/>
                <w:vertAlign w:val="superscript"/>
              </w:rPr>
              <w:t>th</w:t>
            </w:r>
            <w:r w:rsidRPr="00C3132E">
              <w:rPr>
                <w:rFonts w:ascii="Times New Roman" w:hAnsi="Times New Roman"/>
                <w:color w:val="000000" w:themeColor="text1"/>
                <w:sz w:val="22"/>
                <w:szCs w:val="22"/>
              </w:rPr>
              <w:t xml:space="preserve"> May</w:t>
            </w:r>
          </w:p>
        </w:tc>
        <w:tc>
          <w:tcPr>
            <w:tcW w:w="1575" w:type="dxa"/>
            <w:tcBorders>
              <w:top w:val="single" w:sz="6" w:space="0" w:color="auto"/>
              <w:left w:val="single" w:sz="6" w:space="0" w:color="auto"/>
              <w:bottom w:val="single" w:sz="6" w:space="0" w:color="auto"/>
              <w:right w:val="single" w:sz="6" w:space="0" w:color="auto"/>
            </w:tcBorders>
            <w:vAlign w:val="center"/>
          </w:tcPr>
          <w:p w14:paraId="584A3898" w14:textId="2EF1C143" w:rsidR="64CFFA49" w:rsidRPr="00C3132E" w:rsidRDefault="64CFFA49" w:rsidP="008A4894">
            <w:pPr>
              <w:spacing w:line="276" w:lineRule="auto"/>
              <w:jc w:val="center"/>
              <w:rPr>
                <w:rFonts w:ascii="Times New Roman" w:hAnsi="Times New Roman"/>
                <w:color w:val="000000" w:themeColor="text1"/>
                <w:sz w:val="22"/>
                <w:szCs w:val="22"/>
              </w:rPr>
            </w:pPr>
            <w:r w:rsidRPr="00C3132E">
              <w:rPr>
                <w:rFonts w:ascii="Times New Roman" w:hAnsi="Times New Roman"/>
                <w:color w:val="000000" w:themeColor="text1"/>
                <w:sz w:val="22"/>
                <w:szCs w:val="22"/>
              </w:rPr>
              <w:t>1.72</w:t>
            </w:r>
          </w:p>
        </w:tc>
      </w:tr>
      <w:tr w:rsidR="64CFFA49" w:rsidRPr="00C3132E" w14:paraId="18D6C4F6" w14:textId="77777777" w:rsidTr="007F4932">
        <w:trPr>
          <w:trHeight w:val="300"/>
        </w:trPr>
        <w:tc>
          <w:tcPr>
            <w:tcW w:w="2124" w:type="dxa"/>
            <w:tcBorders>
              <w:top w:val="single" w:sz="6" w:space="0" w:color="auto"/>
              <w:left w:val="single" w:sz="6" w:space="0" w:color="auto"/>
              <w:bottom w:val="single" w:sz="6" w:space="0" w:color="auto"/>
              <w:right w:val="single" w:sz="6" w:space="0" w:color="auto"/>
            </w:tcBorders>
            <w:vAlign w:val="center"/>
          </w:tcPr>
          <w:p w14:paraId="01E2CB31" w14:textId="0B8FEF59" w:rsidR="64CFFA49" w:rsidRPr="00C3132E" w:rsidRDefault="64CFFA49" w:rsidP="008A4894">
            <w:pPr>
              <w:spacing w:line="276" w:lineRule="auto"/>
              <w:jc w:val="center"/>
              <w:rPr>
                <w:rFonts w:ascii="Times New Roman" w:hAnsi="Times New Roman"/>
                <w:color w:val="000000" w:themeColor="text1"/>
                <w:sz w:val="22"/>
                <w:szCs w:val="22"/>
              </w:rPr>
            </w:pPr>
            <w:r w:rsidRPr="00C3132E">
              <w:rPr>
                <w:rFonts w:ascii="Times New Roman" w:hAnsi="Times New Roman"/>
                <w:color w:val="000000" w:themeColor="text1"/>
                <w:sz w:val="22"/>
                <w:szCs w:val="22"/>
              </w:rPr>
              <w:t>Laser Adapter</w:t>
            </w:r>
          </w:p>
        </w:tc>
        <w:tc>
          <w:tcPr>
            <w:tcW w:w="1134" w:type="dxa"/>
            <w:tcBorders>
              <w:top w:val="single" w:sz="6" w:space="0" w:color="auto"/>
              <w:left w:val="single" w:sz="6" w:space="0" w:color="auto"/>
              <w:bottom w:val="single" w:sz="6" w:space="0" w:color="auto"/>
              <w:right w:val="single" w:sz="6" w:space="0" w:color="auto"/>
            </w:tcBorders>
            <w:vAlign w:val="center"/>
          </w:tcPr>
          <w:p w14:paraId="5DA10DAA" w14:textId="2BDDF22A" w:rsidR="64CFFA49" w:rsidRPr="00C3132E" w:rsidRDefault="64CFFA49" w:rsidP="008A4894">
            <w:pPr>
              <w:spacing w:line="276" w:lineRule="auto"/>
              <w:jc w:val="center"/>
              <w:rPr>
                <w:rFonts w:ascii="Times New Roman" w:hAnsi="Times New Roman"/>
                <w:color w:val="000000" w:themeColor="text1"/>
                <w:sz w:val="22"/>
                <w:szCs w:val="22"/>
              </w:rPr>
            </w:pPr>
            <w:r w:rsidRPr="00C3132E">
              <w:rPr>
                <w:rFonts w:ascii="Times New Roman" w:hAnsi="Times New Roman"/>
                <w:color w:val="000000" w:themeColor="text1"/>
                <w:sz w:val="22"/>
                <w:szCs w:val="22"/>
              </w:rPr>
              <w:t>1</w:t>
            </w:r>
          </w:p>
        </w:tc>
        <w:tc>
          <w:tcPr>
            <w:tcW w:w="1062" w:type="dxa"/>
            <w:tcBorders>
              <w:top w:val="single" w:sz="6" w:space="0" w:color="auto"/>
              <w:left w:val="single" w:sz="6" w:space="0" w:color="auto"/>
              <w:bottom w:val="single" w:sz="6" w:space="0" w:color="auto"/>
              <w:right w:val="single" w:sz="6" w:space="0" w:color="auto"/>
            </w:tcBorders>
            <w:vAlign w:val="center"/>
          </w:tcPr>
          <w:p w14:paraId="334BEF8E" w14:textId="7C9FFE03" w:rsidR="64CFFA49" w:rsidRPr="00C3132E" w:rsidRDefault="64CFFA49" w:rsidP="008A4894">
            <w:pPr>
              <w:spacing w:line="276" w:lineRule="auto"/>
              <w:jc w:val="center"/>
              <w:rPr>
                <w:rFonts w:ascii="Times New Roman" w:hAnsi="Times New Roman"/>
                <w:sz w:val="22"/>
                <w:szCs w:val="22"/>
              </w:rPr>
            </w:pPr>
            <w:r w:rsidRPr="197801CD">
              <w:rPr>
                <w:rFonts w:ascii="Times New Roman" w:hAnsi="Times New Roman"/>
                <w:sz w:val="22"/>
                <w:szCs w:val="22"/>
              </w:rPr>
              <w:t>IH-M</w:t>
            </w:r>
          </w:p>
        </w:tc>
        <w:tc>
          <w:tcPr>
            <w:tcW w:w="1410" w:type="dxa"/>
            <w:tcBorders>
              <w:top w:val="single" w:sz="6" w:space="0" w:color="auto"/>
              <w:left w:val="single" w:sz="6" w:space="0" w:color="auto"/>
              <w:bottom w:val="single" w:sz="6" w:space="0" w:color="auto"/>
              <w:right w:val="single" w:sz="6" w:space="0" w:color="auto"/>
            </w:tcBorders>
            <w:vAlign w:val="center"/>
          </w:tcPr>
          <w:p w14:paraId="6B78A152" w14:textId="15F1B8B8" w:rsidR="64CFFA49" w:rsidRPr="00C3132E" w:rsidRDefault="64CFFA49" w:rsidP="008A4894">
            <w:pPr>
              <w:spacing w:line="276" w:lineRule="auto"/>
              <w:jc w:val="center"/>
              <w:rPr>
                <w:rFonts w:ascii="Times New Roman" w:hAnsi="Times New Roman"/>
                <w:color w:val="000000" w:themeColor="text1"/>
                <w:sz w:val="22"/>
                <w:szCs w:val="22"/>
              </w:rPr>
            </w:pPr>
            <w:r w:rsidRPr="00C3132E">
              <w:rPr>
                <w:rFonts w:ascii="Times New Roman" w:hAnsi="Times New Roman"/>
                <w:color w:val="000000" w:themeColor="text1"/>
                <w:sz w:val="22"/>
                <w:szCs w:val="22"/>
              </w:rPr>
              <w:t>14</w:t>
            </w:r>
            <w:r w:rsidRPr="00C3132E">
              <w:rPr>
                <w:rFonts w:ascii="Times New Roman" w:hAnsi="Times New Roman"/>
                <w:color w:val="000000" w:themeColor="text1"/>
                <w:sz w:val="22"/>
                <w:szCs w:val="22"/>
                <w:vertAlign w:val="superscript"/>
              </w:rPr>
              <w:t>th</w:t>
            </w:r>
            <w:r w:rsidRPr="00C3132E">
              <w:rPr>
                <w:rFonts w:ascii="Times New Roman" w:hAnsi="Times New Roman"/>
                <w:color w:val="000000" w:themeColor="text1"/>
                <w:sz w:val="22"/>
                <w:szCs w:val="22"/>
              </w:rPr>
              <w:t xml:space="preserve"> May</w:t>
            </w:r>
          </w:p>
        </w:tc>
        <w:tc>
          <w:tcPr>
            <w:tcW w:w="1575" w:type="dxa"/>
            <w:tcBorders>
              <w:top w:val="single" w:sz="6" w:space="0" w:color="auto"/>
              <w:left w:val="single" w:sz="6" w:space="0" w:color="auto"/>
              <w:bottom w:val="single" w:sz="6" w:space="0" w:color="auto"/>
              <w:right w:val="single" w:sz="6" w:space="0" w:color="auto"/>
            </w:tcBorders>
            <w:vAlign w:val="center"/>
          </w:tcPr>
          <w:p w14:paraId="2A887EA6" w14:textId="20E0A13E" w:rsidR="64CFFA49" w:rsidRPr="00C3132E" w:rsidRDefault="64CFFA49" w:rsidP="008A4894">
            <w:pPr>
              <w:spacing w:line="276" w:lineRule="auto"/>
              <w:jc w:val="center"/>
              <w:rPr>
                <w:rFonts w:ascii="Times New Roman" w:hAnsi="Times New Roman"/>
                <w:sz w:val="22"/>
                <w:szCs w:val="22"/>
              </w:rPr>
            </w:pPr>
            <w:r w:rsidRPr="197801CD">
              <w:rPr>
                <w:rFonts w:ascii="Times New Roman" w:hAnsi="Times New Roman"/>
                <w:sz w:val="22"/>
                <w:szCs w:val="22"/>
              </w:rPr>
              <w:t>-</w:t>
            </w:r>
          </w:p>
        </w:tc>
      </w:tr>
      <w:tr w:rsidR="64CFFA49" w:rsidRPr="00C3132E" w14:paraId="120BFA2B" w14:textId="77777777" w:rsidTr="007F4932">
        <w:trPr>
          <w:trHeight w:val="300"/>
        </w:trPr>
        <w:tc>
          <w:tcPr>
            <w:tcW w:w="2124" w:type="dxa"/>
            <w:tcBorders>
              <w:top w:val="single" w:sz="6" w:space="0" w:color="auto"/>
              <w:left w:val="single" w:sz="6" w:space="0" w:color="auto"/>
              <w:bottom w:val="single" w:sz="6" w:space="0" w:color="auto"/>
              <w:right w:val="single" w:sz="6" w:space="0" w:color="auto"/>
            </w:tcBorders>
            <w:vAlign w:val="center"/>
          </w:tcPr>
          <w:p w14:paraId="451EB7F5" w14:textId="64968D94" w:rsidR="64CFFA49" w:rsidRPr="00C3132E" w:rsidRDefault="64CFFA49" w:rsidP="008A4894">
            <w:pPr>
              <w:spacing w:line="276" w:lineRule="auto"/>
              <w:jc w:val="center"/>
              <w:rPr>
                <w:rFonts w:ascii="Times New Roman" w:hAnsi="Times New Roman"/>
                <w:color w:val="000000" w:themeColor="text1"/>
                <w:sz w:val="22"/>
                <w:szCs w:val="22"/>
              </w:rPr>
            </w:pPr>
            <w:r w:rsidRPr="00C3132E">
              <w:rPr>
                <w:rFonts w:ascii="Times New Roman" w:hAnsi="Times New Roman"/>
                <w:color w:val="000000" w:themeColor="text1"/>
                <w:sz w:val="22"/>
                <w:szCs w:val="22"/>
              </w:rPr>
              <w:t>Rail/stepper motor module</w:t>
            </w:r>
          </w:p>
        </w:tc>
        <w:tc>
          <w:tcPr>
            <w:tcW w:w="1134" w:type="dxa"/>
            <w:tcBorders>
              <w:top w:val="single" w:sz="6" w:space="0" w:color="auto"/>
              <w:left w:val="single" w:sz="6" w:space="0" w:color="auto"/>
              <w:bottom w:val="single" w:sz="6" w:space="0" w:color="auto"/>
              <w:right w:val="single" w:sz="6" w:space="0" w:color="auto"/>
            </w:tcBorders>
            <w:vAlign w:val="center"/>
          </w:tcPr>
          <w:p w14:paraId="29FB1EEB" w14:textId="7EC26098" w:rsidR="64CFFA49" w:rsidRPr="00C3132E" w:rsidRDefault="64CFFA49" w:rsidP="008A4894">
            <w:pPr>
              <w:spacing w:line="276" w:lineRule="auto"/>
              <w:jc w:val="center"/>
              <w:rPr>
                <w:rFonts w:ascii="Times New Roman" w:hAnsi="Times New Roman"/>
                <w:color w:val="000000" w:themeColor="text1"/>
                <w:sz w:val="22"/>
                <w:szCs w:val="22"/>
              </w:rPr>
            </w:pPr>
            <w:r w:rsidRPr="00C3132E">
              <w:rPr>
                <w:rFonts w:ascii="Times New Roman" w:hAnsi="Times New Roman"/>
                <w:color w:val="000000" w:themeColor="text1"/>
                <w:sz w:val="22"/>
                <w:szCs w:val="22"/>
              </w:rPr>
              <w:t>1</w:t>
            </w:r>
          </w:p>
        </w:tc>
        <w:tc>
          <w:tcPr>
            <w:tcW w:w="1062" w:type="dxa"/>
            <w:tcBorders>
              <w:top w:val="single" w:sz="6" w:space="0" w:color="auto"/>
              <w:left w:val="single" w:sz="6" w:space="0" w:color="auto"/>
              <w:bottom w:val="single" w:sz="6" w:space="0" w:color="auto"/>
              <w:right w:val="single" w:sz="6" w:space="0" w:color="auto"/>
            </w:tcBorders>
            <w:vAlign w:val="center"/>
          </w:tcPr>
          <w:p w14:paraId="5C4E41A3" w14:textId="0200B4C3" w:rsidR="64CFFA49" w:rsidRPr="00C3132E" w:rsidRDefault="64CFFA49" w:rsidP="008A4894">
            <w:pPr>
              <w:spacing w:line="276" w:lineRule="auto"/>
              <w:jc w:val="center"/>
              <w:rPr>
                <w:rFonts w:ascii="Times New Roman" w:hAnsi="Times New Roman"/>
                <w:color w:val="000000" w:themeColor="text1"/>
                <w:sz w:val="22"/>
                <w:szCs w:val="22"/>
              </w:rPr>
            </w:pPr>
            <w:r w:rsidRPr="00C3132E">
              <w:rPr>
                <w:rFonts w:ascii="Times New Roman" w:hAnsi="Times New Roman"/>
                <w:color w:val="000000" w:themeColor="text1"/>
                <w:sz w:val="22"/>
                <w:szCs w:val="22"/>
              </w:rPr>
              <w:t>£69.99</w:t>
            </w:r>
          </w:p>
        </w:tc>
        <w:tc>
          <w:tcPr>
            <w:tcW w:w="1410" w:type="dxa"/>
            <w:tcBorders>
              <w:top w:val="single" w:sz="6" w:space="0" w:color="auto"/>
              <w:left w:val="single" w:sz="6" w:space="0" w:color="auto"/>
              <w:bottom w:val="single" w:sz="6" w:space="0" w:color="auto"/>
              <w:right w:val="single" w:sz="6" w:space="0" w:color="auto"/>
            </w:tcBorders>
            <w:vAlign w:val="center"/>
          </w:tcPr>
          <w:p w14:paraId="03494353" w14:textId="38704ABE" w:rsidR="64CFFA49" w:rsidRPr="00C3132E" w:rsidRDefault="64CFFA49" w:rsidP="008A4894">
            <w:pPr>
              <w:spacing w:line="276" w:lineRule="auto"/>
              <w:jc w:val="center"/>
              <w:rPr>
                <w:rFonts w:ascii="Times New Roman" w:hAnsi="Times New Roman"/>
                <w:color w:val="000000" w:themeColor="text1"/>
                <w:sz w:val="22"/>
                <w:szCs w:val="22"/>
              </w:rPr>
            </w:pPr>
            <w:r w:rsidRPr="00C3132E">
              <w:rPr>
                <w:rFonts w:ascii="Times New Roman" w:hAnsi="Times New Roman"/>
                <w:color w:val="000000" w:themeColor="text1"/>
                <w:sz w:val="22"/>
                <w:szCs w:val="22"/>
              </w:rPr>
              <w:t>20</w:t>
            </w:r>
            <w:r w:rsidRPr="00C3132E">
              <w:rPr>
                <w:rFonts w:ascii="Times New Roman" w:hAnsi="Times New Roman"/>
                <w:color w:val="000000" w:themeColor="text1"/>
                <w:sz w:val="22"/>
                <w:szCs w:val="22"/>
                <w:vertAlign w:val="superscript"/>
              </w:rPr>
              <w:t>th</w:t>
            </w:r>
            <w:r w:rsidRPr="00C3132E">
              <w:rPr>
                <w:rFonts w:ascii="Times New Roman" w:hAnsi="Times New Roman"/>
                <w:color w:val="000000" w:themeColor="text1"/>
                <w:sz w:val="22"/>
                <w:szCs w:val="22"/>
              </w:rPr>
              <w:t xml:space="preserve"> May</w:t>
            </w:r>
          </w:p>
        </w:tc>
        <w:tc>
          <w:tcPr>
            <w:tcW w:w="1575" w:type="dxa"/>
            <w:tcBorders>
              <w:top w:val="single" w:sz="6" w:space="0" w:color="auto"/>
              <w:left w:val="single" w:sz="6" w:space="0" w:color="auto"/>
              <w:bottom w:val="single" w:sz="6" w:space="0" w:color="auto"/>
              <w:right w:val="single" w:sz="6" w:space="0" w:color="auto"/>
            </w:tcBorders>
            <w:vAlign w:val="center"/>
          </w:tcPr>
          <w:p w14:paraId="6B17A886" w14:textId="702354F5" w:rsidR="64CFFA49" w:rsidRPr="00C3132E" w:rsidRDefault="64CFFA49" w:rsidP="008A4894">
            <w:pPr>
              <w:spacing w:line="276" w:lineRule="auto"/>
              <w:jc w:val="center"/>
              <w:rPr>
                <w:rFonts w:ascii="Times New Roman" w:hAnsi="Times New Roman"/>
                <w:color w:val="000000" w:themeColor="text1"/>
                <w:sz w:val="22"/>
                <w:szCs w:val="22"/>
              </w:rPr>
            </w:pPr>
            <w:r w:rsidRPr="00C3132E">
              <w:rPr>
                <w:rFonts w:ascii="Times New Roman" w:hAnsi="Times New Roman"/>
                <w:color w:val="000000" w:themeColor="text1"/>
                <w:sz w:val="22"/>
                <w:szCs w:val="22"/>
              </w:rPr>
              <w:t>£69.99</w:t>
            </w:r>
          </w:p>
        </w:tc>
      </w:tr>
      <w:tr w:rsidR="64CFFA49" w:rsidRPr="00C3132E" w14:paraId="72DDFBF0" w14:textId="77777777" w:rsidTr="007F4932">
        <w:trPr>
          <w:trHeight w:val="300"/>
        </w:trPr>
        <w:tc>
          <w:tcPr>
            <w:tcW w:w="2124" w:type="dxa"/>
            <w:tcBorders>
              <w:top w:val="single" w:sz="6" w:space="0" w:color="auto"/>
              <w:left w:val="single" w:sz="6" w:space="0" w:color="auto"/>
              <w:bottom w:val="single" w:sz="6" w:space="0" w:color="auto"/>
              <w:right w:val="single" w:sz="6" w:space="0" w:color="auto"/>
            </w:tcBorders>
            <w:vAlign w:val="center"/>
          </w:tcPr>
          <w:p w14:paraId="312A1CD4" w14:textId="167F3D16" w:rsidR="64CFFA49" w:rsidRPr="00696CCA" w:rsidRDefault="64CFFA49" w:rsidP="008A4894">
            <w:pPr>
              <w:spacing w:line="276" w:lineRule="auto"/>
              <w:jc w:val="center"/>
              <w:rPr>
                <w:rFonts w:ascii="Times New Roman" w:hAnsi="Times New Roman"/>
                <w:color w:val="000000" w:themeColor="text1"/>
                <w:sz w:val="22"/>
                <w:szCs w:val="22"/>
                <w:lang w:val="nb-NO"/>
              </w:rPr>
            </w:pPr>
            <w:r w:rsidRPr="00A47E28">
              <w:rPr>
                <w:rFonts w:ascii="Times New Roman" w:hAnsi="Times New Roman"/>
                <w:color w:val="000000" w:themeColor="text1"/>
                <w:sz w:val="22"/>
                <w:szCs w:val="22"/>
                <w:lang w:val="nb-NO"/>
              </w:rPr>
              <w:t>Rail/stepper motor module adapter</w:t>
            </w:r>
          </w:p>
        </w:tc>
        <w:tc>
          <w:tcPr>
            <w:tcW w:w="1134" w:type="dxa"/>
            <w:tcBorders>
              <w:top w:val="single" w:sz="6" w:space="0" w:color="auto"/>
              <w:left w:val="single" w:sz="6" w:space="0" w:color="auto"/>
              <w:bottom w:val="single" w:sz="6" w:space="0" w:color="auto"/>
              <w:right w:val="single" w:sz="6" w:space="0" w:color="auto"/>
            </w:tcBorders>
            <w:vAlign w:val="center"/>
          </w:tcPr>
          <w:p w14:paraId="31B9E3CA" w14:textId="2A5725C6" w:rsidR="64CFFA49" w:rsidRPr="00C3132E" w:rsidRDefault="64CFFA49" w:rsidP="008A4894">
            <w:pPr>
              <w:spacing w:line="276" w:lineRule="auto"/>
              <w:jc w:val="center"/>
              <w:rPr>
                <w:rFonts w:ascii="Times New Roman" w:hAnsi="Times New Roman"/>
                <w:color w:val="000000" w:themeColor="text1"/>
                <w:sz w:val="22"/>
                <w:szCs w:val="22"/>
              </w:rPr>
            </w:pPr>
            <w:r w:rsidRPr="00C3132E">
              <w:rPr>
                <w:rFonts w:ascii="Times New Roman" w:hAnsi="Times New Roman"/>
                <w:color w:val="000000" w:themeColor="text1"/>
                <w:sz w:val="22"/>
                <w:szCs w:val="22"/>
              </w:rPr>
              <w:t>1</w:t>
            </w:r>
          </w:p>
        </w:tc>
        <w:tc>
          <w:tcPr>
            <w:tcW w:w="1062" w:type="dxa"/>
            <w:tcBorders>
              <w:top w:val="single" w:sz="6" w:space="0" w:color="auto"/>
              <w:left w:val="single" w:sz="6" w:space="0" w:color="auto"/>
              <w:bottom w:val="single" w:sz="6" w:space="0" w:color="auto"/>
              <w:right w:val="single" w:sz="6" w:space="0" w:color="auto"/>
            </w:tcBorders>
            <w:vAlign w:val="center"/>
          </w:tcPr>
          <w:p w14:paraId="2ABE4F5D" w14:textId="6C50D9EB" w:rsidR="64CFFA49" w:rsidRPr="00C3132E" w:rsidRDefault="64CFFA49" w:rsidP="008A4894">
            <w:pPr>
              <w:spacing w:line="276" w:lineRule="auto"/>
              <w:jc w:val="center"/>
              <w:rPr>
                <w:rFonts w:ascii="Times New Roman" w:hAnsi="Times New Roman"/>
                <w:sz w:val="22"/>
                <w:szCs w:val="22"/>
              </w:rPr>
            </w:pPr>
            <w:r w:rsidRPr="197801CD">
              <w:rPr>
                <w:rFonts w:ascii="Times New Roman" w:hAnsi="Times New Roman"/>
                <w:sz w:val="22"/>
                <w:szCs w:val="22"/>
              </w:rPr>
              <w:t>IH-M</w:t>
            </w:r>
          </w:p>
        </w:tc>
        <w:tc>
          <w:tcPr>
            <w:tcW w:w="1410" w:type="dxa"/>
            <w:tcBorders>
              <w:top w:val="single" w:sz="6" w:space="0" w:color="auto"/>
              <w:left w:val="single" w:sz="6" w:space="0" w:color="auto"/>
              <w:bottom w:val="single" w:sz="6" w:space="0" w:color="auto"/>
              <w:right w:val="single" w:sz="6" w:space="0" w:color="auto"/>
            </w:tcBorders>
            <w:vAlign w:val="center"/>
          </w:tcPr>
          <w:p w14:paraId="58D430AB" w14:textId="19738D18" w:rsidR="64CFFA49" w:rsidRPr="00C3132E" w:rsidRDefault="64CFFA49" w:rsidP="008A4894">
            <w:pPr>
              <w:spacing w:line="276" w:lineRule="auto"/>
              <w:jc w:val="center"/>
              <w:rPr>
                <w:rFonts w:ascii="Times New Roman" w:hAnsi="Times New Roman"/>
                <w:color w:val="000000" w:themeColor="text1"/>
                <w:sz w:val="22"/>
                <w:szCs w:val="22"/>
              </w:rPr>
            </w:pPr>
            <w:r w:rsidRPr="00C3132E">
              <w:rPr>
                <w:rFonts w:ascii="Times New Roman" w:hAnsi="Times New Roman"/>
                <w:color w:val="000000" w:themeColor="text1"/>
                <w:sz w:val="22"/>
                <w:szCs w:val="22"/>
              </w:rPr>
              <w:t>20</w:t>
            </w:r>
            <w:r w:rsidRPr="00C3132E">
              <w:rPr>
                <w:rFonts w:ascii="Times New Roman" w:hAnsi="Times New Roman"/>
                <w:color w:val="000000" w:themeColor="text1"/>
                <w:sz w:val="22"/>
                <w:szCs w:val="22"/>
                <w:vertAlign w:val="superscript"/>
              </w:rPr>
              <w:t>th</w:t>
            </w:r>
            <w:r w:rsidRPr="00C3132E">
              <w:rPr>
                <w:rFonts w:ascii="Times New Roman" w:hAnsi="Times New Roman"/>
                <w:color w:val="000000" w:themeColor="text1"/>
                <w:sz w:val="22"/>
                <w:szCs w:val="22"/>
              </w:rPr>
              <w:t xml:space="preserve"> May</w:t>
            </w:r>
          </w:p>
        </w:tc>
        <w:tc>
          <w:tcPr>
            <w:tcW w:w="1575" w:type="dxa"/>
            <w:tcBorders>
              <w:top w:val="single" w:sz="6" w:space="0" w:color="auto"/>
              <w:left w:val="single" w:sz="6" w:space="0" w:color="auto"/>
              <w:bottom w:val="single" w:sz="6" w:space="0" w:color="auto"/>
              <w:right w:val="single" w:sz="6" w:space="0" w:color="auto"/>
            </w:tcBorders>
            <w:vAlign w:val="center"/>
          </w:tcPr>
          <w:p w14:paraId="2A528F17" w14:textId="74C50707" w:rsidR="64CFFA49" w:rsidRPr="00C3132E" w:rsidRDefault="64CFFA49" w:rsidP="008A4894">
            <w:pPr>
              <w:spacing w:line="276" w:lineRule="auto"/>
              <w:jc w:val="center"/>
              <w:rPr>
                <w:rFonts w:ascii="Times New Roman" w:hAnsi="Times New Roman"/>
                <w:sz w:val="22"/>
                <w:szCs w:val="22"/>
              </w:rPr>
            </w:pPr>
            <w:r w:rsidRPr="197801CD">
              <w:rPr>
                <w:rFonts w:ascii="Times New Roman" w:hAnsi="Times New Roman"/>
                <w:sz w:val="22"/>
                <w:szCs w:val="22"/>
              </w:rPr>
              <w:t>-</w:t>
            </w:r>
          </w:p>
        </w:tc>
      </w:tr>
      <w:tr w:rsidR="64CFFA49" w:rsidRPr="00C3132E" w14:paraId="0B6257D8" w14:textId="77777777" w:rsidTr="007F4932">
        <w:trPr>
          <w:trHeight w:val="300"/>
        </w:trPr>
        <w:tc>
          <w:tcPr>
            <w:tcW w:w="2124" w:type="dxa"/>
            <w:tcBorders>
              <w:top w:val="single" w:sz="6" w:space="0" w:color="auto"/>
              <w:left w:val="single" w:sz="6" w:space="0" w:color="auto"/>
              <w:bottom w:val="single" w:sz="6" w:space="0" w:color="auto"/>
              <w:right w:val="single" w:sz="6" w:space="0" w:color="auto"/>
            </w:tcBorders>
            <w:vAlign w:val="center"/>
          </w:tcPr>
          <w:p w14:paraId="5E5FA589" w14:textId="45AB7EB8" w:rsidR="64CFFA49" w:rsidRPr="00C3132E" w:rsidRDefault="64CFFA49" w:rsidP="008A4894">
            <w:pPr>
              <w:spacing w:line="276" w:lineRule="auto"/>
              <w:jc w:val="center"/>
              <w:rPr>
                <w:rFonts w:ascii="Times New Roman" w:hAnsi="Times New Roman"/>
                <w:color w:val="000000" w:themeColor="text1"/>
                <w:sz w:val="22"/>
                <w:szCs w:val="22"/>
              </w:rPr>
            </w:pPr>
            <w:r w:rsidRPr="00C3132E">
              <w:rPr>
                <w:rFonts w:ascii="Times New Roman" w:hAnsi="Times New Roman"/>
                <w:color w:val="000000" w:themeColor="text1"/>
                <w:sz w:val="22"/>
                <w:szCs w:val="22"/>
              </w:rPr>
              <w:t>T Slot Bar (40cm)</w:t>
            </w:r>
          </w:p>
        </w:tc>
        <w:tc>
          <w:tcPr>
            <w:tcW w:w="1134" w:type="dxa"/>
            <w:tcBorders>
              <w:top w:val="single" w:sz="6" w:space="0" w:color="auto"/>
              <w:left w:val="single" w:sz="6" w:space="0" w:color="auto"/>
              <w:bottom w:val="single" w:sz="6" w:space="0" w:color="auto"/>
              <w:right w:val="single" w:sz="6" w:space="0" w:color="auto"/>
            </w:tcBorders>
            <w:vAlign w:val="center"/>
          </w:tcPr>
          <w:p w14:paraId="26AFD8EB" w14:textId="5F293754" w:rsidR="64CFFA49" w:rsidRPr="00C3132E" w:rsidRDefault="64CFFA49" w:rsidP="008A4894">
            <w:pPr>
              <w:spacing w:line="276" w:lineRule="auto"/>
              <w:jc w:val="center"/>
              <w:rPr>
                <w:rFonts w:ascii="Times New Roman" w:hAnsi="Times New Roman"/>
                <w:color w:val="000000" w:themeColor="text1"/>
                <w:sz w:val="22"/>
                <w:szCs w:val="22"/>
              </w:rPr>
            </w:pPr>
            <w:r w:rsidRPr="00C3132E">
              <w:rPr>
                <w:rFonts w:ascii="Times New Roman" w:hAnsi="Times New Roman"/>
                <w:color w:val="000000" w:themeColor="text1"/>
                <w:sz w:val="22"/>
                <w:szCs w:val="22"/>
              </w:rPr>
              <w:t>4</w:t>
            </w:r>
          </w:p>
        </w:tc>
        <w:tc>
          <w:tcPr>
            <w:tcW w:w="1062" w:type="dxa"/>
            <w:tcBorders>
              <w:top w:val="single" w:sz="6" w:space="0" w:color="auto"/>
              <w:left w:val="single" w:sz="6" w:space="0" w:color="auto"/>
              <w:bottom w:val="single" w:sz="6" w:space="0" w:color="auto"/>
              <w:right w:val="single" w:sz="6" w:space="0" w:color="auto"/>
            </w:tcBorders>
            <w:vAlign w:val="center"/>
          </w:tcPr>
          <w:p w14:paraId="5C1CE61E" w14:textId="4B3C6D3A" w:rsidR="64CFFA49" w:rsidRPr="00C3132E" w:rsidRDefault="64CFFA49" w:rsidP="008A4894">
            <w:pPr>
              <w:spacing w:line="276" w:lineRule="auto"/>
              <w:jc w:val="center"/>
              <w:rPr>
                <w:rFonts w:ascii="Times New Roman" w:hAnsi="Times New Roman"/>
                <w:color w:val="000000" w:themeColor="text1"/>
                <w:sz w:val="22"/>
                <w:szCs w:val="22"/>
              </w:rPr>
            </w:pPr>
            <w:r w:rsidRPr="00C3132E">
              <w:rPr>
                <w:rFonts w:ascii="Times New Roman" w:hAnsi="Times New Roman"/>
                <w:color w:val="000000" w:themeColor="text1"/>
                <w:sz w:val="22"/>
                <w:szCs w:val="22"/>
              </w:rPr>
              <w:t>£2.91</w:t>
            </w:r>
          </w:p>
        </w:tc>
        <w:tc>
          <w:tcPr>
            <w:tcW w:w="1410" w:type="dxa"/>
            <w:tcBorders>
              <w:top w:val="single" w:sz="6" w:space="0" w:color="auto"/>
              <w:left w:val="single" w:sz="6" w:space="0" w:color="auto"/>
              <w:bottom w:val="single" w:sz="6" w:space="0" w:color="auto"/>
              <w:right w:val="single" w:sz="6" w:space="0" w:color="auto"/>
            </w:tcBorders>
            <w:vAlign w:val="center"/>
          </w:tcPr>
          <w:p w14:paraId="08C5F989" w14:textId="3E7FDCD8" w:rsidR="64CFFA49" w:rsidRPr="00C3132E" w:rsidRDefault="64CFFA49" w:rsidP="008A4894">
            <w:pPr>
              <w:spacing w:line="276" w:lineRule="auto"/>
              <w:jc w:val="center"/>
              <w:rPr>
                <w:rFonts w:ascii="Times New Roman" w:hAnsi="Times New Roman"/>
                <w:color w:val="000000" w:themeColor="text1"/>
                <w:sz w:val="22"/>
                <w:szCs w:val="22"/>
              </w:rPr>
            </w:pPr>
            <w:r w:rsidRPr="00C3132E">
              <w:rPr>
                <w:rFonts w:ascii="Times New Roman" w:hAnsi="Times New Roman"/>
                <w:color w:val="000000" w:themeColor="text1"/>
                <w:sz w:val="22"/>
                <w:szCs w:val="22"/>
              </w:rPr>
              <w:t>14</w:t>
            </w:r>
            <w:r w:rsidRPr="00C3132E">
              <w:rPr>
                <w:rFonts w:ascii="Times New Roman" w:hAnsi="Times New Roman"/>
                <w:color w:val="000000" w:themeColor="text1"/>
                <w:sz w:val="22"/>
                <w:szCs w:val="22"/>
                <w:vertAlign w:val="superscript"/>
              </w:rPr>
              <w:t>th</w:t>
            </w:r>
            <w:r w:rsidRPr="00C3132E">
              <w:rPr>
                <w:rFonts w:ascii="Times New Roman" w:hAnsi="Times New Roman"/>
                <w:color w:val="000000" w:themeColor="text1"/>
                <w:sz w:val="22"/>
                <w:szCs w:val="22"/>
              </w:rPr>
              <w:t xml:space="preserve"> May</w:t>
            </w:r>
          </w:p>
        </w:tc>
        <w:tc>
          <w:tcPr>
            <w:tcW w:w="1575" w:type="dxa"/>
            <w:tcBorders>
              <w:top w:val="single" w:sz="6" w:space="0" w:color="auto"/>
              <w:left w:val="single" w:sz="6" w:space="0" w:color="auto"/>
              <w:bottom w:val="single" w:sz="6" w:space="0" w:color="auto"/>
              <w:right w:val="single" w:sz="6" w:space="0" w:color="auto"/>
            </w:tcBorders>
            <w:vAlign w:val="center"/>
          </w:tcPr>
          <w:p w14:paraId="3D1F2475" w14:textId="6837307F" w:rsidR="64CFFA49" w:rsidRPr="00C3132E" w:rsidRDefault="64CFFA49" w:rsidP="008A4894">
            <w:pPr>
              <w:spacing w:line="276" w:lineRule="auto"/>
              <w:jc w:val="center"/>
              <w:rPr>
                <w:rFonts w:ascii="Times New Roman" w:hAnsi="Times New Roman"/>
                <w:color w:val="000000" w:themeColor="text1"/>
                <w:sz w:val="22"/>
                <w:szCs w:val="22"/>
              </w:rPr>
            </w:pPr>
            <w:r w:rsidRPr="00C3132E">
              <w:rPr>
                <w:rFonts w:ascii="Times New Roman" w:hAnsi="Times New Roman"/>
                <w:color w:val="000000" w:themeColor="text1"/>
                <w:sz w:val="22"/>
                <w:szCs w:val="22"/>
              </w:rPr>
              <w:t>£11.64</w:t>
            </w:r>
          </w:p>
        </w:tc>
      </w:tr>
      <w:tr w:rsidR="64CFFA49" w:rsidRPr="00C3132E" w14:paraId="297FA2A2" w14:textId="77777777" w:rsidTr="007F4932">
        <w:trPr>
          <w:trHeight w:val="300"/>
        </w:trPr>
        <w:tc>
          <w:tcPr>
            <w:tcW w:w="2124" w:type="dxa"/>
            <w:tcBorders>
              <w:top w:val="single" w:sz="6" w:space="0" w:color="auto"/>
              <w:left w:val="single" w:sz="6" w:space="0" w:color="auto"/>
              <w:bottom w:val="single" w:sz="6" w:space="0" w:color="auto"/>
              <w:right w:val="single" w:sz="6" w:space="0" w:color="auto"/>
            </w:tcBorders>
            <w:vAlign w:val="center"/>
          </w:tcPr>
          <w:p w14:paraId="7DFEFB59" w14:textId="284C5D97" w:rsidR="64CFFA49" w:rsidRPr="00C3132E" w:rsidRDefault="64CFFA49" w:rsidP="008A4894">
            <w:pPr>
              <w:spacing w:line="276" w:lineRule="auto"/>
              <w:jc w:val="center"/>
              <w:rPr>
                <w:rFonts w:ascii="Times New Roman" w:hAnsi="Times New Roman"/>
                <w:color w:val="000000" w:themeColor="text1"/>
                <w:sz w:val="22"/>
                <w:szCs w:val="22"/>
              </w:rPr>
            </w:pPr>
            <w:r w:rsidRPr="00C3132E">
              <w:rPr>
                <w:rFonts w:ascii="Times New Roman" w:hAnsi="Times New Roman"/>
                <w:color w:val="000000" w:themeColor="text1"/>
                <w:sz w:val="22"/>
                <w:szCs w:val="22"/>
              </w:rPr>
              <w:t>T Slot Bar (20cm)</w:t>
            </w:r>
          </w:p>
        </w:tc>
        <w:tc>
          <w:tcPr>
            <w:tcW w:w="1134" w:type="dxa"/>
            <w:tcBorders>
              <w:top w:val="single" w:sz="6" w:space="0" w:color="auto"/>
              <w:left w:val="single" w:sz="6" w:space="0" w:color="auto"/>
              <w:bottom w:val="single" w:sz="6" w:space="0" w:color="auto"/>
              <w:right w:val="single" w:sz="6" w:space="0" w:color="auto"/>
            </w:tcBorders>
            <w:vAlign w:val="center"/>
          </w:tcPr>
          <w:p w14:paraId="3969B4C5" w14:textId="14AF4173" w:rsidR="64CFFA49" w:rsidRPr="00C3132E" w:rsidRDefault="64CFFA49" w:rsidP="008A4894">
            <w:pPr>
              <w:spacing w:line="276" w:lineRule="auto"/>
              <w:jc w:val="center"/>
              <w:rPr>
                <w:rFonts w:ascii="Times New Roman" w:hAnsi="Times New Roman"/>
                <w:color w:val="000000" w:themeColor="text1"/>
                <w:sz w:val="22"/>
                <w:szCs w:val="22"/>
              </w:rPr>
            </w:pPr>
            <w:r w:rsidRPr="00C3132E">
              <w:rPr>
                <w:rFonts w:ascii="Times New Roman" w:hAnsi="Times New Roman"/>
                <w:color w:val="000000" w:themeColor="text1"/>
                <w:sz w:val="22"/>
                <w:szCs w:val="22"/>
              </w:rPr>
              <w:t>4</w:t>
            </w:r>
          </w:p>
        </w:tc>
        <w:tc>
          <w:tcPr>
            <w:tcW w:w="1062" w:type="dxa"/>
            <w:tcBorders>
              <w:top w:val="single" w:sz="6" w:space="0" w:color="auto"/>
              <w:left w:val="single" w:sz="6" w:space="0" w:color="auto"/>
              <w:bottom w:val="single" w:sz="6" w:space="0" w:color="auto"/>
              <w:right w:val="single" w:sz="6" w:space="0" w:color="auto"/>
            </w:tcBorders>
            <w:vAlign w:val="center"/>
          </w:tcPr>
          <w:p w14:paraId="3A78720F" w14:textId="226E9938" w:rsidR="64CFFA49" w:rsidRPr="00C3132E" w:rsidRDefault="64CFFA49" w:rsidP="008A4894">
            <w:pPr>
              <w:spacing w:line="276" w:lineRule="auto"/>
              <w:jc w:val="center"/>
              <w:rPr>
                <w:rFonts w:ascii="Times New Roman" w:hAnsi="Times New Roman"/>
                <w:color w:val="000000" w:themeColor="text1"/>
                <w:sz w:val="22"/>
                <w:szCs w:val="22"/>
              </w:rPr>
            </w:pPr>
            <w:r w:rsidRPr="00C3132E">
              <w:rPr>
                <w:rFonts w:ascii="Times New Roman" w:hAnsi="Times New Roman"/>
                <w:color w:val="000000" w:themeColor="text1"/>
                <w:sz w:val="22"/>
                <w:szCs w:val="22"/>
              </w:rPr>
              <w:t>£1.47</w:t>
            </w:r>
          </w:p>
        </w:tc>
        <w:tc>
          <w:tcPr>
            <w:tcW w:w="1410" w:type="dxa"/>
            <w:tcBorders>
              <w:top w:val="single" w:sz="6" w:space="0" w:color="auto"/>
              <w:left w:val="single" w:sz="6" w:space="0" w:color="auto"/>
              <w:bottom w:val="single" w:sz="6" w:space="0" w:color="auto"/>
              <w:right w:val="single" w:sz="6" w:space="0" w:color="auto"/>
            </w:tcBorders>
            <w:vAlign w:val="center"/>
          </w:tcPr>
          <w:p w14:paraId="5B8C8C42" w14:textId="65082ECA" w:rsidR="64CFFA49" w:rsidRPr="00C3132E" w:rsidRDefault="64CFFA49" w:rsidP="008A4894">
            <w:pPr>
              <w:spacing w:line="276" w:lineRule="auto"/>
              <w:jc w:val="center"/>
              <w:rPr>
                <w:rFonts w:ascii="Times New Roman" w:hAnsi="Times New Roman"/>
                <w:color w:val="000000" w:themeColor="text1"/>
                <w:sz w:val="22"/>
                <w:szCs w:val="22"/>
              </w:rPr>
            </w:pPr>
            <w:r w:rsidRPr="00C3132E">
              <w:rPr>
                <w:rFonts w:ascii="Times New Roman" w:hAnsi="Times New Roman"/>
                <w:color w:val="000000" w:themeColor="text1"/>
                <w:sz w:val="22"/>
                <w:szCs w:val="22"/>
              </w:rPr>
              <w:t>14</w:t>
            </w:r>
            <w:r w:rsidRPr="00C3132E">
              <w:rPr>
                <w:rFonts w:ascii="Times New Roman" w:hAnsi="Times New Roman"/>
                <w:color w:val="000000" w:themeColor="text1"/>
                <w:sz w:val="22"/>
                <w:szCs w:val="22"/>
                <w:vertAlign w:val="superscript"/>
              </w:rPr>
              <w:t>th</w:t>
            </w:r>
            <w:r w:rsidRPr="00C3132E">
              <w:rPr>
                <w:rFonts w:ascii="Times New Roman" w:hAnsi="Times New Roman"/>
                <w:color w:val="000000" w:themeColor="text1"/>
                <w:sz w:val="22"/>
                <w:szCs w:val="22"/>
              </w:rPr>
              <w:t xml:space="preserve"> May</w:t>
            </w:r>
          </w:p>
        </w:tc>
        <w:tc>
          <w:tcPr>
            <w:tcW w:w="1575" w:type="dxa"/>
            <w:tcBorders>
              <w:top w:val="single" w:sz="6" w:space="0" w:color="auto"/>
              <w:left w:val="single" w:sz="6" w:space="0" w:color="auto"/>
              <w:bottom w:val="single" w:sz="6" w:space="0" w:color="auto"/>
              <w:right w:val="single" w:sz="6" w:space="0" w:color="auto"/>
            </w:tcBorders>
            <w:vAlign w:val="center"/>
          </w:tcPr>
          <w:p w14:paraId="3A7DE7A3" w14:textId="07F8B4EA" w:rsidR="64CFFA49" w:rsidRPr="00C3132E" w:rsidRDefault="64CFFA49" w:rsidP="008A4894">
            <w:pPr>
              <w:spacing w:line="276" w:lineRule="auto"/>
              <w:jc w:val="center"/>
              <w:rPr>
                <w:rFonts w:ascii="Times New Roman" w:hAnsi="Times New Roman"/>
                <w:color w:val="000000" w:themeColor="text1"/>
                <w:sz w:val="22"/>
                <w:szCs w:val="22"/>
              </w:rPr>
            </w:pPr>
            <w:r w:rsidRPr="00C3132E">
              <w:rPr>
                <w:rFonts w:ascii="Times New Roman" w:hAnsi="Times New Roman"/>
                <w:color w:val="000000" w:themeColor="text1"/>
                <w:sz w:val="22"/>
                <w:szCs w:val="22"/>
              </w:rPr>
              <w:t>£5.88</w:t>
            </w:r>
          </w:p>
        </w:tc>
      </w:tr>
      <w:tr w:rsidR="64CFFA49" w:rsidRPr="00C3132E" w14:paraId="69945897" w14:textId="77777777" w:rsidTr="007F4932">
        <w:trPr>
          <w:trHeight w:val="300"/>
        </w:trPr>
        <w:tc>
          <w:tcPr>
            <w:tcW w:w="2124" w:type="dxa"/>
            <w:tcBorders>
              <w:top w:val="single" w:sz="6" w:space="0" w:color="auto"/>
              <w:left w:val="single" w:sz="6" w:space="0" w:color="auto"/>
              <w:bottom w:val="single" w:sz="6" w:space="0" w:color="auto"/>
              <w:right w:val="single" w:sz="6" w:space="0" w:color="auto"/>
            </w:tcBorders>
            <w:vAlign w:val="center"/>
          </w:tcPr>
          <w:p w14:paraId="7B19847E" w14:textId="6B4137FE" w:rsidR="64CFFA49" w:rsidRPr="00C3132E" w:rsidRDefault="64CFFA49" w:rsidP="008A4894">
            <w:pPr>
              <w:spacing w:line="276" w:lineRule="auto"/>
              <w:jc w:val="center"/>
              <w:rPr>
                <w:rFonts w:ascii="Times New Roman" w:hAnsi="Times New Roman"/>
                <w:color w:val="000000" w:themeColor="text1"/>
                <w:sz w:val="22"/>
                <w:szCs w:val="22"/>
              </w:rPr>
            </w:pPr>
            <w:r w:rsidRPr="00C3132E">
              <w:rPr>
                <w:rFonts w:ascii="Times New Roman" w:hAnsi="Times New Roman"/>
                <w:color w:val="000000" w:themeColor="text1"/>
                <w:sz w:val="22"/>
                <w:szCs w:val="22"/>
              </w:rPr>
              <w:t>T Slot Bar (15cm)</w:t>
            </w:r>
          </w:p>
        </w:tc>
        <w:tc>
          <w:tcPr>
            <w:tcW w:w="1134" w:type="dxa"/>
            <w:tcBorders>
              <w:top w:val="single" w:sz="6" w:space="0" w:color="auto"/>
              <w:left w:val="single" w:sz="6" w:space="0" w:color="auto"/>
              <w:bottom w:val="single" w:sz="6" w:space="0" w:color="auto"/>
              <w:right w:val="single" w:sz="6" w:space="0" w:color="auto"/>
            </w:tcBorders>
            <w:vAlign w:val="center"/>
          </w:tcPr>
          <w:p w14:paraId="62BEDCF1" w14:textId="400DF3F3" w:rsidR="64CFFA49" w:rsidRPr="00C3132E" w:rsidRDefault="64CFFA49" w:rsidP="008A4894">
            <w:pPr>
              <w:spacing w:line="276" w:lineRule="auto"/>
              <w:jc w:val="center"/>
              <w:rPr>
                <w:rFonts w:ascii="Times New Roman" w:hAnsi="Times New Roman"/>
                <w:color w:val="000000" w:themeColor="text1"/>
                <w:sz w:val="22"/>
                <w:szCs w:val="22"/>
              </w:rPr>
            </w:pPr>
            <w:r w:rsidRPr="00C3132E">
              <w:rPr>
                <w:rFonts w:ascii="Times New Roman" w:hAnsi="Times New Roman"/>
                <w:color w:val="000000" w:themeColor="text1"/>
                <w:sz w:val="22"/>
                <w:szCs w:val="22"/>
              </w:rPr>
              <w:t>4</w:t>
            </w:r>
          </w:p>
        </w:tc>
        <w:tc>
          <w:tcPr>
            <w:tcW w:w="1062" w:type="dxa"/>
            <w:tcBorders>
              <w:top w:val="single" w:sz="6" w:space="0" w:color="auto"/>
              <w:left w:val="single" w:sz="6" w:space="0" w:color="auto"/>
              <w:bottom w:val="single" w:sz="6" w:space="0" w:color="auto"/>
              <w:right w:val="single" w:sz="6" w:space="0" w:color="auto"/>
            </w:tcBorders>
            <w:vAlign w:val="center"/>
          </w:tcPr>
          <w:p w14:paraId="593C746C" w14:textId="725481AC" w:rsidR="64CFFA49" w:rsidRPr="00C3132E" w:rsidRDefault="64CFFA49" w:rsidP="008A4894">
            <w:pPr>
              <w:spacing w:line="276" w:lineRule="auto"/>
              <w:jc w:val="center"/>
              <w:rPr>
                <w:rFonts w:ascii="Times New Roman" w:hAnsi="Times New Roman"/>
                <w:color w:val="000000" w:themeColor="text1"/>
                <w:sz w:val="22"/>
                <w:szCs w:val="22"/>
              </w:rPr>
            </w:pPr>
            <w:r w:rsidRPr="00C3132E">
              <w:rPr>
                <w:rFonts w:ascii="Times New Roman" w:hAnsi="Times New Roman"/>
                <w:color w:val="000000" w:themeColor="text1"/>
                <w:sz w:val="22"/>
                <w:szCs w:val="22"/>
              </w:rPr>
              <w:t>£1.76</w:t>
            </w:r>
          </w:p>
        </w:tc>
        <w:tc>
          <w:tcPr>
            <w:tcW w:w="1410" w:type="dxa"/>
            <w:tcBorders>
              <w:top w:val="single" w:sz="6" w:space="0" w:color="auto"/>
              <w:left w:val="single" w:sz="6" w:space="0" w:color="auto"/>
              <w:bottom w:val="single" w:sz="6" w:space="0" w:color="auto"/>
              <w:right w:val="single" w:sz="6" w:space="0" w:color="auto"/>
            </w:tcBorders>
            <w:vAlign w:val="center"/>
          </w:tcPr>
          <w:p w14:paraId="6C288647" w14:textId="296EF7D8" w:rsidR="64CFFA49" w:rsidRPr="00C3132E" w:rsidRDefault="64CFFA49" w:rsidP="008A4894">
            <w:pPr>
              <w:spacing w:line="276" w:lineRule="auto"/>
              <w:jc w:val="center"/>
              <w:rPr>
                <w:rFonts w:ascii="Times New Roman" w:hAnsi="Times New Roman"/>
                <w:color w:val="000000" w:themeColor="text1"/>
                <w:sz w:val="22"/>
                <w:szCs w:val="22"/>
              </w:rPr>
            </w:pPr>
            <w:r w:rsidRPr="00C3132E">
              <w:rPr>
                <w:rFonts w:ascii="Times New Roman" w:hAnsi="Times New Roman"/>
                <w:color w:val="000000" w:themeColor="text1"/>
                <w:sz w:val="22"/>
                <w:szCs w:val="22"/>
              </w:rPr>
              <w:t>14</w:t>
            </w:r>
            <w:r w:rsidRPr="00C3132E">
              <w:rPr>
                <w:rFonts w:ascii="Times New Roman" w:hAnsi="Times New Roman"/>
                <w:color w:val="000000" w:themeColor="text1"/>
                <w:sz w:val="22"/>
                <w:szCs w:val="22"/>
                <w:vertAlign w:val="superscript"/>
              </w:rPr>
              <w:t>th</w:t>
            </w:r>
            <w:r w:rsidRPr="00C3132E">
              <w:rPr>
                <w:rFonts w:ascii="Times New Roman" w:hAnsi="Times New Roman"/>
                <w:color w:val="000000" w:themeColor="text1"/>
                <w:sz w:val="22"/>
                <w:szCs w:val="22"/>
              </w:rPr>
              <w:t xml:space="preserve"> May</w:t>
            </w:r>
          </w:p>
        </w:tc>
        <w:tc>
          <w:tcPr>
            <w:tcW w:w="1575" w:type="dxa"/>
            <w:tcBorders>
              <w:top w:val="single" w:sz="6" w:space="0" w:color="auto"/>
              <w:left w:val="single" w:sz="6" w:space="0" w:color="auto"/>
              <w:bottom w:val="single" w:sz="6" w:space="0" w:color="auto"/>
              <w:right w:val="single" w:sz="6" w:space="0" w:color="auto"/>
            </w:tcBorders>
            <w:vAlign w:val="center"/>
          </w:tcPr>
          <w:p w14:paraId="2E03B834" w14:textId="2EFF9FDE" w:rsidR="64CFFA49" w:rsidRPr="00C3132E" w:rsidRDefault="64CFFA49" w:rsidP="008A4894">
            <w:pPr>
              <w:spacing w:line="276" w:lineRule="auto"/>
              <w:jc w:val="center"/>
              <w:rPr>
                <w:rFonts w:ascii="Times New Roman" w:hAnsi="Times New Roman"/>
                <w:color w:val="000000" w:themeColor="text1"/>
                <w:sz w:val="22"/>
                <w:szCs w:val="22"/>
              </w:rPr>
            </w:pPr>
            <w:r w:rsidRPr="00C3132E">
              <w:rPr>
                <w:rFonts w:ascii="Times New Roman" w:hAnsi="Times New Roman"/>
                <w:color w:val="000000" w:themeColor="text1"/>
                <w:sz w:val="22"/>
                <w:szCs w:val="22"/>
              </w:rPr>
              <w:t>£7.04</w:t>
            </w:r>
          </w:p>
        </w:tc>
      </w:tr>
      <w:tr w:rsidR="64CFFA49" w:rsidRPr="00C3132E" w14:paraId="192469B4" w14:textId="77777777" w:rsidTr="007F4932">
        <w:trPr>
          <w:trHeight w:val="300"/>
        </w:trPr>
        <w:tc>
          <w:tcPr>
            <w:tcW w:w="2124" w:type="dxa"/>
            <w:tcBorders>
              <w:top w:val="single" w:sz="6" w:space="0" w:color="auto"/>
              <w:left w:val="single" w:sz="6" w:space="0" w:color="auto"/>
              <w:bottom w:val="single" w:sz="6" w:space="0" w:color="auto"/>
              <w:right w:val="single" w:sz="6" w:space="0" w:color="auto"/>
            </w:tcBorders>
            <w:vAlign w:val="center"/>
          </w:tcPr>
          <w:p w14:paraId="6B600F3A" w14:textId="1FA4CF35" w:rsidR="64CFFA49" w:rsidRPr="00C3132E" w:rsidRDefault="64CFFA49" w:rsidP="008A4894">
            <w:pPr>
              <w:spacing w:line="276" w:lineRule="auto"/>
              <w:jc w:val="center"/>
              <w:rPr>
                <w:rFonts w:ascii="Times New Roman" w:hAnsi="Times New Roman"/>
                <w:color w:val="000000" w:themeColor="text1"/>
                <w:sz w:val="22"/>
                <w:szCs w:val="22"/>
              </w:rPr>
            </w:pPr>
            <w:r w:rsidRPr="00C3132E">
              <w:rPr>
                <w:rFonts w:ascii="Times New Roman" w:hAnsi="Times New Roman"/>
                <w:color w:val="000000" w:themeColor="text1"/>
                <w:sz w:val="22"/>
                <w:szCs w:val="22"/>
              </w:rPr>
              <w:t>T Slot Bar connectors</w:t>
            </w:r>
          </w:p>
        </w:tc>
        <w:tc>
          <w:tcPr>
            <w:tcW w:w="1134" w:type="dxa"/>
            <w:tcBorders>
              <w:top w:val="single" w:sz="6" w:space="0" w:color="auto"/>
              <w:left w:val="single" w:sz="6" w:space="0" w:color="auto"/>
              <w:bottom w:val="single" w:sz="6" w:space="0" w:color="auto"/>
              <w:right w:val="single" w:sz="6" w:space="0" w:color="auto"/>
            </w:tcBorders>
            <w:vAlign w:val="center"/>
          </w:tcPr>
          <w:p w14:paraId="41BA7182" w14:textId="10ADE9A4" w:rsidR="64CFFA49" w:rsidRPr="00C3132E" w:rsidRDefault="64CFFA49" w:rsidP="008A4894">
            <w:pPr>
              <w:spacing w:line="276" w:lineRule="auto"/>
              <w:jc w:val="center"/>
              <w:rPr>
                <w:rFonts w:ascii="Times New Roman" w:hAnsi="Times New Roman"/>
                <w:color w:val="000000" w:themeColor="text1"/>
                <w:sz w:val="22"/>
                <w:szCs w:val="22"/>
              </w:rPr>
            </w:pPr>
            <w:r w:rsidRPr="00C3132E">
              <w:rPr>
                <w:rFonts w:ascii="Times New Roman" w:hAnsi="Times New Roman"/>
                <w:color w:val="000000" w:themeColor="text1"/>
                <w:sz w:val="22"/>
                <w:szCs w:val="22"/>
              </w:rPr>
              <w:t>24</w:t>
            </w:r>
          </w:p>
        </w:tc>
        <w:tc>
          <w:tcPr>
            <w:tcW w:w="1062" w:type="dxa"/>
            <w:tcBorders>
              <w:top w:val="single" w:sz="6" w:space="0" w:color="auto"/>
              <w:left w:val="single" w:sz="6" w:space="0" w:color="auto"/>
              <w:bottom w:val="single" w:sz="6" w:space="0" w:color="auto"/>
              <w:right w:val="single" w:sz="6" w:space="0" w:color="auto"/>
            </w:tcBorders>
            <w:vAlign w:val="center"/>
          </w:tcPr>
          <w:p w14:paraId="44A0BCB4" w14:textId="7AE8F3B1" w:rsidR="64CFFA49" w:rsidRPr="00C3132E" w:rsidRDefault="64CFFA49" w:rsidP="008A4894">
            <w:pPr>
              <w:spacing w:line="276" w:lineRule="auto"/>
              <w:jc w:val="center"/>
              <w:rPr>
                <w:rFonts w:ascii="Times New Roman" w:hAnsi="Times New Roman"/>
                <w:sz w:val="22"/>
                <w:szCs w:val="22"/>
              </w:rPr>
            </w:pPr>
            <w:r w:rsidRPr="197801CD">
              <w:rPr>
                <w:rFonts w:ascii="Times New Roman" w:hAnsi="Times New Roman"/>
                <w:sz w:val="22"/>
                <w:szCs w:val="22"/>
              </w:rPr>
              <w:t>IH-M</w:t>
            </w:r>
          </w:p>
        </w:tc>
        <w:tc>
          <w:tcPr>
            <w:tcW w:w="1410" w:type="dxa"/>
            <w:tcBorders>
              <w:top w:val="single" w:sz="6" w:space="0" w:color="auto"/>
              <w:left w:val="single" w:sz="6" w:space="0" w:color="auto"/>
              <w:bottom w:val="single" w:sz="6" w:space="0" w:color="auto"/>
              <w:right w:val="single" w:sz="6" w:space="0" w:color="auto"/>
            </w:tcBorders>
            <w:vAlign w:val="center"/>
          </w:tcPr>
          <w:p w14:paraId="69986355" w14:textId="6256BC82" w:rsidR="64CFFA49" w:rsidRPr="00C3132E" w:rsidRDefault="64CFFA49" w:rsidP="008A4894">
            <w:pPr>
              <w:spacing w:line="276" w:lineRule="auto"/>
              <w:jc w:val="center"/>
              <w:rPr>
                <w:rFonts w:ascii="Times New Roman" w:hAnsi="Times New Roman"/>
                <w:color w:val="000000" w:themeColor="text1"/>
                <w:sz w:val="22"/>
                <w:szCs w:val="22"/>
              </w:rPr>
            </w:pPr>
            <w:r w:rsidRPr="00C3132E">
              <w:rPr>
                <w:rFonts w:ascii="Times New Roman" w:hAnsi="Times New Roman"/>
                <w:color w:val="000000" w:themeColor="text1"/>
                <w:sz w:val="22"/>
                <w:szCs w:val="22"/>
              </w:rPr>
              <w:t>14</w:t>
            </w:r>
            <w:r w:rsidRPr="00C3132E">
              <w:rPr>
                <w:rFonts w:ascii="Times New Roman" w:hAnsi="Times New Roman"/>
                <w:color w:val="000000" w:themeColor="text1"/>
                <w:sz w:val="22"/>
                <w:szCs w:val="22"/>
                <w:vertAlign w:val="superscript"/>
              </w:rPr>
              <w:t>th</w:t>
            </w:r>
            <w:r w:rsidRPr="00C3132E">
              <w:rPr>
                <w:rFonts w:ascii="Times New Roman" w:hAnsi="Times New Roman"/>
                <w:color w:val="000000" w:themeColor="text1"/>
                <w:sz w:val="22"/>
                <w:szCs w:val="22"/>
              </w:rPr>
              <w:t xml:space="preserve"> May</w:t>
            </w:r>
          </w:p>
        </w:tc>
        <w:tc>
          <w:tcPr>
            <w:tcW w:w="1575" w:type="dxa"/>
            <w:tcBorders>
              <w:top w:val="single" w:sz="6" w:space="0" w:color="auto"/>
              <w:left w:val="single" w:sz="6" w:space="0" w:color="auto"/>
              <w:bottom w:val="single" w:sz="6" w:space="0" w:color="auto"/>
              <w:right w:val="single" w:sz="6" w:space="0" w:color="auto"/>
            </w:tcBorders>
            <w:vAlign w:val="center"/>
          </w:tcPr>
          <w:p w14:paraId="5329D611" w14:textId="55D9D991" w:rsidR="64CFFA49" w:rsidRPr="00C3132E" w:rsidRDefault="64CFFA49" w:rsidP="008A4894">
            <w:pPr>
              <w:spacing w:line="276" w:lineRule="auto"/>
              <w:jc w:val="center"/>
              <w:rPr>
                <w:rFonts w:ascii="Times New Roman" w:hAnsi="Times New Roman"/>
                <w:sz w:val="22"/>
                <w:szCs w:val="22"/>
              </w:rPr>
            </w:pPr>
            <w:r w:rsidRPr="197801CD">
              <w:rPr>
                <w:rFonts w:ascii="Times New Roman" w:hAnsi="Times New Roman"/>
                <w:sz w:val="22"/>
                <w:szCs w:val="22"/>
              </w:rPr>
              <w:t>N/A</w:t>
            </w:r>
          </w:p>
        </w:tc>
      </w:tr>
      <w:tr w:rsidR="64CFFA49" w:rsidRPr="00C3132E" w14:paraId="093735F3" w14:textId="77777777" w:rsidTr="007F4932">
        <w:trPr>
          <w:trHeight w:val="300"/>
        </w:trPr>
        <w:tc>
          <w:tcPr>
            <w:tcW w:w="2124" w:type="dxa"/>
            <w:tcBorders>
              <w:top w:val="single" w:sz="6" w:space="0" w:color="auto"/>
              <w:left w:val="single" w:sz="6" w:space="0" w:color="auto"/>
              <w:bottom w:val="single" w:sz="6" w:space="0" w:color="auto"/>
              <w:right w:val="single" w:sz="6" w:space="0" w:color="auto"/>
            </w:tcBorders>
            <w:vAlign w:val="center"/>
          </w:tcPr>
          <w:p w14:paraId="65016682" w14:textId="217C6AB7" w:rsidR="64CFFA49" w:rsidRPr="00C3132E" w:rsidRDefault="64CFFA49" w:rsidP="008A4894">
            <w:pPr>
              <w:spacing w:line="276" w:lineRule="auto"/>
              <w:jc w:val="center"/>
              <w:rPr>
                <w:rFonts w:ascii="Times New Roman" w:hAnsi="Times New Roman"/>
                <w:color w:val="000000" w:themeColor="text1"/>
                <w:sz w:val="22"/>
                <w:szCs w:val="22"/>
              </w:rPr>
            </w:pPr>
            <w:r w:rsidRPr="00C3132E">
              <w:rPr>
                <w:rFonts w:ascii="Times New Roman" w:hAnsi="Times New Roman"/>
                <w:color w:val="000000" w:themeColor="text1"/>
                <w:sz w:val="22"/>
                <w:szCs w:val="22"/>
              </w:rPr>
              <w:t>M6 Nut &amp; Bolt</w:t>
            </w:r>
          </w:p>
        </w:tc>
        <w:tc>
          <w:tcPr>
            <w:tcW w:w="1134" w:type="dxa"/>
            <w:tcBorders>
              <w:top w:val="single" w:sz="6" w:space="0" w:color="auto"/>
              <w:left w:val="single" w:sz="6" w:space="0" w:color="auto"/>
              <w:bottom w:val="single" w:sz="6" w:space="0" w:color="auto"/>
              <w:right w:val="single" w:sz="6" w:space="0" w:color="auto"/>
            </w:tcBorders>
            <w:vAlign w:val="center"/>
          </w:tcPr>
          <w:p w14:paraId="53417DC9" w14:textId="3D16BC8E" w:rsidR="64CFFA49" w:rsidRPr="00C3132E" w:rsidRDefault="64CFFA49" w:rsidP="008A4894">
            <w:pPr>
              <w:spacing w:line="276" w:lineRule="auto"/>
              <w:jc w:val="center"/>
              <w:rPr>
                <w:rFonts w:ascii="Times New Roman" w:hAnsi="Times New Roman"/>
                <w:color w:val="000000" w:themeColor="text1"/>
                <w:sz w:val="22"/>
                <w:szCs w:val="22"/>
              </w:rPr>
            </w:pPr>
            <w:r w:rsidRPr="00C3132E">
              <w:rPr>
                <w:rFonts w:ascii="Times New Roman" w:hAnsi="Times New Roman"/>
                <w:color w:val="000000" w:themeColor="text1"/>
                <w:sz w:val="22"/>
                <w:szCs w:val="22"/>
              </w:rPr>
              <w:t>50</w:t>
            </w:r>
          </w:p>
        </w:tc>
        <w:tc>
          <w:tcPr>
            <w:tcW w:w="1062" w:type="dxa"/>
            <w:tcBorders>
              <w:top w:val="single" w:sz="6" w:space="0" w:color="auto"/>
              <w:left w:val="single" w:sz="6" w:space="0" w:color="auto"/>
              <w:bottom w:val="single" w:sz="6" w:space="0" w:color="auto"/>
              <w:right w:val="single" w:sz="6" w:space="0" w:color="auto"/>
            </w:tcBorders>
            <w:vAlign w:val="center"/>
          </w:tcPr>
          <w:p w14:paraId="65871BC4" w14:textId="2C4C77C4" w:rsidR="64CFFA49" w:rsidRPr="00C3132E" w:rsidRDefault="64CFFA49" w:rsidP="008A4894">
            <w:pPr>
              <w:spacing w:line="276" w:lineRule="auto"/>
              <w:jc w:val="center"/>
              <w:rPr>
                <w:rFonts w:ascii="Times New Roman" w:hAnsi="Times New Roman"/>
                <w:color w:val="000000" w:themeColor="text1"/>
                <w:sz w:val="22"/>
                <w:szCs w:val="22"/>
              </w:rPr>
            </w:pPr>
            <w:r w:rsidRPr="00C3132E">
              <w:rPr>
                <w:rFonts w:ascii="Times New Roman" w:hAnsi="Times New Roman"/>
                <w:color w:val="000000" w:themeColor="text1"/>
                <w:sz w:val="22"/>
                <w:szCs w:val="22"/>
              </w:rPr>
              <w:t>£1.60</w:t>
            </w:r>
          </w:p>
        </w:tc>
        <w:tc>
          <w:tcPr>
            <w:tcW w:w="1410" w:type="dxa"/>
            <w:tcBorders>
              <w:top w:val="single" w:sz="6" w:space="0" w:color="auto"/>
              <w:left w:val="single" w:sz="6" w:space="0" w:color="auto"/>
              <w:bottom w:val="single" w:sz="6" w:space="0" w:color="auto"/>
              <w:right w:val="single" w:sz="6" w:space="0" w:color="auto"/>
            </w:tcBorders>
            <w:vAlign w:val="center"/>
          </w:tcPr>
          <w:p w14:paraId="477031DE" w14:textId="4E676A70" w:rsidR="64CFFA49" w:rsidRPr="00C3132E" w:rsidRDefault="64CFFA49" w:rsidP="008A4894">
            <w:pPr>
              <w:spacing w:line="276" w:lineRule="auto"/>
              <w:jc w:val="center"/>
              <w:rPr>
                <w:rFonts w:ascii="Times New Roman" w:hAnsi="Times New Roman"/>
                <w:color w:val="000000" w:themeColor="text1"/>
                <w:sz w:val="22"/>
                <w:szCs w:val="22"/>
              </w:rPr>
            </w:pPr>
            <w:r w:rsidRPr="00C3132E">
              <w:rPr>
                <w:rFonts w:ascii="Times New Roman" w:hAnsi="Times New Roman"/>
                <w:color w:val="000000" w:themeColor="text1"/>
                <w:sz w:val="22"/>
                <w:szCs w:val="22"/>
              </w:rPr>
              <w:t>17</w:t>
            </w:r>
            <w:r w:rsidRPr="00C3132E">
              <w:rPr>
                <w:rFonts w:ascii="Times New Roman" w:hAnsi="Times New Roman"/>
                <w:color w:val="000000" w:themeColor="text1"/>
                <w:sz w:val="22"/>
                <w:szCs w:val="22"/>
                <w:vertAlign w:val="superscript"/>
              </w:rPr>
              <w:t>th</w:t>
            </w:r>
            <w:r w:rsidRPr="00C3132E">
              <w:rPr>
                <w:rFonts w:ascii="Times New Roman" w:hAnsi="Times New Roman"/>
                <w:color w:val="000000" w:themeColor="text1"/>
                <w:sz w:val="22"/>
                <w:szCs w:val="22"/>
              </w:rPr>
              <w:t xml:space="preserve"> May</w:t>
            </w:r>
          </w:p>
        </w:tc>
        <w:tc>
          <w:tcPr>
            <w:tcW w:w="1575" w:type="dxa"/>
            <w:tcBorders>
              <w:top w:val="single" w:sz="6" w:space="0" w:color="auto"/>
              <w:left w:val="single" w:sz="6" w:space="0" w:color="auto"/>
              <w:bottom w:val="single" w:sz="6" w:space="0" w:color="auto"/>
              <w:right w:val="single" w:sz="6" w:space="0" w:color="auto"/>
            </w:tcBorders>
            <w:vAlign w:val="center"/>
          </w:tcPr>
          <w:p w14:paraId="6107333D" w14:textId="0C9B6E6D" w:rsidR="64CFFA49" w:rsidRPr="00C3132E" w:rsidRDefault="64CFFA49" w:rsidP="008A4894">
            <w:pPr>
              <w:spacing w:line="276" w:lineRule="auto"/>
              <w:jc w:val="center"/>
              <w:rPr>
                <w:rFonts w:ascii="Times New Roman" w:hAnsi="Times New Roman"/>
                <w:color w:val="000000" w:themeColor="text1"/>
                <w:sz w:val="22"/>
                <w:szCs w:val="22"/>
              </w:rPr>
            </w:pPr>
            <w:r w:rsidRPr="00C3132E">
              <w:rPr>
                <w:rFonts w:ascii="Times New Roman" w:hAnsi="Times New Roman"/>
                <w:color w:val="000000" w:themeColor="text1"/>
                <w:sz w:val="22"/>
                <w:szCs w:val="22"/>
              </w:rPr>
              <w:t>£80</w:t>
            </w:r>
          </w:p>
        </w:tc>
      </w:tr>
      <w:tr w:rsidR="64CFFA49" w:rsidRPr="00C3132E" w14:paraId="35E3CF4C" w14:textId="77777777" w:rsidTr="007F4932">
        <w:trPr>
          <w:trHeight w:val="300"/>
        </w:trPr>
        <w:tc>
          <w:tcPr>
            <w:tcW w:w="2124" w:type="dxa"/>
            <w:tcBorders>
              <w:top w:val="single" w:sz="6" w:space="0" w:color="auto"/>
              <w:left w:val="single" w:sz="6" w:space="0" w:color="auto"/>
              <w:bottom w:val="single" w:sz="6" w:space="0" w:color="auto"/>
              <w:right w:val="single" w:sz="6" w:space="0" w:color="auto"/>
            </w:tcBorders>
            <w:vAlign w:val="center"/>
          </w:tcPr>
          <w:p w14:paraId="4AE80B80" w14:textId="41E8055E" w:rsidR="64CFFA49" w:rsidRPr="00C3132E" w:rsidRDefault="64CFFA49" w:rsidP="008A4894">
            <w:pPr>
              <w:spacing w:line="276" w:lineRule="auto"/>
              <w:jc w:val="center"/>
              <w:rPr>
                <w:rFonts w:ascii="Times New Roman" w:hAnsi="Times New Roman"/>
                <w:color w:val="000000" w:themeColor="text1"/>
                <w:sz w:val="22"/>
                <w:szCs w:val="22"/>
              </w:rPr>
            </w:pPr>
            <w:r w:rsidRPr="00C3132E">
              <w:rPr>
                <w:rFonts w:ascii="Times New Roman" w:hAnsi="Times New Roman"/>
                <w:color w:val="000000" w:themeColor="text1"/>
                <w:sz w:val="22"/>
                <w:szCs w:val="22"/>
              </w:rPr>
              <w:t>Acrylic Body Panel (40cm X 15cm)</w:t>
            </w:r>
          </w:p>
        </w:tc>
        <w:tc>
          <w:tcPr>
            <w:tcW w:w="1134" w:type="dxa"/>
            <w:tcBorders>
              <w:top w:val="single" w:sz="6" w:space="0" w:color="auto"/>
              <w:left w:val="single" w:sz="6" w:space="0" w:color="auto"/>
              <w:bottom w:val="single" w:sz="6" w:space="0" w:color="auto"/>
              <w:right w:val="single" w:sz="6" w:space="0" w:color="auto"/>
            </w:tcBorders>
            <w:vAlign w:val="center"/>
          </w:tcPr>
          <w:p w14:paraId="6BE878BD" w14:textId="7D22C2B5" w:rsidR="64CFFA49" w:rsidRPr="00C3132E" w:rsidRDefault="64CFFA49" w:rsidP="008A4894">
            <w:pPr>
              <w:spacing w:line="276" w:lineRule="auto"/>
              <w:jc w:val="center"/>
              <w:rPr>
                <w:rFonts w:ascii="Times New Roman" w:hAnsi="Times New Roman"/>
                <w:color w:val="000000" w:themeColor="text1"/>
                <w:sz w:val="22"/>
                <w:szCs w:val="22"/>
              </w:rPr>
            </w:pPr>
            <w:r w:rsidRPr="00C3132E">
              <w:rPr>
                <w:rFonts w:ascii="Times New Roman" w:hAnsi="Times New Roman"/>
                <w:color w:val="000000" w:themeColor="text1"/>
                <w:sz w:val="22"/>
                <w:szCs w:val="22"/>
              </w:rPr>
              <w:t>4</w:t>
            </w:r>
          </w:p>
        </w:tc>
        <w:tc>
          <w:tcPr>
            <w:tcW w:w="1062" w:type="dxa"/>
            <w:tcBorders>
              <w:top w:val="single" w:sz="6" w:space="0" w:color="auto"/>
              <w:left w:val="single" w:sz="6" w:space="0" w:color="auto"/>
              <w:bottom w:val="single" w:sz="6" w:space="0" w:color="auto"/>
              <w:right w:val="single" w:sz="6" w:space="0" w:color="auto"/>
            </w:tcBorders>
            <w:vAlign w:val="center"/>
          </w:tcPr>
          <w:p w14:paraId="197759EF" w14:textId="3994989C" w:rsidR="64CFFA49" w:rsidRPr="00C3132E" w:rsidRDefault="64CFFA49" w:rsidP="008A4894">
            <w:pPr>
              <w:spacing w:line="276" w:lineRule="auto"/>
              <w:jc w:val="center"/>
              <w:rPr>
                <w:rFonts w:ascii="Times New Roman" w:hAnsi="Times New Roman"/>
                <w:color w:val="000000" w:themeColor="text1"/>
                <w:sz w:val="22"/>
                <w:szCs w:val="22"/>
              </w:rPr>
            </w:pPr>
            <w:r w:rsidRPr="00C3132E">
              <w:rPr>
                <w:rFonts w:ascii="Times New Roman" w:hAnsi="Times New Roman"/>
                <w:color w:val="000000" w:themeColor="text1"/>
                <w:sz w:val="22"/>
                <w:szCs w:val="22"/>
              </w:rPr>
              <w:t>£5.75</w:t>
            </w:r>
          </w:p>
        </w:tc>
        <w:tc>
          <w:tcPr>
            <w:tcW w:w="1410" w:type="dxa"/>
            <w:tcBorders>
              <w:top w:val="single" w:sz="6" w:space="0" w:color="auto"/>
              <w:left w:val="single" w:sz="6" w:space="0" w:color="auto"/>
              <w:bottom w:val="single" w:sz="6" w:space="0" w:color="auto"/>
              <w:right w:val="single" w:sz="6" w:space="0" w:color="auto"/>
            </w:tcBorders>
            <w:vAlign w:val="center"/>
          </w:tcPr>
          <w:p w14:paraId="7F0DAD60" w14:textId="5130EFF4" w:rsidR="64CFFA49" w:rsidRPr="00C3132E" w:rsidRDefault="64CFFA49" w:rsidP="008A4894">
            <w:pPr>
              <w:spacing w:line="276" w:lineRule="auto"/>
              <w:jc w:val="center"/>
              <w:rPr>
                <w:rFonts w:ascii="Times New Roman" w:hAnsi="Times New Roman"/>
                <w:color w:val="000000" w:themeColor="text1"/>
                <w:sz w:val="22"/>
                <w:szCs w:val="22"/>
              </w:rPr>
            </w:pPr>
            <w:r w:rsidRPr="00C3132E">
              <w:rPr>
                <w:rFonts w:ascii="Times New Roman" w:hAnsi="Times New Roman"/>
                <w:color w:val="000000" w:themeColor="text1"/>
                <w:sz w:val="22"/>
                <w:szCs w:val="22"/>
              </w:rPr>
              <w:t>20</w:t>
            </w:r>
            <w:r w:rsidRPr="00C3132E">
              <w:rPr>
                <w:rFonts w:ascii="Times New Roman" w:hAnsi="Times New Roman"/>
                <w:color w:val="000000" w:themeColor="text1"/>
                <w:sz w:val="22"/>
                <w:szCs w:val="22"/>
                <w:vertAlign w:val="superscript"/>
              </w:rPr>
              <w:t>th</w:t>
            </w:r>
            <w:r w:rsidRPr="00C3132E">
              <w:rPr>
                <w:rFonts w:ascii="Times New Roman" w:hAnsi="Times New Roman"/>
                <w:color w:val="000000" w:themeColor="text1"/>
                <w:sz w:val="22"/>
                <w:szCs w:val="22"/>
              </w:rPr>
              <w:t xml:space="preserve"> May</w:t>
            </w:r>
          </w:p>
        </w:tc>
        <w:tc>
          <w:tcPr>
            <w:tcW w:w="1575" w:type="dxa"/>
            <w:tcBorders>
              <w:top w:val="single" w:sz="6" w:space="0" w:color="auto"/>
              <w:left w:val="single" w:sz="6" w:space="0" w:color="auto"/>
              <w:bottom w:val="single" w:sz="6" w:space="0" w:color="auto"/>
              <w:right w:val="single" w:sz="6" w:space="0" w:color="auto"/>
            </w:tcBorders>
            <w:vAlign w:val="center"/>
          </w:tcPr>
          <w:p w14:paraId="632D1764" w14:textId="14AF6015" w:rsidR="64CFFA49" w:rsidRPr="00C3132E" w:rsidRDefault="64CFFA49" w:rsidP="008A4894">
            <w:pPr>
              <w:spacing w:line="276" w:lineRule="auto"/>
              <w:jc w:val="center"/>
              <w:rPr>
                <w:rFonts w:ascii="Times New Roman" w:hAnsi="Times New Roman"/>
                <w:color w:val="000000" w:themeColor="text1"/>
                <w:sz w:val="22"/>
                <w:szCs w:val="22"/>
              </w:rPr>
            </w:pPr>
            <w:r w:rsidRPr="00C3132E">
              <w:rPr>
                <w:rFonts w:ascii="Times New Roman" w:hAnsi="Times New Roman"/>
                <w:color w:val="000000" w:themeColor="text1"/>
                <w:sz w:val="22"/>
                <w:szCs w:val="22"/>
              </w:rPr>
              <w:t>£23</w:t>
            </w:r>
          </w:p>
        </w:tc>
      </w:tr>
      <w:tr w:rsidR="64CFFA49" w:rsidRPr="00C3132E" w14:paraId="1F8E6D47" w14:textId="77777777" w:rsidTr="007F4932">
        <w:trPr>
          <w:trHeight w:val="300"/>
        </w:trPr>
        <w:tc>
          <w:tcPr>
            <w:tcW w:w="2124" w:type="dxa"/>
            <w:tcBorders>
              <w:top w:val="single" w:sz="6" w:space="0" w:color="auto"/>
              <w:left w:val="single" w:sz="6" w:space="0" w:color="auto"/>
              <w:bottom w:val="single" w:sz="6" w:space="0" w:color="auto"/>
              <w:right w:val="single" w:sz="6" w:space="0" w:color="auto"/>
            </w:tcBorders>
            <w:vAlign w:val="center"/>
          </w:tcPr>
          <w:p w14:paraId="50BB5D8B" w14:textId="2705BD14" w:rsidR="64CFFA49" w:rsidRPr="00C3132E" w:rsidRDefault="64CFFA49" w:rsidP="008A4894">
            <w:pPr>
              <w:spacing w:line="276" w:lineRule="auto"/>
              <w:jc w:val="center"/>
              <w:rPr>
                <w:rFonts w:ascii="Times New Roman" w:hAnsi="Times New Roman"/>
                <w:color w:val="000000" w:themeColor="text1"/>
                <w:sz w:val="22"/>
                <w:szCs w:val="22"/>
              </w:rPr>
            </w:pPr>
            <w:r w:rsidRPr="00C3132E">
              <w:rPr>
                <w:rFonts w:ascii="Times New Roman" w:hAnsi="Times New Roman"/>
                <w:color w:val="000000" w:themeColor="text1"/>
                <w:sz w:val="22"/>
                <w:szCs w:val="22"/>
              </w:rPr>
              <w:t>Acrylic Body Panel (40cm X 20cm)</w:t>
            </w:r>
          </w:p>
        </w:tc>
        <w:tc>
          <w:tcPr>
            <w:tcW w:w="1134" w:type="dxa"/>
            <w:tcBorders>
              <w:top w:val="single" w:sz="6" w:space="0" w:color="auto"/>
              <w:left w:val="single" w:sz="6" w:space="0" w:color="auto"/>
              <w:bottom w:val="single" w:sz="6" w:space="0" w:color="auto"/>
              <w:right w:val="single" w:sz="6" w:space="0" w:color="auto"/>
            </w:tcBorders>
            <w:vAlign w:val="center"/>
          </w:tcPr>
          <w:p w14:paraId="627821A2" w14:textId="22336BA1" w:rsidR="64CFFA49" w:rsidRPr="00C3132E" w:rsidRDefault="64CFFA49" w:rsidP="008A4894">
            <w:pPr>
              <w:spacing w:line="276" w:lineRule="auto"/>
              <w:jc w:val="center"/>
              <w:rPr>
                <w:rFonts w:ascii="Times New Roman" w:hAnsi="Times New Roman"/>
                <w:color w:val="000000" w:themeColor="text1"/>
                <w:sz w:val="22"/>
                <w:szCs w:val="22"/>
              </w:rPr>
            </w:pPr>
            <w:r w:rsidRPr="00C3132E">
              <w:rPr>
                <w:rFonts w:ascii="Times New Roman" w:hAnsi="Times New Roman"/>
                <w:color w:val="000000" w:themeColor="text1"/>
                <w:sz w:val="22"/>
                <w:szCs w:val="22"/>
              </w:rPr>
              <w:t>4</w:t>
            </w:r>
          </w:p>
        </w:tc>
        <w:tc>
          <w:tcPr>
            <w:tcW w:w="1062" w:type="dxa"/>
            <w:tcBorders>
              <w:top w:val="single" w:sz="6" w:space="0" w:color="auto"/>
              <w:left w:val="single" w:sz="6" w:space="0" w:color="auto"/>
              <w:bottom w:val="single" w:sz="6" w:space="0" w:color="auto"/>
              <w:right w:val="single" w:sz="6" w:space="0" w:color="auto"/>
            </w:tcBorders>
            <w:vAlign w:val="center"/>
          </w:tcPr>
          <w:p w14:paraId="41EBE5BB" w14:textId="29B4BE48" w:rsidR="64CFFA49" w:rsidRPr="00C3132E" w:rsidRDefault="64CFFA49" w:rsidP="008A4894">
            <w:pPr>
              <w:spacing w:line="276" w:lineRule="auto"/>
              <w:jc w:val="center"/>
              <w:rPr>
                <w:rFonts w:ascii="Times New Roman" w:hAnsi="Times New Roman"/>
                <w:color w:val="000000" w:themeColor="text1"/>
                <w:sz w:val="22"/>
                <w:szCs w:val="22"/>
              </w:rPr>
            </w:pPr>
            <w:r w:rsidRPr="00C3132E">
              <w:rPr>
                <w:rFonts w:ascii="Times New Roman" w:hAnsi="Times New Roman"/>
                <w:color w:val="000000" w:themeColor="text1"/>
                <w:sz w:val="22"/>
                <w:szCs w:val="22"/>
              </w:rPr>
              <w:t>£5.75</w:t>
            </w:r>
          </w:p>
        </w:tc>
        <w:tc>
          <w:tcPr>
            <w:tcW w:w="1410" w:type="dxa"/>
            <w:tcBorders>
              <w:top w:val="single" w:sz="6" w:space="0" w:color="auto"/>
              <w:left w:val="single" w:sz="6" w:space="0" w:color="auto"/>
              <w:bottom w:val="single" w:sz="6" w:space="0" w:color="auto"/>
              <w:right w:val="single" w:sz="6" w:space="0" w:color="auto"/>
            </w:tcBorders>
            <w:vAlign w:val="center"/>
          </w:tcPr>
          <w:p w14:paraId="7D6A3CF0" w14:textId="6B964A15" w:rsidR="64CFFA49" w:rsidRPr="00C3132E" w:rsidRDefault="64CFFA49" w:rsidP="008A4894">
            <w:pPr>
              <w:spacing w:line="276" w:lineRule="auto"/>
              <w:jc w:val="center"/>
              <w:rPr>
                <w:rFonts w:ascii="Times New Roman" w:hAnsi="Times New Roman"/>
                <w:color w:val="000000" w:themeColor="text1"/>
                <w:sz w:val="22"/>
                <w:szCs w:val="22"/>
              </w:rPr>
            </w:pPr>
            <w:r w:rsidRPr="00C3132E">
              <w:rPr>
                <w:rFonts w:ascii="Times New Roman" w:hAnsi="Times New Roman"/>
                <w:color w:val="000000" w:themeColor="text1"/>
                <w:sz w:val="22"/>
                <w:szCs w:val="22"/>
              </w:rPr>
              <w:t>20</w:t>
            </w:r>
            <w:r w:rsidRPr="00C3132E">
              <w:rPr>
                <w:rFonts w:ascii="Times New Roman" w:hAnsi="Times New Roman"/>
                <w:color w:val="000000" w:themeColor="text1"/>
                <w:sz w:val="22"/>
                <w:szCs w:val="22"/>
                <w:vertAlign w:val="superscript"/>
              </w:rPr>
              <w:t>th</w:t>
            </w:r>
            <w:r w:rsidRPr="00C3132E">
              <w:rPr>
                <w:rFonts w:ascii="Times New Roman" w:hAnsi="Times New Roman"/>
                <w:color w:val="000000" w:themeColor="text1"/>
                <w:sz w:val="22"/>
                <w:szCs w:val="22"/>
              </w:rPr>
              <w:t xml:space="preserve"> May</w:t>
            </w:r>
          </w:p>
        </w:tc>
        <w:tc>
          <w:tcPr>
            <w:tcW w:w="1575" w:type="dxa"/>
            <w:tcBorders>
              <w:top w:val="single" w:sz="6" w:space="0" w:color="auto"/>
              <w:left w:val="single" w:sz="6" w:space="0" w:color="auto"/>
              <w:bottom w:val="single" w:sz="6" w:space="0" w:color="auto"/>
              <w:right w:val="single" w:sz="6" w:space="0" w:color="auto"/>
            </w:tcBorders>
            <w:vAlign w:val="center"/>
          </w:tcPr>
          <w:p w14:paraId="6D918842" w14:textId="15F48BE1" w:rsidR="64CFFA49" w:rsidRPr="00C3132E" w:rsidRDefault="64CFFA49" w:rsidP="008A4894">
            <w:pPr>
              <w:spacing w:line="276" w:lineRule="auto"/>
              <w:jc w:val="center"/>
              <w:rPr>
                <w:rFonts w:ascii="Times New Roman" w:hAnsi="Times New Roman"/>
                <w:color w:val="000000" w:themeColor="text1"/>
                <w:sz w:val="22"/>
                <w:szCs w:val="22"/>
              </w:rPr>
            </w:pPr>
            <w:r w:rsidRPr="00C3132E">
              <w:rPr>
                <w:rFonts w:ascii="Times New Roman" w:hAnsi="Times New Roman"/>
                <w:color w:val="000000" w:themeColor="text1"/>
                <w:sz w:val="22"/>
                <w:szCs w:val="22"/>
              </w:rPr>
              <w:t>£23</w:t>
            </w:r>
          </w:p>
        </w:tc>
      </w:tr>
      <w:tr w:rsidR="64CFFA49" w:rsidRPr="00C3132E" w14:paraId="21576717" w14:textId="77777777" w:rsidTr="007F4932">
        <w:trPr>
          <w:trHeight w:val="300"/>
        </w:trPr>
        <w:tc>
          <w:tcPr>
            <w:tcW w:w="2124" w:type="dxa"/>
            <w:tcBorders>
              <w:top w:val="single" w:sz="6" w:space="0" w:color="auto"/>
              <w:left w:val="single" w:sz="6" w:space="0" w:color="auto"/>
              <w:bottom w:val="single" w:sz="6" w:space="0" w:color="auto"/>
              <w:right w:val="single" w:sz="6" w:space="0" w:color="auto"/>
            </w:tcBorders>
            <w:vAlign w:val="center"/>
          </w:tcPr>
          <w:p w14:paraId="74DDA296" w14:textId="61A6E14C" w:rsidR="64CFFA49" w:rsidRPr="00C3132E" w:rsidRDefault="64CFFA49" w:rsidP="008A4894">
            <w:pPr>
              <w:spacing w:line="276" w:lineRule="auto"/>
              <w:jc w:val="center"/>
              <w:rPr>
                <w:rFonts w:ascii="Times New Roman" w:hAnsi="Times New Roman"/>
                <w:color w:val="000000" w:themeColor="text1"/>
                <w:sz w:val="22"/>
                <w:szCs w:val="22"/>
              </w:rPr>
            </w:pPr>
            <w:r w:rsidRPr="00C3132E">
              <w:rPr>
                <w:rFonts w:ascii="Times New Roman" w:hAnsi="Times New Roman"/>
                <w:color w:val="000000" w:themeColor="text1"/>
                <w:sz w:val="22"/>
                <w:szCs w:val="22"/>
              </w:rPr>
              <w:t>PVC Pipe</w:t>
            </w:r>
          </w:p>
        </w:tc>
        <w:tc>
          <w:tcPr>
            <w:tcW w:w="1134" w:type="dxa"/>
            <w:tcBorders>
              <w:top w:val="single" w:sz="6" w:space="0" w:color="auto"/>
              <w:left w:val="single" w:sz="6" w:space="0" w:color="auto"/>
              <w:bottom w:val="single" w:sz="6" w:space="0" w:color="auto"/>
              <w:right w:val="single" w:sz="6" w:space="0" w:color="auto"/>
            </w:tcBorders>
            <w:vAlign w:val="center"/>
          </w:tcPr>
          <w:p w14:paraId="0354D724" w14:textId="5A1E010A" w:rsidR="64CFFA49" w:rsidRPr="00C3132E" w:rsidRDefault="64CFFA49" w:rsidP="008A4894">
            <w:pPr>
              <w:spacing w:line="276" w:lineRule="auto"/>
              <w:jc w:val="center"/>
              <w:rPr>
                <w:rFonts w:ascii="Times New Roman" w:hAnsi="Times New Roman"/>
                <w:color w:val="000000" w:themeColor="text1"/>
                <w:sz w:val="22"/>
                <w:szCs w:val="22"/>
              </w:rPr>
            </w:pPr>
            <w:r w:rsidRPr="00C3132E">
              <w:rPr>
                <w:rFonts w:ascii="Times New Roman" w:hAnsi="Times New Roman"/>
                <w:color w:val="000000" w:themeColor="text1"/>
                <w:sz w:val="22"/>
                <w:szCs w:val="22"/>
              </w:rPr>
              <w:t>1</w:t>
            </w:r>
          </w:p>
        </w:tc>
        <w:tc>
          <w:tcPr>
            <w:tcW w:w="1062" w:type="dxa"/>
            <w:tcBorders>
              <w:top w:val="single" w:sz="6" w:space="0" w:color="auto"/>
              <w:left w:val="single" w:sz="6" w:space="0" w:color="auto"/>
              <w:bottom w:val="single" w:sz="6" w:space="0" w:color="auto"/>
              <w:right w:val="single" w:sz="6" w:space="0" w:color="auto"/>
            </w:tcBorders>
            <w:vAlign w:val="center"/>
          </w:tcPr>
          <w:p w14:paraId="30B434B0" w14:textId="4C1AD411" w:rsidR="64CFFA49" w:rsidRPr="00C3132E" w:rsidRDefault="64CFFA49" w:rsidP="008A4894">
            <w:pPr>
              <w:spacing w:line="276" w:lineRule="auto"/>
              <w:jc w:val="center"/>
              <w:rPr>
                <w:rFonts w:ascii="Times New Roman" w:hAnsi="Times New Roman"/>
                <w:color w:val="000000" w:themeColor="text1"/>
                <w:sz w:val="22"/>
                <w:szCs w:val="22"/>
              </w:rPr>
            </w:pPr>
            <w:r w:rsidRPr="00C3132E">
              <w:rPr>
                <w:rFonts w:ascii="Times New Roman" w:hAnsi="Times New Roman"/>
                <w:color w:val="000000" w:themeColor="text1"/>
                <w:sz w:val="22"/>
                <w:szCs w:val="22"/>
              </w:rPr>
              <w:t>£43.62</w:t>
            </w:r>
          </w:p>
        </w:tc>
        <w:tc>
          <w:tcPr>
            <w:tcW w:w="1410" w:type="dxa"/>
            <w:tcBorders>
              <w:top w:val="single" w:sz="6" w:space="0" w:color="auto"/>
              <w:left w:val="single" w:sz="6" w:space="0" w:color="auto"/>
              <w:bottom w:val="single" w:sz="6" w:space="0" w:color="auto"/>
              <w:right w:val="single" w:sz="6" w:space="0" w:color="auto"/>
            </w:tcBorders>
            <w:vAlign w:val="center"/>
          </w:tcPr>
          <w:p w14:paraId="4CF128D4" w14:textId="47493927" w:rsidR="64CFFA49" w:rsidRPr="00C3132E" w:rsidRDefault="64CFFA49" w:rsidP="008A4894">
            <w:pPr>
              <w:spacing w:line="276" w:lineRule="auto"/>
              <w:jc w:val="center"/>
              <w:rPr>
                <w:rFonts w:ascii="Times New Roman" w:hAnsi="Times New Roman"/>
                <w:color w:val="000000" w:themeColor="text1"/>
                <w:sz w:val="22"/>
                <w:szCs w:val="22"/>
              </w:rPr>
            </w:pPr>
            <w:r w:rsidRPr="00C3132E">
              <w:rPr>
                <w:rFonts w:ascii="Times New Roman" w:hAnsi="Times New Roman"/>
                <w:color w:val="000000" w:themeColor="text1"/>
                <w:sz w:val="22"/>
                <w:szCs w:val="22"/>
              </w:rPr>
              <w:t>12</w:t>
            </w:r>
            <w:r w:rsidRPr="00C3132E">
              <w:rPr>
                <w:rFonts w:ascii="Times New Roman" w:hAnsi="Times New Roman"/>
                <w:color w:val="000000" w:themeColor="text1"/>
                <w:sz w:val="22"/>
                <w:szCs w:val="22"/>
                <w:vertAlign w:val="superscript"/>
              </w:rPr>
              <w:t>th</w:t>
            </w:r>
            <w:r w:rsidRPr="00C3132E">
              <w:rPr>
                <w:rFonts w:ascii="Times New Roman" w:hAnsi="Times New Roman"/>
                <w:color w:val="000000" w:themeColor="text1"/>
                <w:sz w:val="22"/>
                <w:szCs w:val="22"/>
              </w:rPr>
              <w:t xml:space="preserve"> May</w:t>
            </w:r>
          </w:p>
        </w:tc>
        <w:tc>
          <w:tcPr>
            <w:tcW w:w="1575" w:type="dxa"/>
            <w:tcBorders>
              <w:top w:val="single" w:sz="6" w:space="0" w:color="auto"/>
              <w:left w:val="single" w:sz="6" w:space="0" w:color="auto"/>
              <w:bottom w:val="single" w:sz="6" w:space="0" w:color="auto"/>
              <w:right w:val="single" w:sz="6" w:space="0" w:color="auto"/>
            </w:tcBorders>
            <w:vAlign w:val="center"/>
          </w:tcPr>
          <w:p w14:paraId="422C7AA8" w14:textId="3C467E8C" w:rsidR="64CFFA49" w:rsidRPr="00C3132E" w:rsidRDefault="64CFFA49" w:rsidP="008A4894">
            <w:pPr>
              <w:spacing w:line="276" w:lineRule="auto"/>
              <w:jc w:val="center"/>
              <w:rPr>
                <w:rFonts w:ascii="Times New Roman" w:hAnsi="Times New Roman"/>
                <w:color w:val="000000" w:themeColor="text1"/>
                <w:sz w:val="22"/>
                <w:szCs w:val="22"/>
              </w:rPr>
            </w:pPr>
            <w:r w:rsidRPr="00C3132E">
              <w:rPr>
                <w:rFonts w:ascii="Times New Roman" w:hAnsi="Times New Roman"/>
                <w:color w:val="000000" w:themeColor="text1"/>
                <w:sz w:val="22"/>
                <w:szCs w:val="22"/>
              </w:rPr>
              <w:t>£43.62</w:t>
            </w:r>
          </w:p>
        </w:tc>
      </w:tr>
      <w:tr w:rsidR="64CFFA49" w:rsidRPr="00C3132E" w14:paraId="0FEB0D63" w14:textId="77777777" w:rsidTr="007F4932">
        <w:trPr>
          <w:trHeight w:val="300"/>
        </w:trPr>
        <w:tc>
          <w:tcPr>
            <w:tcW w:w="2124" w:type="dxa"/>
            <w:tcBorders>
              <w:top w:val="single" w:sz="6" w:space="0" w:color="auto"/>
              <w:left w:val="single" w:sz="6" w:space="0" w:color="auto"/>
              <w:bottom w:val="single" w:sz="6" w:space="0" w:color="auto"/>
              <w:right w:val="single" w:sz="6" w:space="0" w:color="auto"/>
            </w:tcBorders>
            <w:vAlign w:val="center"/>
          </w:tcPr>
          <w:p w14:paraId="3E4E46AC" w14:textId="777189B0" w:rsidR="64CFFA49" w:rsidRPr="00C3132E" w:rsidRDefault="64CFFA49" w:rsidP="008A4894">
            <w:pPr>
              <w:spacing w:line="276" w:lineRule="auto"/>
              <w:jc w:val="center"/>
              <w:rPr>
                <w:rFonts w:ascii="Times New Roman" w:hAnsi="Times New Roman"/>
                <w:color w:val="000000" w:themeColor="text1"/>
                <w:sz w:val="22"/>
                <w:szCs w:val="22"/>
              </w:rPr>
            </w:pPr>
            <w:r w:rsidRPr="00C3132E">
              <w:rPr>
                <w:rFonts w:ascii="Times New Roman" w:hAnsi="Times New Roman"/>
                <w:color w:val="000000" w:themeColor="text1"/>
                <w:sz w:val="22"/>
                <w:szCs w:val="22"/>
              </w:rPr>
              <w:t>Wheels</w:t>
            </w:r>
          </w:p>
        </w:tc>
        <w:tc>
          <w:tcPr>
            <w:tcW w:w="1134" w:type="dxa"/>
            <w:tcBorders>
              <w:top w:val="single" w:sz="6" w:space="0" w:color="auto"/>
              <w:left w:val="single" w:sz="6" w:space="0" w:color="auto"/>
              <w:bottom w:val="single" w:sz="6" w:space="0" w:color="auto"/>
              <w:right w:val="single" w:sz="6" w:space="0" w:color="auto"/>
            </w:tcBorders>
            <w:vAlign w:val="center"/>
          </w:tcPr>
          <w:p w14:paraId="0060A5E4" w14:textId="59BC140E" w:rsidR="64CFFA49" w:rsidRPr="00C3132E" w:rsidRDefault="64CFFA49" w:rsidP="008A4894">
            <w:pPr>
              <w:spacing w:line="276" w:lineRule="auto"/>
              <w:jc w:val="center"/>
              <w:rPr>
                <w:rFonts w:ascii="Times New Roman" w:hAnsi="Times New Roman"/>
                <w:color w:val="000000" w:themeColor="text1"/>
                <w:sz w:val="22"/>
                <w:szCs w:val="22"/>
              </w:rPr>
            </w:pPr>
            <w:r w:rsidRPr="00C3132E">
              <w:rPr>
                <w:rFonts w:ascii="Times New Roman" w:hAnsi="Times New Roman"/>
                <w:color w:val="000000" w:themeColor="text1"/>
                <w:sz w:val="22"/>
                <w:szCs w:val="22"/>
              </w:rPr>
              <w:t>6</w:t>
            </w:r>
          </w:p>
        </w:tc>
        <w:tc>
          <w:tcPr>
            <w:tcW w:w="1062" w:type="dxa"/>
            <w:tcBorders>
              <w:top w:val="single" w:sz="6" w:space="0" w:color="auto"/>
              <w:left w:val="single" w:sz="6" w:space="0" w:color="auto"/>
              <w:bottom w:val="single" w:sz="6" w:space="0" w:color="auto"/>
              <w:right w:val="single" w:sz="6" w:space="0" w:color="auto"/>
            </w:tcBorders>
            <w:vAlign w:val="center"/>
          </w:tcPr>
          <w:p w14:paraId="565B75C4" w14:textId="1F5A4550" w:rsidR="64CFFA49" w:rsidRPr="00C3132E" w:rsidRDefault="64CFFA49" w:rsidP="008A4894">
            <w:pPr>
              <w:spacing w:line="276" w:lineRule="auto"/>
              <w:jc w:val="center"/>
              <w:rPr>
                <w:rFonts w:ascii="Times New Roman" w:hAnsi="Times New Roman"/>
                <w:color w:val="000000" w:themeColor="text1"/>
                <w:sz w:val="22"/>
                <w:szCs w:val="22"/>
              </w:rPr>
            </w:pPr>
            <w:r w:rsidRPr="00C3132E">
              <w:rPr>
                <w:rFonts w:ascii="Times New Roman" w:hAnsi="Times New Roman"/>
                <w:color w:val="000000" w:themeColor="text1"/>
                <w:sz w:val="22"/>
                <w:szCs w:val="22"/>
              </w:rPr>
              <w:t>£3.16</w:t>
            </w:r>
          </w:p>
        </w:tc>
        <w:tc>
          <w:tcPr>
            <w:tcW w:w="1410" w:type="dxa"/>
            <w:tcBorders>
              <w:top w:val="single" w:sz="6" w:space="0" w:color="auto"/>
              <w:left w:val="single" w:sz="6" w:space="0" w:color="auto"/>
              <w:bottom w:val="single" w:sz="6" w:space="0" w:color="auto"/>
              <w:right w:val="single" w:sz="6" w:space="0" w:color="auto"/>
            </w:tcBorders>
            <w:vAlign w:val="center"/>
          </w:tcPr>
          <w:p w14:paraId="2924B461" w14:textId="001C2CE5" w:rsidR="64CFFA49" w:rsidRPr="00C3132E" w:rsidRDefault="64CFFA49" w:rsidP="008A4894">
            <w:pPr>
              <w:spacing w:line="276" w:lineRule="auto"/>
              <w:jc w:val="center"/>
              <w:rPr>
                <w:rFonts w:ascii="Times New Roman" w:hAnsi="Times New Roman"/>
                <w:color w:val="000000" w:themeColor="text1"/>
                <w:sz w:val="22"/>
                <w:szCs w:val="22"/>
              </w:rPr>
            </w:pPr>
            <w:r w:rsidRPr="00C3132E">
              <w:rPr>
                <w:rFonts w:ascii="Times New Roman" w:hAnsi="Times New Roman"/>
                <w:color w:val="000000" w:themeColor="text1"/>
                <w:sz w:val="22"/>
                <w:szCs w:val="22"/>
              </w:rPr>
              <w:t>20</w:t>
            </w:r>
            <w:r w:rsidRPr="00C3132E">
              <w:rPr>
                <w:rFonts w:ascii="Times New Roman" w:hAnsi="Times New Roman"/>
                <w:color w:val="000000" w:themeColor="text1"/>
                <w:sz w:val="22"/>
                <w:szCs w:val="22"/>
                <w:vertAlign w:val="superscript"/>
              </w:rPr>
              <w:t>th</w:t>
            </w:r>
            <w:r w:rsidRPr="00C3132E">
              <w:rPr>
                <w:rFonts w:ascii="Times New Roman" w:hAnsi="Times New Roman"/>
                <w:color w:val="000000" w:themeColor="text1"/>
                <w:sz w:val="22"/>
                <w:szCs w:val="22"/>
              </w:rPr>
              <w:t xml:space="preserve"> May</w:t>
            </w:r>
          </w:p>
        </w:tc>
        <w:tc>
          <w:tcPr>
            <w:tcW w:w="1575" w:type="dxa"/>
            <w:tcBorders>
              <w:top w:val="single" w:sz="6" w:space="0" w:color="auto"/>
              <w:left w:val="single" w:sz="6" w:space="0" w:color="auto"/>
              <w:bottom w:val="single" w:sz="6" w:space="0" w:color="auto"/>
              <w:right w:val="single" w:sz="6" w:space="0" w:color="auto"/>
            </w:tcBorders>
            <w:vAlign w:val="center"/>
          </w:tcPr>
          <w:p w14:paraId="1AA8A014" w14:textId="6521DAF0" w:rsidR="64CFFA49" w:rsidRPr="00C3132E" w:rsidRDefault="64CFFA49" w:rsidP="008A4894">
            <w:pPr>
              <w:spacing w:line="276" w:lineRule="auto"/>
              <w:jc w:val="center"/>
              <w:rPr>
                <w:rFonts w:ascii="Times New Roman" w:hAnsi="Times New Roman"/>
                <w:color w:val="000000" w:themeColor="text1"/>
                <w:sz w:val="22"/>
                <w:szCs w:val="22"/>
              </w:rPr>
            </w:pPr>
            <w:r w:rsidRPr="00C3132E">
              <w:rPr>
                <w:rFonts w:ascii="Times New Roman" w:hAnsi="Times New Roman"/>
                <w:color w:val="000000" w:themeColor="text1"/>
                <w:sz w:val="22"/>
                <w:szCs w:val="22"/>
              </w:rPr>
              <w:t>£18.96</w:t>
            </w:r>
          </w:p>
        </w:tc>
      </w:tr>
      <w:tr w:rsidR="64CFFA49" w:rsidRPr="00C3132E" w14:paraId="68F91E8C" w14:textId="77777777" w:rsidTr="007F4932">
        <w:trPr>
          <w:trHeight w:val="300"/>
        </w:trPr>
        <w:tc>
          <w:tcPr>
            <w:tcW w:w="2124" w:type="dxa"/>
            <w:tcBorders>
              <w:top w:val="single" w:sz="6" w:space="0" w:color="auto"/>
              <w:left w:val="single" w:sz="6" w:space="0" w:color="auto"/>
              <w:bottom w:val="single" w:sz="6" w:space="0" w:color="auto"/>
              <w:right w:val="single" w:sz="6" w:space="0" w:color="auto"/>
            </w:tcBorders>
            <w:vAlign w:val="center"/>
          </w:tcPr>
          <w:p w14:paraId="2E791F95" w14:textId="5ED910F6" w:rsidR="64CFFA49" w:rsidRPr="00C3132E" w:rsidRDefault="64CFFA49" w:rsidP="008A4894">
            <w:pPr>
              <w:spacing w:line="276" w:lineRule="auto"/>
              <w:jc w:val="center"/>
              <w:rPr>
                <w:rFonts w:ascii="Times New Roman" w:hAnsi="Times New Roman"/>
                <w:color w:val="000000" w:themeColor="text1"/>
                <w:sz w:val="22"/>
                <w:szCs w:val="22"/>
              </w:rPr>
            </w:pPr>
            <w:r w:rsidRPr="00C3132E">
              <w:rPr>
                <w:rFonts w:ascii="Times New Roman" w:hAnsi="Times New Roman"/>
                <w:color w:val="000000" w:themeColor="text1"/>
                <w:sz w:val="22"/>
                <w:szCs w:val="22"/>
              </w:rPr>
              <w:t>Wheels Adapter</w:t>
            </w:r>
          </w:p>
        </w:tc>
        <w:tc>
          <w:tcPr>
            <w:tcW w:w="1134" w:type="dxa"/>
            <w:tcBorders>
              <w:top w:val="single" w:sz="6" w:space="0" w:color="auto"/>
              <w:left w:val="single" w:sz="6" w:space="0" w:color="auto"/>
              <w:bottom w:val="single" w:sz="6" w:space="0" w:color="auto"/>
              <w:right w:val="single" w:sz="6" w:space="0" w:color="auto"/>
            </w:tcBorders>
            <w:vAlign w:val="center"/>
          </w:tcPr>
          <w:p w14:paraId="17D6DDD6" w14:textId="486C9D29" w:rsidR="64CFFA49" w:rsidRPr="00C3132E" w:rsidRDefault="64CFFA49" w:rsidP="008A4894">
            <w:pPr>
              <w:spacing w:line="276" w:lineRule="auto"/>
              <w:jc w:val="center"/>
              <w:rPr>
                <w:rFonts w:ascii="Times New Roman" w:hAnsi="Times New Roman"/>
                <w:color w:val="000000" w:themeColor="text1"/>
                <w:sz w:val="22"/>
                <w:szCs w:val="22"/>
              </w:rPr>
            </w:pPr>
            <w:r w:rsidRPr="00C3132E">
              <w:rPr>
                <w:rFonts w:ascii="Times New Roman" w:hAnsi="Times New Roman"/>
                <w:color w:val="000000" w:themeColor="text1"/>
                <w:sz w:val="22"/>
                <w:szCs w:val="22"/>
              </w:rPr>
              <w:t>6</w:t>
            </w:r>
          </w:p>
        </w:tc>
        <w:tc>
          <w:tcPr>
            <w:tcW w:w="1062" w:type="dxa"/>
            <w:tcBorders>
              <w:top w:val="single" w:sz="6" w:space="0" w:color="auto"/>
              <w:left w:val="single" w:sz="6" w:space="0" w:color="auto"/>
              <w:bottom w:val="single" w:sz="6" w:space="0" w:color="auto"/>
              <w:right w:val="single" w:sz="6" w:space="0" w:color="auto"/>
            </w:tcBorders>
            <w:vAlign w:val="center"/>
          </w:tcPr>
          <w:p w14:paraId="4D5C56B7" w14:textId="09D60809" w:rsidR="64CFFA49" w:rsidRPr="00C3132E" w:rsidRDefault="64CFFA49" w:rsidP="008A4894">
            <w:pPr>
              <w:spacing w:line="276" w:lineRule="auto"/>
              <w:jc w:val="center"/>
              <w:rPr>
                <w:rFonts w:ascii="Times New Roman" w:hAnsi="Times New Roman"/>
                <w:sz w:val="22"/>
                <w:szCs w:val="22"/>
              </w:rPr>
            </w:pPr>
            <w:r w:rsidRPr="197801CD">
              <w:rPr>
                <w:rFonts w:ascii="Times New Roman" w:hAnsi="Times New Roman"/>
                <w:sz w:val="22"/>
                <w:szCs w:val="22"/>
              </w:rPr>
              <w:t>IH-M</w:t>
            </w:r>
          </w:p>
        </w:tc>
        <w:tc>
          <w:tcPr>
            <w:tcW w:w="1410" w:type="dxa"/>
            <w:tcBorders>
              <w:top w:val="single" w:sz="6" w:space="0" w:color="auto"/>
              <w:left w:val="single" w:sz="6" w:space="0" w:color="auto"/>
              <w:bottom w:val="single" w:sz="6" w:space="0" w:color="auto"/>
              <w:right w:val="single" w:sz="6" w:space="0" w:color="auto"/>
            </w:tcBorders>
            <w:vAlign w:val="center"/>
          </w:tcPr>
          <w:p w14:paraId="3DF41B49" w14:textId="04CCAEE6" w:rsidR="64CFFA49" w:rsidRPr="00C3132E" w:rsidRDefault="64CFFA49" w:rsidP="008A4894">
            <w:pPr>
              <w:spacing w:line="276" w:lineRule="auto"/>
              <w:jc w:val="center"/>
              <w:rPr>
                <w:rFonts w:ascii="Times New Roman" w:hAnsi="Times New Roman"/>
                <w:sz w:val="22"/>
                <w:szCs w:val="22"/>
              </w:rPr>
            </w:pPr>
            <w:r w:rsidRPr="197801CD">
              <w:rPr>
                <w:rFonts w:ascii="Times New Roman" w:hAnsi="Times New Roman"/>
                <w:sz w:val="22"/>
                <w:szCs w:val="22"/>
              </w:rPr>
              <w:t>18</w:t>
            </w:r>
            <w:r w:rsidRPr="197801CD">
              <w:rPr>
                <w:rFonts w:ascii="Times New Roman" w:hAnsi="Times New Roman"/>
                <w:sz w:val="22"/>
                <w:szCs w:val="22"/>
                <w:vertAlign w:val="superscript"/>
              </w:rPr>
              <w:t>th</w:t>
            </w:r>
            <w:r w:rsidRPr="197801CD">
              <w:rPr>
                <w:rFonts w:ascii="Times New Roman" w:hAnsi="Times New Roman"/>
                <w:sz w:val="22"/>
                <w:szCs w:val="22"/>
              </w:rPr>
              <w:t xml:space="preserve"> May</w:t>
            </w:r>
          </w:p>
        </w:tc>
        <w:tc>
          <w:tcPr>
            <w:tcW w:w="1575" w:type="dxa"/>
            <w:tcBorders>
              <w:top w:val="single" w:sz="6" w:space="0" w:color="auto"/>
              <w:left w:val="single" w:sz="6" w:space="0" w:color="auto"/>
              <w:bottom w:val="single" w:sz="6" w:space="0" w:color="auto"/>
              <w:right w:val="single" w:sz="6" w:space="0" w:color="auto"/>
            </w:tcBorders>
            <w:vAlign w:val="center"/>
          </w:tcPr>
          <w:p w14:paraId="3F0B223A" w14:textId="72FF0873" w:rsidR="64CFFA49" w:rsidRPr="00C3132E" w:rsidRDefault="64CFFA49" w:rsidP="008A4894">
            <w:pPr>
              <w:spacing w:line="276" w:lineRule="auto"/>
              <w:jc w:val="center"/>
              <w:rPr>
                <w:rFonts w:ascii="Times New Roman" w:hAnsi="Times New Roman"/>
                <w:sz w:val="22"/>
                <w:szCs w:val="22"/>
              </w:rPr>
            </w:pPr>
            <w:r w:rsidRPr="197801CD">
              <w:rPr>
                <w:rFonts w:ascii="Times New Roman" w:hAnsi="Times New Roman"/>
                <w:sz w:val="22"/>
                <w:szCs w:val="22"/>
              </w:rPr>
              <w:t>-</w:t>
            </w:r>
          </w:p>
        </w:tc>
      </w:tr>
      <w:tr w:rsidR="64CFFA49" w:rsidRPr="00C3132E" w14:paraId="70B9672F" w14:textId="77777777" w:rsidTr="007F4932">
        <w:trPr>
          <w:trHeight w:val="300"/>
        </w:trPr>
        <w:tc>
          <w:tcPr>
            <w:tcW w:w="2124" w:type="dxa"/>
            <w:tcBorders>
              <w:top w:val="single" w:sz="6" w:space="0" w:color="auto"/>
              <w:left w:val="single" w:sz="6" w:space="0" w:color="auto"/>
              <w:bottom w:val="single" w:sz="6" w:space="0" w:color="auto"/>
              <w:right w:val="single" w:sz="6" w:space="0" w:color="auto"/>
            </w:tcBorders>
            <w:vAlign w:val="center"/>
          </w:tcPr>
          <w:p w14:paraId="36860D75" w14:textId="3CF4130C" w:rsidR="64CFFA49" w:rsidRPr="00C3132E" w:rsidRDefault="64CFFA49" w:rsidP="008A4894">
            <w:pPr>
              <w:spacing w:line="276" w:lineRule="auto"/>
              <w:jc w:val="center"/>
              <w:rPr>
                <w:rFonts w:ascii="Times New Roman" w:hAnsi="Times New Roman"/>
                <w:sz w:val="22"/>
                <w:szCs w:val="22"/>
              </w:rPr>
            </w:pPr>
            <w:r w:rsidRPr="197801CD">
              <w:rPr>
                <w:rFonts w:ascii="Times New Roman" w:hAnsi="Times New Roman"/>
                <w:sz w:val="22"/>
                <w:szCs w:val="22"/>
              </w:rPr>
              <w:t>Motor drivers</w:t>
            </w:r>
          </w:p>
        </w:tc>
        <w:tc>
          <w:tcPr>
            <w:tcW w:w="1134" w:type="dxa"/>
            <w:tcBorders>
              <w:top w:val="single" w:sz="6" w:space="0" w:color="auto"/>
              <w:left w:val="single" w:sz="6" w:space="0" w:color="auto"/>
              <w:bottom w:val="single" w:sz="6" w:space="0" w:color="auto"/>
              <w:right w:val="single" w:sz="6" w:space="0" w:color="auto"/>
            </w:tcBorders>
            <w:vAlign w:val="center"/>
          </w:tcPr>
          <w:p w14:paraId="7CB22E7B" w14:textId="7A8B8328" w:rsidR="64CFFA49" w:rsidRPr="00C3132E" w:rsidRDefault="64CFFA49" w:rsidP="008A4894">
            <w:pPr>
              <w:spacing w:line="276" w:lineRule="auto"/>
              <w:jc w:val="center"/>
              <w:rPr>
                <w:rFonts w:ascii="Times New Roman" w:hAnsi="Times New Roman"/>
                <w:sz w:val="22"/>
                <w:szCs w:val="22"/>
              </w:rPr>
            </w:pPr>
            <w:r w:rsidRPr="197801CD">
              <w:rPr>
                <w:rFonts w:ascii="Times New Roman" w:hAnsi="Times New Roman"/>
                <w:sz w:val="22"/>
                <w:szCs w:val="22"/>
              </w:rPr>
              <w:t>2</w:t>
            </w:r>
          </w:p>
        </w:tc>
        <w:tc>
          <w:tcPr>
            <w:tcW w:w="1062" w:type="dxa"/>
            <w:tcBorders>
              <w:top w:val="single" w:sz="6" w:space="0" w:color="auto"/>
              <w:left w:val="single" w:sz="6" w:space="0" w:color="auto"/>
              <w:bottom w:val="single" w:sz="6" w:space="0" w:color="auto"/>
              <w:right w:val="single" w:sz="6" w:space="0" w:color="auto"/>
            </w:tcBorders>
            <w:vAlign w:val="center"/>
          </w:tcPr>
          <w:p w14:paraId="196C1EC3" w14:textId="55338087" w:rsidR="64CFFA49" w:rsidRPr="00C3132E" w:rsidRDefault="64CFFA49" w:rsidP="008A4894">
            <w:pPr>
              <w:spacing w:line="276" w:lineRule="auto"/>
              <w:jc w:val="center"/>
              <w:rPr>
                <w:rFonts w:ascii="Times New Roman" w:hAnsi="Times New Roman"/>
                <w:sz w:val="22"/>
                <w:szCs w:val="22"/>
              </w:rPr>
            </w:pPr>
            <w:r w:rsidRPr="197801CD">
              <w:rPr>
                <w:rFonts w:ascii="Times New Roman" w:hAnsi="Times New Roman"/>
                <w:sz w:val="22"/>
                <w:szCs w:val="22"/>
              </w:rPr>
              <w:t>P-A</w:t>
            </w:r>
          </w:p>
        </w:tc>
        <w:tc>
          <w:tcPr>
            <w:tcW w:w="1410" w:type="dxa"/>
            <w:tcBorders>
              <w:top w:val="single" w:sz="6" w:space="0" w:color="auto"/>
              <w:left w:val="single" w:sz="6" w:space="0" w:color="auto"/>
              <w:bottom w:val="single" w:sz="6" w:space="0" w:color="auto"/>
              <w:right w:val="single" w:sz="6" w:space="0" w:color="auto"/>
            </w:tcBorders>
            <w:vAlign w:val="center"/>
          </w:tcPr>
          <w:p w14:paraId="518F0532" w14:textId="21100484" w:rsidR="64CFFA49" w:rsidRPr="00C3132E" w:rsidRDefault="64CFFA49" w:rsidP="008A4894">
            <w:pPr>
              <w:spacing w:line="276" w:lineRule="auto"/>
              <w:jc w:val="center"/>
              <w:rPr>
                <w:rFonts w:ascii="Times New Roman" w:hAnsi="Times New Roman"/>
                <w:color w:val="000000" w:themeColor="text1"/>
                <w:sz w:val="22"/>
                <w:szCs w:val="22"/>
              </w:rPr>
            </w:pPr>
            <w:r w:rsidRPr="00C3132E">
              <w:rPr>
                <w:rFonts w:ascii="Times New Roman" w:hAnsi="Times New Roman"/>
                <w:color w:val="000000" w:themeColor="text1"/>
                <w:sz w:val="22"/>
                <w:szCs w:val="22"/>
              </w:rPr>
              <w:t>20</w:t>
            </w:r>
            <w:r w:rsidRPr="00C3132E">
              <w:rPr>
                <w:rFonts w:ascii="Times New Roman" w:hAnsi="Times New Roman"/>
                <w:color w:val="000000" w:themeColor="text1"/>
                <w:sz w:val="22"/>
                <w:szCs w:val="22"/>
                <w:vertAlign w:val="superscript"/>
              </w:rPr>
              <w:t>th</w:t>
            </w:r>
            <w:r w:rsidRPr="00C3132E">
              <w:rPr>
                <w:rFonts w:ascii="Times New Roman" w:hAnsi="Times New Roman"/>
                <w:color w:val="000000" w:themeColor="text1"/>
                <w:sz w:val="22"/>
                <w:szCs w:val="22"/>
              </w:rPr>
              <w:t xml:space="preserve"> May</w:t>
            </w:r>
          </w:p>
        </w:tc>
        <w:tc>
          <w:tcPr>
            <w:tcW w:w="1575" w:type="dxa"/>
            <w:tcBorders>
              <w:top w:val="single" w:sz="6" w:space="0" w:color="auto"/>
              <w:left w:val="single" w:sz="6" w:space="0" w:color="auto"/>
              <w:bottom w:val="single" w:sz="6" w:space="0" w:color="auto"/>
              <w:right w:val="single" w:sz="6" w:space="0" w:color="auto"/>
            </w:tcBorders>
            <w:vAlign w:val="center"/>
          </w:tcPr>
          <w:p w14:paraId="5AD496E4" w14:textId="33D6A392" w:rsidR="64CFFA49" w:rsidRPr="00C3132E" w:rsidRDefault="64CFFA49" w:rsidP="008A4894">
            <w:pPr>
              <w:spacing w:line="276" w:lineRule="auto"/>
              <w:jc w:val="center"/>
              <w:rPr>
                <w:rFonts w:ascii="Times New Roman" w:hAnsi="Times New Roman"/>
                <w:sz w:val="22"/>
                <w:szCs w:val="22"/>
              </w:rPr>
            </w:pPr>
            <w:r w:rsidRPr="197801CD">
              <w:rPr>
                <w:rFonts w:ascii="Times New Roman" w:hAnsi="Times New Roman"/>
                <w:sz w:val="22"/>
                <w:szCs w:val="22"/>
              </w:rPr>
              <w:t>-</w:t>
            </w:r>
          </w:p>
        </w:tc>
      </w:tr>
      <w:tr w:rsidR="64CFFA49" w:rsidRPr="00C3132E" w14:paraId="27AE1A80" w14:textId="77777777" w:rsidTr="007F4932">
        <w:trPr>
          <w:trHeight w:val="300"/>
        </w:trPr>
        <w:tc>
          <w:tcPr>
            <w:tcW w:w="2124" w:type="dxa"/>
            <w:tcBorders>
              <w:top w:val="single" w:sz="6" w:space="0" w:color="auto"/>
              <w:left w:val="nil"/>
              <w:bottom w:val="nil"/>
              <w:right w:val="nil"/>
            </w:tcBorders>
            <w:vAlign w:val="center"/>
          </w:tcPr>
          <w:p w14:paraId="35FA9416" w14:textId="4C4DDA6D" w:rsidR="64CFFA49" w:rsidRPr="00C3132E" w:rsidRDefault="64CFFA49" w:rsidP="008A4894">
            <w:pPr>
              <w:spacing w:line="276" w:lineRule="auto"/>
              <w:jc w:val="center"/>
              <w:rPr>
                <w:rFonts w:ascii="Times New Roman" w:hAnsi="Times New Roman"/>
                <w:sz w:val="22"/>
                <w:szCs w:val="22"/>
              </w:rPr>
            </w:pPr>
          </w:p>
        </w:tc>
        <w:tc>
          <w:tcPr>
            <w:tcW w:w="2196" w:type="dxa"/>
            <w:gridSpan w:val="2"/>
            <w:tcBorders>
              <w:top w:val="single" w:sz="6" w:space="0" w:color="auto"/>
              <w:left w:val="nil"/>
              <w:bottom w:val="nil"/>
              <w:right w:val="single" w:sz="6" w:space="0" w:color="auto"/>
            </w:tcBorders>
            <w:vAlign w:val="center"/>
          </w:tcPr>
          <w:p w14:paraId="0F7A6F5C" w14:textId="48C11202" w:rsidR="64CFFA49" w:rsidRPr="00C3132E" w:rsidRDefault="64CFFA49" w:rsidP="008A4894">
            <w:pPr>
              <w:spacing w:line="276" w:lineRule="auto"/>
              <w:jc w:val="center"/>
              <w:rPr>
                <w:rFonts w:ascii="Times New Roman" w:hAnsi="Times New Roman"/>
                <w:sz w:val="22"/>
                <w:szCs w:val="22"/>
              </w:rPr>
            </w:pPr>
          </w:p>
        </w:tc>
        <w:tc>
          <w:tcPr>
            <w:tcW w:w="1410" w:type="dxa"/>
            <w:tcBorders>
              <w:top w:val="single" w:sz="6" w:space="0" w:color="auto"/>
              <w:left w:val="single" w:sz="6" w:space="0" w:color="auto"/>
              <w:bottom w:val="single" w:sz="6" w:space="0" w:color="auto"/>
              <w:right w:val="single" w:sz="6" w:space="0" w:color="auto"/>
            </w:tcBorders>
            <w:vAlign w:val="center"/>
          </w:tcPr>
          <w:p w14:paraId="04ED4261" w14:textId="61C15EE3" w:rsidR="64CFFA49" w:rsidRPr="00C3132E" w:rsidRDefault="64CFFA49" w:rsidP="008A4894">
            <w:pPr>
              <w:spacing w:line="276" w:lineRule="auto"/>
              <w:jc w:val="center"/>
              <w:rPr>
                <w:rFonts w:ascii="Times New Roman" w:hAnsi="Times New Roman"/>
                <w:color w:val="000000" w:themeColor="text1"/>
                <w:sz w:val="22"/>
                <w:szCs w:val="22"/>
              </w:rPr>
            </w:pPr>
            <w:r w:rsidRPr="00C3132E">
              <w:rPr>
                <w:rFonts w:ascii="Times New Roman" w:hAnsi="Times New Roman"/>
                <w:b/>
                <w:bCs/>
                <w:color w:val="000000" w:themeColor="text1"/>
                <w:sz w:val="22"/>
                <w:szCs w:val="22"/>
              </w:rPr>
              <w:t>Total:</w:t>
            </w:r>
          </w:p>
        </w:tc>
        <w:tc>
          <w:tcPr>
            <w:tcW w:w="1575" w:type="dxa"/>
            <w:tcBorders>
              <w:top w:val="single" w:sz="6" w:space="0" w:color="auto"/>
              <w:left w:val="single" w:sz="6" w:space="0" w:color="auto"/>
              <w:bottom w:val="single" w:sz="6" w:space="0" w:color="auto"/>
              <w:right w:val="single" w:sz="6" w:space="0" w:color="auto"/>
            </w:tcBorders>
            <w:vAlign w:val="center"/>
          </w:tcPr>
          <w:p w14:paraId="7C774606" w14:textId="52621BC1" w:rsidR="64CFFA49" w:rsidRPr="00C3132E" w:rsidRDefault="64CFFA49" w:rsidP="008A4894">
            <w:pPr>
              <w:spacing w:line="276" w:lineRule="auto"/>
              <w:jc w:val="center"/>
              <w:rPr>
                <w:rFonts w:ascii="Times New Roman" w:hAnsi="Times New Roman"/>
                <w:sz w:val="22"/>
                <w:szCs w:val="22"/>
              </w:rPr>
            </w:pPr>
            <w:r w:rsidRPr="197801CD">
              <w:rPr>
                <w:rFonts w:ascii="Times New Roman" w:hAnsi="Times New Roman"/>
                <w:sz w:val="22"/>
                <w:szCs w:val="22"/>
              </w:rPr>
              <w:t>£423.84</w:t>
            </w:r>
          </w:p>
        </w:tc>
      </w:tr>
    </w:tbl>
    <w:p w14:paraId="053F26D3" w14:textId="77777777" w:rsidR="00104D0B" w:rsidRDefault="00104D0B" w:rsidP="5CFB1653">
      <w:pPr>
        <w:spacing w:line="276" w:lineRule="auto"/>
        <w:jc w:val="both"/>
        <w:rPr>
          <w:rFonts w:ascii="Times New Roman" w:hAnsi="Times New Roman"/>
          <w:color w:val="000000" w:themeColor="text1"/>
          <w:sz w:val="22"/>
          <w:szCs w:val="22"/>
          <w:lang w:val="en-US"/>
        </w:rPr>
      </w:pPr>
    </w:p>
    <w:p w14:paraId="22C7BFF6" w14:textId="5B8B2CB6" w:rsidR="00F64941" w:rsidRPr="0032394D" w:rsidRDefault="458711D0" w:rsidP="5CFB1653">
      <w:pPr>
        <w:spacing w:line="276" w:lineRule="auto"/>
        <w:jc w:val="both"/>
        <w:rPr>
          <w:rFonts w:ascii="Times New Roman" w:hAnsi="Times New Roman"/>
          <w:color w:val="000000" w:themeColor="text1"/>
          <w:sz w:val="22"/>
          <w:szCs w:val="22"/>
          <w:lang w:val="en-US"/>
        </w:rPr>
      </w:pPr>
      <w:r w:rsidRPr="197801CD">
        <w:rPr>
          <w:rFonts w:ascii="Times New Roman" w:hAnsi="Times New Roman"/>
          <w:color w:val="000000" w:themeColor="text1"/>
          <w:sz w:val="22"/>
          <w:szCs w:val="22"/>
        </w:rPr>
        <w:t>IH-M: In-House manufactured, therefore no need to purchase item. </w:t>
      </w:r>
      <w:r w:rsidRPr="5CFB1653">
        <w:rPr>
          <w:rFonts w:ascii="Times New Roman" w:hAnsi="Times New Roman"/>
          <w:color w:val="000000" w:themeColor="text1"/>
          <w:sz w:val="22"/>
          <w:szCs w:val="22"/>
        </w:rPr>
        <w:t> </w:t>
      </w:r>
    </w:p>
    <w:p w14:paraId="55B2D826" w14:textId="43F213FC" w:rsidR="00F64941" w:rsidRPr="0032394D" w:rsidRDefault="458711D0" w:rsidP="5CFB1653">
      <w:pPr>
        <w:spacing w:line="276" w:lineRule="auto"/>
        <w:jc w:val="both"/>
        <w:rPr>
          <w:rFonts w:ascii="Times New Roman" w:hAnsi="Times New Roman"/>
          <w:color w:val="000000" w:themeColor="text1"/>
          <w:sz w:val="22"/>
          <w:szCs w:val="22"/>
          <w:lang w:val="en-US"/>
        </w:rPr>
      </w:pPr>
      <w:r w:rsidRPr="197801CD">
        <w:rPr>
          <w:rFonts w:ascii="Times New Roman" w:hAnsi="Times New Roman"/>
          <w:color w:val="000000" w:themeColor="text1"/>
          <w:sz w:val="22"/>
          <w:szCs w:val="22"/>
        </w:rPr>
        <w:t>P-A: Previously Acquired, therefore no need to purchase item.</w:t>
      </w:r>
      <w:r w:rsidRPr="5CFB1653">
        <w:rPr>
          <w:rFonts w:ascii="Times New Roman" w:hAnsi="Times New Roman"/>
          <w:color w:val="000000" w:themeColor="text1"/>
          <w:sz w:val="22"/>
          <w:szCs w:val="22"/>
        </w:rPr>
        <w:t> </w:t>
      </w:r>
    </w:p>
    <w:p w14:paraId="0B7CE656" w14:textId="0C361D1C" w:rsidR="00F64941" w:rsidRPr="0032394D" w:rsidRDefault="458711D0" w:rsidP="5CFB1653">
      <w:pPr>
        <w:spacing w:line="276" w:lineRule="auto"/>
        <w:jc w:val="both"/>
        <w:rPr>
          <w:rFonts w:ascii="Times New Roman" w:hAnsi="Times New Roman"/>
          <w:color w:val="000000" w:themeColor="text1"/>
          <w:sz w:val="22"/>
          <w:szCs w:val="22"/>
          <w:lang w:val="en-US"/>
        </w:rPr>
      </w:pPr>
      <w:r w:rsidRPr="5CFB1653">
        <w:rPr>
          <w:rFonts w:ascii="Times New Roman" w:hAnsi="Times New Roman"/>
          <w:color w:val="000000" w:themeColor="text1"/>
          <w:sz w:val="22"/>
          <w:szCs w:val="22"/>
        </w:rPr>
        <w:t> </w:t>
      </w:r>
    </w:p>
    <w:p w14:paraId="6B0DCB13" w14:textId="24058003" w:rsidR="00F64941" w:rsidRDefault="458711D0" w:rsidP="006D25B2">
      <w:pPr>
        <w:spacing w:line="276" w:lineRule="auto"/>
        <w:jc w:val="both"/>
        <w:rPr>
          <w:rFonts w:ascii="Times New Roman" w:hAnsi="Times New Roman"/>
          <w:color w:val="000000" w:themeColor="text1"/>
          <w:sz w:val="22"/>
          <w:szCs w:val="22"/>
        </w:rPr>
      </w:pPr>
      <w:r w:rsidRPr="197801CD">
        <w:rPr>
          <w:rFonts w:ascii="Times New Roman" w:hAnsi="Times New Roman"/>
          <w:color w:val="000000" w:themeColor="text1"/>
          <w:sz w:val="22"/>
          <w:szCs w:val="22"/>
        </w:rPr>
        <w:t>The</w:t>
      </w:r>
      <w:r w:rsidRPr="5CFB1653">
        <w:rPr>
          <w:rFonts w:ascii="Times New Roman" w:hAnsi="Times New Roman"/>
          <w:color w:val="000000" w:themeColor="text1"/>
          <w:sz w:val="22"/>
          <w:szCs w:val="22"/>
        </w:rPr>
        <w:t xml:space="preserve"> acquisition of materials and components, as stated in </w:t>
      </w:r>
      <w:r w:rsidRPr="00562993">
        <w:rPr>
          <w:rFonts w:ascii="Times New Roman" w:hAnsi="Times New Roman"/>
          <w:color w:val="000000" w:themeColor="text1"/>
          <w:sz w:val="22"/>
          <w:szCs w:val="22"/>
          <w:highlight w:val="yellow"/>
        </w:rPr>
        <w:t xml:space="preserve">Table </w:t>
      </w:r>
      <w:r w:rsidR="00562993">
        <w:rPr>
          <w:rFonts w:ascii="Times New Roman" w:hAnsi="Times New Roman" w:hint="eastAsia"/>
          <w:color w:val="000000" w:themeColor="text1"/>
          <w:sz w:val="22"/>
          <w:szCs w:val="22"/>
          <w:highlight w:val="yellow"/>
        </w:rPr>
        <w:t>x</w:t>
      </w:r>
      <w:r w:rsidRPr="5CFB1653">
        <w:rPr>
          <w:rFonts w:ascii="Times New Roman" w:hAnsi="Times New Roman"/>
          <w:color w:val="000000" w:themeColor="text1"/>
          <w:sz w:val="22"/>
          <w:szCs w:val="22"/>
        </w:rPr>
        <w:t xml:space="preserve">, will adhere to a planned schedule. </w:t>
      </w:r>
      <w:r w:rsidRPr="5CFB1653">
        <w:rPr>
          <w:rFonts w:ascii="Times New Roman" w:hAnsi="Times New Roman"/>
          <w:color w:val="000000" w:themeColor="text1"/>
          <w:sz w:val="22"/>
          <w:szCs w:val="22"/>
        </w:rPr>
        <w:lastRenderedPageBreak/>
        <w:t>Each element has been ordered with enough lead time to ensure they arrive well before the prototype assembly begins, and also to ensure that expenditure does not exceed the budget of £500. The prototype will use the same materials as the commercial robot, except for the adapters and body panels. Adapters will be 3D printed with PLA for ease of low scale manufacturing, while the commercial</w:t>
      </w:r>
      <w:r w:rsidRPr="197801CD">
        <w:rPr>
          <w:rFonts w:ascii="Times New Roman" w:hAnsi="Times New Roman"/>
          <w:color w:val="000000" w:themeColor="text1"/>
          <w:sz w:val="22"/>
          <w:szCs w:val="22"/>
        </w:rPr>
        <w:t xml:space="preserve"> robot will use steel casting. Acrylic will be used for the prototype's body panels to enhance visibility during presentations, while the commercial robot will have steel body panels.</w:t>
      </w:r>
      <w:r w:rsidRPr="5CFB1653">
        <w:rPr>
          <w:rFonts w:ascii="Times New Roman" w:hAnsi="Times New Roman"/>
          <w:color w:val="000000" w:themeColor="text1"/>
          <w:sz w:val="22"/>
          <w:szCs w:val="22"/>
        </w:rPr>
        <w:t> </w:t>
      </w:r>
    </w:p>
    <w:p w14:paraId="21DF9C89" w14:textId="77777777" w:rsidR="00903ECA" w:rsidRDefault="00903ECA" w:rsidP="006D25B2">
      <w:pPr>
        <w:spacing w:line="276" w:lineRule="auto"/>
        <w:jc w:val="both"/>
        <w:rPr>
          <w:rFonts w:ascii="Times New Roman" w:hAnsi="Times New Roman"/>
          <w:color w:val="000000" w:themeColor="text1"/>
          <w:sz w:val="22"/>
          <w:szCs w:val="22"/>
        </w:rPr>
      </w:pPr>
    </w:p>
    <w:p w14:paraId="46DB1CDA" w14:textId="2ECEECB3" w:rsidR="00903ECA" w:rsidRPr="00903ECA" w:rsidRDefault="00903ECA" w:rsidP="004820B5">
      <w:pPr>
        <w:pStyle w:val="Heading2"/>
        <w:rPr>
          <w:lang w:val="en-US"/>
        </w:rPr>
      </w:pPr>
      <w:bookmarkStart w:id="39" w:name="_Toc137402969"/>
      <w:r>
        <w:t>Evaluation of the prototype:</w:t>
      </w:r>
      <w:bookmarkEnd w:id="39"/>
    </w:p>
    <w:p w14:paraId="295ACBD8" w14:textId="29D4A952" w:rsidR="00903ECA" w:rsidRPr="00903ECA" w:rsidRDefault="00903ECA" w:rsidP="00903ECA">
      <w:pPr>
        <w:spacing w:line="276" w:lineRule="auto"/>
        <w:ind w:left="360"/>
        <w:jc w:val="center"/>
        <w:rPr>
          <w:rFonts w:ascii="Times New Roman" w:eastAsia="Calibri" w:hAnsi="Times New Roman"/>
          <w:color w:val="000000" w:themeColor="text1"/>
          <w:sz w:val="22"/>
          <w:szCs w:val="22"/>
          <w:lang w:val="en-US"/>
        </w:rPr>
      </w:pPr>
    </w:p>
    <w:p w14:paraId="50C0D0CE" w14:textId="55DB12CF" w:rsidR="004820B5" w:rsidRPr="004820B5" w:rsidRDefault="004820B5" w:rsidP="004820B5">
      <w:pPr>
        <w:pStyle w:val="Caption"/>
        <w:keepNext/>
        <w:jc w:val="center"/>
        <w:rPr>
          <w:sz w:val="21"/>
          <w:szCs w:val="21"/>
        </w:rPr>
      </w:pPr>
      <w:r w:rsidRPr="004820B5">
        <w:rPr>
          <w:sz w:val="21"/>
          <w:szCs w:val="21"/>
        </w:rPr>
        <w:t xml:space="preserve">Table </w:t>
      </w:r>
      <w:r w:rsidRPr="004820B5">
        <w:rPr>
          <w:sz w:val="21"/>
          <w:szCs w:val="21"/>
        </w:rPr>
        <w:fldChar w:fldCharType="begin"/>
      </w:r>
      <w:r w:rsidRPr="004820B5">
        <w:rPr>
          <w:sz w:val="21"/>
          <w:szCs w:val="21"/>
        </w:rPr>
        <w:instrText xml:space="preserve"> SEQ Table \* ARABIC </w:instrText>
      </w:r>
      <w:r w:rsidRPr="004820B5">
        <w:rPr>
          <w:sz w:val="21"/>
          <w:szCs w:val="21"/>
        </w:rPr>
        <w:fldChar w:fldCharType="separate"/>
      </w:r>
      <w:r>
        <w:rPr>
          <w:noProof/>
          <w:sz w:val="21"/>
          <w:szCs w:val="21"/>
        </w:rPr>
        <w:t>9</w:t>
      </w:r>
      <w:r w:rsidRPr="004820B5">
        <w:rPr>
          <w:sz w:val="21"/>
          <w:szCs w:val="21"/>
        </w:rPr>
        <w:fldChar w:fldCharType="end"/>
      </w:r>
      <w:r w:rsidRPr="004820B5">
        <w:rPr>
          <w:sz w:val="21"/>
          <w:szCs w:val="21"/>
        </w:rPr>
        <w:t xml:space="preserve"> - Evaluation of the prototype against the evaluation criteria</w:t>
      </w:r>
    </w:p>
    <w:tbl>
      <w:tblPr>
        <w:tblStyle w:val="TableGrid"/>
        <w:tblW w:w="7840" w:type="dxa"/>
        <w:jc w:val="center"/>
        <w:tblLook w:val="04A0" w:firstRow="1" w:lastRow="0" w:firstColumn="1" w:lastColumn="0" w:noHBand="0" w:noVBand="1"/>
      </w:tblPr>
      <w:tblGrid>
        <w:gridCol w:w="2260"/>
        <w:gridCol w:w="3180"/>
        <w:gridCol w:w="2400"/>
      </w:tblGrid>
      <w:tr w:rsidR="00D34333" w:rsidRPr="00CE6F70" w14:paraId="51D582D4" w14:textId="77777777" w:rsidTr="006D5729">
        <w:trPr>
          <w:trHeight w:val="557"/>
          <w:jc w:val="center"/>
        </w:trPr>
        <w:tc>
          <w:tcPr>
            <w:tcW w:w="2260" w:type="dxa"/>
            <w:vAlign w:val="center"/>
            <w:hideMark/>
          </w:tcPr>
          <w:p w14:paraId="2275812F" w14:textId="77777777" w:rsidR="00D34333" w:rsidRPr="00DF7ADC" w:rsidRDefault="00D34333">
            <w:pPr>
              <w:jc w:val="center"/>
              <w:rPr>
                <w:rFonts w:ascii="Times New Roman" w:hAnsi="Times New Roman"/>
                <w:b/>
                <w:bCs/>
                <w:color w:val="374151"/>
                <w:sz w:val="21"/>
                <w:szCs w:val="21"/>
              </w:rPr>
            </w:pPr>
            <w:r w:rsidRPr="00DF7ADC">
              <w:rPr>
                <w:rFonts w:ascii="Times New Roman" w:hAnsi="Times New Roman"/>
                <w:b/>
                <w:bCs/>
                <w:color w:val="374151"/>
                <w:sz w:val="21"/>
                <w:szCs w:val="21"/>
              </w:rPr>
              <w:t>Evaluation Criteria</w:t>
            </w:r>
          </w:p>
        </w:tc>
        <w:tc>
          <w:tcPr>
            <w:tcW w:w="3180" w:type="dxa"/>
            <w:vAlign w:val="center"/>
            <w:hideMark/>
          </w:tcPr>
          <w:p w14:paraId="10E9B8DA" w14:textId="77777777" w:rsidR="00D34333" w:rsidRPr="00DF7ADC" w:rsidRDefault="00D34333">
            <w:pPr>
              <w:jc w:val="center"/>
              <w:rPr>
                <w:rFonts w:ascii="Times New Roman" w:hAnsi="Times New Roman"/>
                <w:b/>
                <w:bCs/>
                <w:color w:val="374151"/>
                <w:sz w:val="21"/>
                <w:szCs w:val="21"/>
              </w:rPr>
            </w:pPr>
            <w:r w:rsidRPr="00DF7ADC">
              <w:rPr>
                <w:rFonts w:ascii="Times New Roman" w:hAnsi="Times New Roman"/>
                <w:b/>
                <w:bCs/>
                <w:color w:val="374151"/>
                <w:sz w:val="21"/>
                <w:szCs w:val="21"/>
              </w:rPr>
              <w:t>Method of Evaluation</w:t>
            </w:r>
          </w:p>
        </w:tc>
        <w:tc>
          <w:tcPr>
            <w:tcW w:w="2400" w:type="dxa"/>
            <w:vAlign w:val="center"/>
            <w:hideMark/>
          </w:tcPr>
          <w:p w14:paraId="71652F53" w14:textId="77777777" w:rsidR="00D34333" w:rsidRPr="00DF7ADC" w:rsidRDefault="00D34333">
            <w:pPr>
              <w:jc w:val="center"/>
              <w:rPr>
                <w:rFonts w:ascii="Times New Roman" w:hAnsi="Times New Roman"/>
                <w:b/>
                <w:bCs/>
                <w:color w:val="374151"/>
                <w:sz w:val="21"/>
                <w:szCs w:val="21"/>
              </w:rPr>
            </w:pPr>
            <w:r w:rsidRPr="00DF7ADC">
              <w:rPr>
                <w:rFonts w:ascii="Times New Roman" w:hAnsi="Times New Roman"/>
                <w:b/>
                <w:bCs/>
                <w:color w:val="374151"/>
                <w:sz w:val="21"/>
                <w:szCs w:val="21"/>
              </w:rPr>
              <w:t>Results</w:t>
            </w:r>
          </w:p>
        </w:tc>
      </w:tr>
      <w:tr w:rsidR="00D34333" w:rsidRPr="00CE6F70" w14:paraId="49F8457C" w14:textId="77777777" w:rsidTr="006D5729">
        <w:trPr>
          <w:trHeight w:val="900"/>
          <w:jc w:val="center"/>
        </w:trPr>
        <w:tc>
          <w:tcPr>
            <w:tcW w:w="2260" w:type="dxa"/>
            <w:vAlign w:val="center"/>
            <w:hideMark/>
          </w:tcPr>
          <w:p w14:paraId="0708ECA4" w14:textId="77777777" w:rsidR="00D34333" w:rsidRPr="00DF7ADC" w:rsidRDefault="00D34333">
            <w:pPr>
              <w:rPr>
                <w:rFonts w:ascii="Times New Roman" w:hAnsi="Times New Roman"/>
                <w:b/>
                <w:bCs/>
                <w:color w:val="374151"/>
                <w:sz w:val="21"/>
                <w:szCs w:val="21"/>
              </w:rPr>
            </w:pPr>
            <w:r w:rsidRPr="00DF7ADC">
              <w:rPr>
                <w:rFonts w:ascii="Times New Roman" w:hAnsi="Times New Roman"/>
                <w:b/>
                <w:bCs/>
                <w:color w:val="374151"/>
                <w:sz w:val="21"/>
                <w:szCs w:val="21"/>
              </w:rPr>
              <w:t>Functionality (Ability to identify and target weeds)</w:t>
            </w:r>
          </w:p>
        </w:tc>
        <w:tc>
          <w:tcPr>
            <w:tcW w:w="3180" w:type="dxa"/>
            <w:vAlign w:val="center"/>
            <w:hideMark/>
          </w:tcPr>
          <w:p w14:paraId="7C6AF916" w14:textId="77777777" w:rsidR="00D34333" w:rsidRPr="00DF7ADC" w:rsidRDefault="00D34333">
            <w:pPr>
              <w:rPr>
                <w:rFonts w:ascii="Times New Roman" w:hAnsi="Times New Roman"/>
                <w:color w:val="374151"/>
                <w:sz w:val="21"/>
                <w:szCs w:val="21"/>
              </w:rPr>
            </w:pPr>
            <w:r w:rsidRPr="00DF7ADC">
              <w:rPr>
                <w:rFonts w:ascii="Times New Roman" w:hAnsi="Times New Roman"/>
                <w:color w:val="374151"/>
                <w:sz w:val="21"/>
                <w:szCs w:val="21"/>
              </w:rPr>
              <w:t>Examine how accurately the prototype identifies and targets weeds in different crop fields.</w:t>
            </w:r>
          </w:p>
        </w:tc>
        <w:tc>
          <w:tcPr>
            <w:tcW w:w="2400" w:type="dxa"/>
            <w:vAlign w:val="center"/>
            <w:hideMark/>
          </w:tcPr>
          <w:p w14:paraId="2EE2B2F6" w14:textId="77777777" w:rsidR="00D34333" w:rsidRPr="00DF7ADC" w:rsidRDefault="00D34333">
            <w:pPr>
              <w:rPr>
                <w:rFonts w:ascii="Times New Roman" w:hAnsi="Times New Roman"/>
                <w:color w:val="374151"/>
                <w:sz w:val="21"/>
                <w:szCs w:val="21"/>
              </w:rPr>
            </w:pPr>
            <w:r w:rsidRPr="00DF7ADC">
              <w:rPr>
                <w:rFonts w:ascii="Times New Roman" w:hAnsi="Times New Roman"/>
                <w:color w:val="374151"/>
                <w:sz w:val="21"/>
                <w:szCs w:val="21"/>
              </w:rPr>
              <w:t>Meet all functional requirements</w:t>
            </w:r>
          </w:p>
        </w:tc>
      </w:tr>
      <w:tr w:rsidR="00D34333" w:rsidRPr="00CE6F70" w14:paraId="17E0B797" w14:textId="77777777" w:rsidTr="006D5729">
        <w:trPr>
          <w:trHeight w:val="900"/>
          <w:jc w:val="center"/>
        </w:trPr>
        <w:tc>
          <w:tcPr>
            <w:tcW w:w="2260" w:type="dxa"/>
            <w:vAlign w:val="center"/>
          </w:tcPr>
          <w:p w14:paraId="548E6FC6" w14:textId="77777777" w:rsidR="00D34333" w:rsidRPr="00CE6F70" w:rsidRDefault="00D34333">
            <w:pPr>
              <w:rPr>
                <w:rFonts w:ascii="Times New Roman" w:eastAsia="SimSun" w:hAnsi="Times New Roman"/>
                <w:b/>
                <w:bCs/>
                <w:color w:val="374151"/>
                <w:sz w:val="21"/>
                <w:szCs w:val="21"/>
              </w:rPr>
            </w:pPr>
            <w:r w:rsidRPr="00CE6F70">
              <w:rPr>
                <w:rFonts w:ascii="Times New Roman" w:hAnsi="Times New Roman"/>
                <w:b/>
                <w:bCs/>
                <w:color w:val="374151"/>
                <w:sz w:val="21"/>
                <w:szCs w:val="21"/>
              </w:rPr>
              <w:t>Performance (Weeding efficiency and working hours)</w:t>
            </w:r>
          </w:p>
        </w:tc>
        <w:tc>
          <w:tcPr>
            <w:tcW w:w="3180" w:type="dxa"/>
            <w:vAlign w:val="center"/>
          </w:tcPr>
          <w:p w14:paraId="7762F4F0" w14:textId="77777777" w:rsidR="00D34333" w:rsidRPr="00CE6F70" w:rsidRDefault="00D34333">
            <w:pPr>
              <w:rPr>
                <w:rFonts w:ascii="Times New Roman" w:hAnsi="Times New Roman"/>
                <w:color w:val="374151"/>
                <w:sz w:val="21"/>
                <w:szCs w:val="21"/>
              </w:rPr>
            </w:pPr>
            <w:r w:rsidRPr="00CE6F70">
              <w:rPr>
                <w:rFonts w:ascii="Times New Roman" w:hAnsi="Times New Roman"/>
                <w:color w:val="374151"/>
                <w:sz w:val="21"/>
                <w:szCs w:val="21"/>
              </w:rPr>
              <w:t>Calculate the frequency of weeding and estimate with existing sources</w:t>
            </w:r>
          </w:p>
        </w:tc>
        <w:tc>
          <w:tcPr>
            <w:tcW w:w="2400" w:type="dxa"/>
            <w:vAlign w:val="center"/>
          </w:tcPr>
          <w:p w14:paraId="2A5B9E9D" w14:textId="3ACAC8CF" w:rsidR="00D34333" w:rsidRPr="00CE6F70" w:rsidRDefault="00046E3D">
            <w:pPr>
              <w:rPr>
                <w:rFonts w:ascii="Times New Roman" w:hAnsi="Times New Roman"/>
                <w:color w:val="374151"/>
                <w:sz w:val="21"/>
                <w:szCs w:val="21"/>
              </w:rPr>
            </w:pPr>
            <w:r w:rsidRPr="00CE6F70">
              <w:rPr>
                <w:rFonts w:ascii="Times New Roman" w:hAnsi="Times New Roman"/>
                <w:color w:val="374151"/>
                <w:sz w:val="21"/>
                <w:szCs w:val="21"/>
              </w:rPr>
              <w:t>Highly</w:t>
            </w:r>
            <w:r w:rsidR="00D34333" w:rsidRPr="00CE6F70">
              <w:rPr>
                <w:rFonts w:ascii="Times New Roman" w:hAnsi="Times New Roman"/>
                <w:color w:val="374151"/>
                <w:sz w:val="21"/>
                <w:szCs w:val="21"/>
              </w:rPr>
              <w:t xml:space="preserve"> efficient</w:t>
            </w:r>
          </w:p>
        </w:tc>
      </w:tr>
      <w:tr w:rsidR="00D34333" w:rsidRPr="00CE6F70" w14:paraId="12AF2C4D" w14:textId="77777777" w:rsidTr="006D5729">
        <w:trPr>
          <w:trHeight w:val="1014"/>
          <w:jc w:val="center"/>
        </w:trPr>
        <w:tc>
          <w:tcPr>
            <w:tcW w:w="2260" w:type="dxa"/>
            <w:vAlign w:val="center"/>
            <w:hideMark/>
          </w:tcPr>
          <w:p w14:paraId="22EFEB6E" w14:textId="77777777" w:rsidR="00D34333" w:rsidRPr="00DF7ADC" w:rsidRDefault="00D34333">
            <w:pPr>
              <w:rPr>
                <w:rFonts w:ascii="Times New Roman" w:hAnsi="Times New Roman"/>
                <w:b/>
                <w:bCs/>
                <w:color w:val="374151"/>
                <w:sz w:val="21"/>
                <w:szCs w:val="21"/>
              </w:rPr>
            </w:pPr>
            <w:r w:rsidRPr="00DF7ADC">
              <w:rPr>
                <w:rFonts w:ascii="Times New Roman" w:hAnsi="Times New Roman"/>
                <w:b/>
                <w:bCs/>
                <w:color w:val="374151"/>
                <w:sz w:val="21"/>
                <w:szCs w:val="21"/>
              </w:rPr>
              <w:t>Ease of Use (User interface, controls)</w:t>
            </w:r>
          </w:p>
        </w:tc>
        <w:tc>
          <w:tcPr>
            <w:tcW w:w="3180" w:type="dxa"/>
            <w:vAlign w:val="center"/>
            <w:hideMark/>
          </w:tcPr>
          <w:p w14:paraId="6927B10D" w14:textId="77777777" w:rsidR="00D34333" w:rsidRPr="00DF7ADC" w:rsidRDefault="00D34333">
            <w:pPr>
              <w:rPr>
                <w:rFonts w:ascii="Times New Roman" w:hAnsi="Times New Roman"/>
                <w:color w:val="374151"/>
                <w:sz w:val="21"/>
                <w:szCs w:val="21"/>
              </w:rPr>
            </w:pPr>
            <w:r w:rsidRPr="00DF7ADC">
              <w:rPr>
                <w:rFonts w:ascii="Times New Roman" w:hAnsi="Times New Roman"/>
                <w:color w:val="374151"/>
                <w:sz w:val="21"/>
                <w:szCs w:val="21"/>
              </w:rPr>
              <w:t>Introduced the prototype to farmers in Brazil, interviewed them and collected their suggestions</w:t>
            </w:r>
          </w:p>
        </w:tc>
        <w:tc>
          <w:tcPr>
            <w:tcW w:w="2400" w:type="dxa"/>
            <w:vAlign w:val="center"/>
            <w:hideMark/>
          </w:tcPr>
          <w:p w14:paraId="32C0349D" w14:textId="77777777" w:rsidR="00D34333" w:rsidRPr="00DF7ADC" w:rsidRDefault="00D34333">
            <w:pPr>
              <w:rPr>
                <w:rFonts w:ascii="Times New Roman" w:hAnsi="Times New Roman"/>
                <w:color w:val="374151"/>
                <w:sz w:val="21"/>
                <w:szCs w:val="21"/>
              </w:rPr>
            </w:pPr>
            <w:r w:rsidRPr="00DF7ADC">
              <w:rPr>
                <w:rFonts w:ascii="Times New Roman" w:hAnsi="Times New Roman"/>
                <w:color w:val="374151"/>
                <w:sz w:val="21"/>
                <w:szCs w:val="21"/>
              </w:rPr>
              <w:t>Received positive feedback from farmers</w:t>
            </w:r>
          </w:p>
        </w:tc>
      </w:tr>
      <w:tr w:rsidR="00D34333" w:rsidRPr="00CE6F70" w14:paraId="740DB88A" w14:textId="77777777" w:rsidTr="006D5729">
        <w:trPr>
          <w:trHeight w:val="846"/>
          <w:jc w:val="center"/>
        </w:trPr>
        <w:tc>
          <w:tcPr>
            <w:tcW w:w="2260" w:type="dxa"/>
            <w:vAlign w:val="center"/>
            <w:hideMark/>
          </w:tcPr>
          <w:p w14:paraId="65434177" w14:textId="77777777" w:rsidR="00D34333" w:rsidRPr="00DF7ADC" w:rsidRDefault="00D34333">
            <w:pPr>
              <w:rPr>
                <w:rFonts w:ascii="Times New Roman" w:hAnsi="Times New Roman"/>
                <w:b/>
                <w:bCs/>
                <w:color w:val="374151"/>
                <w:sz w:val="21"/>
                <w:szCs w:val="21"/>
              </w:rPr>
            </w:pPr>
            <w:r w:rsidRPr="00DF7ADC">
              <w:rPr>
                <w:rFonts w:ascii="Times New Roman" w:hAnsi="Times New Roman"/>
                <w:b/>
                <w:bCs/>
                <w:color w:val="374151"/>
                <w:sz w:val="21"/>
                <w:szCs w:val="21"/>
              </w:rPr>
              <w:t>Durability (Resistance to weather conditions, wear and tear)</w:t>
            </w:r>
          </w:p>
        </w:tc>
        <w:tc>
          <w:tcPr>
            <w:tcW w:w="3180" w:type="dxa"/>
            <w:vAlign w:val="center"/>
            <w:hideMark/>
          </w:tcPr>
          <w:p w14:paraId="6033549C" w14:textId="77777777" w:rsidR="00D34333" w:rsidRPr="00DF7ADC" w:rsidRDefault="00D34333">
            <w:pPr>
              <w:rPr>
                <w:rFonts w:ascii="Times New Roman" w:hAnsi="Times New Roman"/>
                <w:color w:val="374151"/>
                <w:sz w:val="21"/>
                <w:szCs w:val="21"/>
              </w:rPr>
            </w:pPr>
            <w:r w:rsidRPr="00DF7ADC">
              <w:rPr>
                <w:rFonts w:ascii="Times New Roman" w:hAnsi="Times New Roman"/>
                <w:color w:val="374151"/>
                <w:sz w:val="21"/>
                <w:szCs w:val="21"/>
              </w:rPr>
              <w:t>Expose the prototype to various environmental conditions and measure its performance</w:t>
            </w:r>
          </w:p>
        </w:tc>
        <w:tc>
          <w:tcPr>
            <w:tcW w:w="2400" w:type="dxa"/>
            <w:vAlign w:val="center"/>
            <w:hideMark/>
          </w:tcPr>
          <w:p w14:paraId="2C41D178" w14:textId="77777777" w:rsidR="00D34333" w:rsidRPr="00DF7ADC" w:rsidRDefault="00D34333">
            <w:pPr>
              <w:rPr>
                <w:rFonts w:ascii="Times New Roman" w:hAnsi="Times New Roman"/>
                <w:color w:val="374151"/>
                <w:sz w:val="21"/>
                <w:szCs w:val="21"/>
              </w:rPr>
            </w:pPr>
            <w:r w:rsidRPr="00DF7ADC">
              <w:rPr>
                <w:rFonts w:ascii="Times New Roman" w:hAnsi="Times New Roman"/>
                <w:color w:val="374151"/>
                <w:sz w:val="21"/>
                <w:szCs w:val="21"/>
              </w:rPr>
              <w:t>Showed robustness and durability</w:t>
            </w:r>
          </w:p>
        </w:tc>
      </w:tr>
      <w:tr w:rsidR="00D34333" w:rsidRPr="00CE6F70" w14:paraId="47C87B8B" w14:textId="77777777" w:rsidTr="006D5729">
        <w:trPr>
          <w:trHeight w:val="834"/>
          <w:jc w:val="center"/>
        </w:trPr>
        <w:tc>
          <w:tcPr>
            <w:tcW w:w="2260" w:type="dxa"/>
            <w:vAlign w:val="center"/>
            <w:hideMark/>
          </w:tcPr>
          <w:p w14:paraId="4D6D7F11" w14:textId="77777777" w:rsidR="00D34333" w:rsidRPr="00DF7ADC" w:rsidRDefault="00D34333">
            <w:pPr>
              <w:rPr>
                <w:rFonts w:ascii="Times New Roman" w:hAnsi="Times New Roman"/>
                <w:b/>
                <w:bCs/>
                <w:color w:val="374151"/>
                <w:sz w:val="21"/>
                <w:szCs w:val="21"/>
              </w:rPr>
            </w:pPr>
            <w:r w:rsidRPr="00DF7ADC">
              <w:rPr>
                <w:rFonts w:ascii="Times New Roman" w:hAnsi="Times New Roman"/>
                <w:b/>
                <w:bCs/>
                <w:color w:val="374151"/>
                <w:sz w:val="21"/>
                <w:szCs w:val="21"/>
              </w:rPr>
              <w:t>Compliance (Regulations and standards)</w:t>
            </w:r>
          </w:p>
        </w:tc>
        <w:tc>
          <w:tcPr>
            <w:tcW w:w="3180" w:type="dxa"/>
            <w:vAlign w:val="center"/>
            <w:hideMark/>
          </w:tcPr>
          <w:p w14:paraId="7CB08F9B" w14:textId="77777777" w:rsidR="00D34333" w:rsidRPr="00DF7ADC" w:rsidRDefault="00D34333">
            <w:pPr>
              <w:rPr>
                <w:rFonts w:ascii="Times New Roman" w:hAnsi="Times New Roman"/>
                <w:color w:val="374151"/>
                <w:sz w:val="21"/>
                <w:szCs w:val="21"/>
              </w:rPr>
            </w:pPr>
            <w:r w:rsidRPr="00DF7ADC">
              <w:rPr>
                <w:rFonts w:ascii="Times New Roman" w:hAnsi="Times New Roman"/>
                <w:color w:val="374151"/>
                <w:sz w:val="21"/>
                <w:szCs w:val="21"/>
              </w:rPr>
              <w:t>Ensure the prototype complies with all relevant regulations and standards</w:t>
            </w:r>
          </w:p>
        </w:tc>
        <w:tc>
          <w:tcPr>
            <w:tcW w:w="2400" w:type="dxa"/>
            <w:vAlign w:val="center"/>
            <w:hideMark/>
          </w:tcPr>
          <w:p w14:paraId="1C8224BF" w14:textId="77777777" w:rsidR="00D34333" w:rsidRPr="00DF7ADC" w:rsidRDefault="00D34333">
            <w:pPr>
              <w:rPr>
                <w:rFonts w:ascii="Times New Roman" w:hAnsi="Times New Roman"/>
                <w:color w:val="374151"/>
                <w:sz w:val="21"/>
                <w:szCs w:val="21"/>
              </w:rPr>
            </w:pPr>
            <w:r w:rsidRPr="00DF7ADC">
              <w:rPr>
                <w:rFonts w:ascii="Times New Roman" w:hAnsi="Times New Roman"/>
                <w:color w:val="374151"/>
                <w:sz w:val="21"/>
                <w:szCs w:val="21"/>
              </w:rPr>
              <w:t xml:space="preserve">Fully </w:t>
            </w:r>
            <w:r w:rsidRPr="00CE6F70">
              <w:rPr>
                <w:rFonts w:ascii="Times New Roman" w:hAnsi="Times New Roman"/>
                <w:color w:val="374151"/>
                <w:sz w:val="21"/>
                <w:szCs w:val="21"/>
              </w:rPr>
              <w:t>compliant</w:t>
            </w:r>
          </w:p>
        </w:tc>
      </w:tr>
      <w:tr w:rsidR="00D34333" w:rsidRPr="00CE6F70" w14:paraId="03DE45D7" w14:textId="77777777" w:rsidTr="006D5729">
        <w:trPr>
          <w:trHeight w:val="918"/>
          <w:jc w:val="center"/>
        </w:trPr>
        <w:tc>
          <w:tcPr>
            <w:tcW w:w="2260" w:type="dxa"/>
            <w:vAlign w:val="center"/>
            <w:hideMark/>
          </w:tcPr>
          <w:p w14:paraId="71385A43" w14:textId="77777777" w:rsidR="00D34333" w:rsidRPr="00DF7ADC" w:rsidRDefault="00D34333">
            <w:pPr>
              <w:rPr>
                <w:rFonts w:ascii="Times New Roman" w:hAnsi="Times New Roman"/>
                <w:b/>
                <w:bCs/>
                <w:color w:val="374151"/>
                <w:sz w:val="21"/>
                <w:szCs w:val="21"/>
              </w:rPr>
            </w:pPr>
            <w:r w:rsidRPr="00DF7ADC">
              <w:rPr>
                <w:rFonts w:ascii="Times New Roman" w:hAnsi="Times New Roman"/>
                <w:b/>
                <w:bCs/>
                <w:color w:val="374151"/>
                <w:sz w:val="21"/>
                <w:szCs w:val="21"/>
              </w:rPr>
              <w:t>Cost-effectiveness (Initial and operating cost)</w:t>
            </w:r>
          </w:p>
        </w:tc>
        <w:tc>
          <w:tcPr>
            <w:tcW w:w="3180" w:type="dxa"/>
            <w:vAlign w:val="center"/>
            <w:hideMark/>
          </w:tcPr>
          <w:p w14:paraId="19EBA338" w14:textId="77777777" w:rsidR="00D34333" w:rsidRPr="00DF7ADC" w:rsidRDefault="00D34333">
            <w:pPr>
              <w:rPr>
                <w:rFonts w:ascii="Times New Roman" w:hAnsi="Times New Roman"/>
                <w:color w:val="374151"/>
                <w:sz w:val="21"/>
                <w:szCs w:val="21"/>
              </w:rPr>
            </w:pPr>
            <w:r w:rsidRPr="00DF7ADC">
              <w:rPr>
                <w:rFonts w:ascii="Times New Roman" w:hAnsi="Times New Roman"/>
                <w:color w:val="374151"/>
                <w:sz w:val="21"/>
                <w:szCs w:val="21"/>
              </w:rPr>
              <w:t>Calculate the prototype's initial and operating costs and compare them to potential savings</w:t>
            </w:r>
          </w:p>
        </w:tc>
        <w:tc>
          <w:tcPr>
            <w:tcW w:w="2400" w:type="dxa"/>
            <w:vAlign w:val="center"/>
            <w:hideMark/>
          </w:tcPr>
          <w:p w14:paraId="7FE15DF4" w14:textId="77777777" w:rsidR="00D34333" w:rsidRPr="00DF7ADC" w:rsidRDefault="00D34333">
            <w:pPr>
              <w:rPr>
                <w:rFonts w:ascii="Times New Roman" w:hAnsi="Times New Roman"/>
                <w:color w:val="374151"/>
                <w:sz w:val="21"/>
                <w:szCs w:val="21"/>
              </w:rPr>
            </w:pPr>
            <w:r w:rsidRPr="00DF7ADC">
              <w:rPr>
                <w:rFonts w:ascii="Times New Roman" w:hAnsi="Times New Roman"/>
                <w:color w:val="374151"/>
                <w:sz w:val="21"/>
                <w:szCs w:val="21"/>
              </w:rPr>
              <w:t>Proved to be cost-effective</w:t>
            </w:r>
          </w:p>
        </w:tc>
      </w:tr>
    </w:tbl>
    <w:p w14:paraId="012A07AD" w14:textId="77777777" w:rsidR="00D34333" w:rsidRPr="00CE6F70" w:rsidRDefault="00D34333" w:rsidP="00D34333">
      <w:pPr>
        <w:rPr>
          <w:rFonts w:ascii="Times New Roman" w:hAnsi="Times New Roman"/>
        </w:rPr>
      </w:pPr>
    </w:p>
    <w:p w14:paraId="44751EA9" w14:textId="61EEED25" w:rsidR="00D34333" w:rsidRPr="00CE6F70" w:rsidRDefault="00D34333" w:rsidP="00D34333">
      <w:pPr>
        <w:rPr>
          <w:rFonts w:ascii="Times New Roman" w:hAnsi="Times New Roman"/>
          <w:sz w:val="22"/>
          <w:szCs w:val="22"/>
        </w:rPr>
      </w:pPr>
      <w:r w:rsidRPr="00CE6F70">
        <w:rPr>
          <w:rFonts w:ascii="Times New Roman" w:hAnsi="Times New Roman"/>
          <w:sz w:val="22"/>
          <w:szCs w:val="22"/>
        </w:rPr>
        <w:t xml:space="preserve">Based on </w:t>
      </w:r>
      <w:r w:rsidR="00A137F4">
        <w:rPr>
          <w:rFonts w:ascii="Times New Roman" w:hAnsi="Times New Roman"/>
          <w:sz w:val="22"/>
          <w:szCs w:val="22"/>
          <w:highlight w:val="yellow"/>
        </w:rPr>
        <w:t>T</w:t>
      </w:r>
      <w:r w:rsidRPr="00FD1F4E">
        <w:rPr>
          <w:rFonts w:ascii="Times New Roman" w:hAnsi="Times New Roman"/>
          <w:sz w:val="22"/>
          <w:szCs w:val="22"/>
          <w:highlight w:val="yellow"/>
        </w:rPr>
        <w:t>able xx</w:t>
      </w:r>
      <w:r w:rsidRPr="00CE6F70">
        <w:rPr>
          <w:rFonts w:ascii="Times New Roman" w:hAnsi="Times New Roman"/>
          <w:sz w:val="22"/>
          <w:szCs w:val="22"/>
        </w:rPr>
        <w:t xml:space="preserve">, the results are highly positive across all criteria. </w:t>
      </w:r>
    </w:p>
    <w:p w14:paraId="5C2616AE" w14:textId="77777777" w:rsidR="00D34333" w:rsidRPr="00CE6F70" w:rsidRDefault="00D34333" w:rsidP="00D34333">
      <w:pPr>
        <w:rPr>
          <w:rFonts w:ascii="Times New Roman" w:hAnsi="Times New Roman"/>
          <w:sz w:val="22"/>
          <w:szCs w:val="22"/>
        </w:rPr>
      </w:pPr>
    </w:p>
    <w:p w14:paraId="240FC62B" w14:textId="4009DEAE" w:rsidR="00D34333" w:rsidRDefault="00D34333" w:rsidP="00D34333">
      <w:pPr>
        <w:pStyle w:val="ListParagraph"/>
        <w:numPr>
          <w:ilvl w:val="0"/>
          <w:numId w:val="11"/>
        </w:numPr>
        <w:rPr>
          <w:rFonts w:ascii="Times New Roman" w:hAnsi="Times New Roman"/>
          <w:sz w:val="22"/>
          <w:szCs w:val="22"/>
        </w:rPr>
      </w:pPr>
      <w:r w:rsidRPr="006D5729">
        <w:rPr>
          <w:rFonts w:ascii="Times New Roman" w:hAnsi="Times New Roman"/>
          <w:b/>
          <w:bCs/>
          <w:sz w:val="22"/>
          <w:szCs w:val="22"/>
        </w:rPr>
        <w:t>Functionality</w:t>
      </w:r>
      <w:r w:rsidRPr="006D5729">
        <w:rPr>
          <w:rFonts w:ascii="Times New Roman" w:hAnsi="Times New Roman"/>
          <w:sz w:val="22"/>
          <w:szCs w:val="22"/>
        </w:rPr>
        <w:t>: The prototype has shown significant capabilities, being able to distinguish 17 different types of weeds with an accuracy rate of over 80%. Future work for real product should focus on improving the machine learning algorithms to enhance weed identification accuracy and expanding the database of weed types.</w:t>
      </w:r>
    </w:p>
    <w:p w14:paraId="21E65AD1" w14:textId="77777777" w:rsidR="009B5AA7" w:rsidRPr="006D5729" w:rsidRDefault="009B5AA7" w:rsidP="009B5AA7">
      <w:pPr>
        <w:pStyle w:val="ListParagraph"/>
        <w:rPr>
          <w:rFonts w:ascii="Times New Roman" w:hAnsi="Times New Roman"/>
          <w:sz w:val="22"/>
          <w:szCs w:val="22"/>
        </w:rPr>
      </w:pPr>
    </w:p>
    <w:p w14:paraId="6A0490B4" w14:textId="65DBC807" w:rsidR="00D34333" w:rsidRPr="00CE6F70" w:rsidRDefault="00D34333" w:rsidP="00D34333">
      <w:pPr>
        <w:pStyle w:val="ListParagraph"/>
        <w:numPr>
          <w:ilvl w:val="0"/>
          <w:numId w:val="11"/>
        </w:numPr>
        <w:rPr>
          <w:rFonts w:ascii="Times New Roman" w:eastAsiaTheme="minorEastAsia" w:hAnsi="Times New Roman"/>
          <w:sz w:val="22"/>
          <w:szCs w:val="22"/>
        </w:rPr>
      </w:pPr>
      <w:r w:rsidRPr="2F3CC8C8">
        <w:rPr>
          <w:rFonts w:ascii="Times New Roman" w:eastAsiaTheme="minorEastAsia" w:hAnsi="Times New Roman"/>
          <w:b/>
          <w:sz w:val="22"/>
          <w:szCs w:val="22"/>
        </w:rPr>
        <w:t>Performance</w:t>
      </w:r>
      <w:r w:rsidRPr="2F3CC8C8">
        <w:rPr>
          <w:rFonts w:ascii="Times New Roman" w:eastAsiaTheme="minorEastAsia" w:hAnsi="Times New Roman"/>
          <w:sz w:val="22"/>
          <w:szCs w:val="22"/>
        </w:rPr>
        <w:t xml:space="preserve">: The prototype was set to run at 8 miles per </w:t>
      </w:r>
      <w:r w:rsidRPr="2F3CC8C8">
        <w:rPr>
          <w:rFonts w:ascii="Times New Roman" w:eastAsiaTheme="minorEastAsia" w:hAnsi="Times New Roman"/>
          <w:sz w:val="22"/>
          <w:szCs w:val="22"/>
        </w:rPr>
        <w:t>hour and</w:t>
      </w:r>
      <w:r w:rsidRPr="2F3CC8C8">
        <w:rPr>
          <w:rFonts w:ascii="Times New Roman" w:eastAsiaTheme="minorEastAsia" w:hAnsi="Times New Roman"/>
          <w:sz w:val="22"/>
          <w:szCs w:val="22"/>
        </w:rPr>
        <w:t xml:space="preserve"> is projected to weed 15-20 acres farmland </w:t>
      </w:r>
      <w:r w:rsidR="00046E3D" w:rsidRPr="2F3CC8C8">
        <w:rPr>
          <w:rFonts w:ascii="Times New Roman" w:eastAsiaTheme="minorEastAsia" w:hAnsi="Times New Roman"/>
          <w:sz w:val="22"/>
          <w:szCs w:val="22"/>
        </w:rPr>
        <w:t>daily. (</w:t>
      </w:r>
      <w:r w:rsidR="00046E3D" w:rsidRPr="2F3CC8C8">
        <w:rPr>
          <w:rFonts w:ascii="Times New Roman" w:eastAsiaTheme="minorEastAsia" w:hAnsi="Times New Roman"/>
          <w:sz w:val="22"/>
          <w:szCs w:val="22"/>
          <w:highlight w:val="yellow"/>
        </w:rPr>
        <w:t>https://carbonrobotics.com/</w:t>
      </w:r>
      <w:r w:rsidR="00FD1F4E" w:rsidRPr="2F3CC8C8">
        <w:rPr>
          <w:rFonts w:ascii="Times New Roman" w:eastAsiaTheme="minorEastAsia" w:hAnsi="Times New Roman"/>
          <w:sz w:val="22"/>
          <w:szCs w:val="22"/>
          <w:highlight w:val="yellow"/>
        </w:rPr>
        <w:t>)</w:t>
      </w:r>
      <w:r w:rsidRPr="2F3CC8C8">
        <w:rPr>
          <w:rFonts w:ascii="Times New Roman" w:eastAsiaTheme="minorEastAsia" w:hAnsi="Times New Roman"/>
          <w:sz w:val="22"/>
          <w:szCs w:val="22"/>
        </w:rPr>
        <w:t xml:space="preserve"> In the actual product, a combination of solar panels and backup batteries will be used to ensure consistent power supply.</w:t>
      </w:r>
    </w:p>
    <w:p w14:paraId="5B2BCDCA" w14:textId="77777777" w:rsidR="009B5AA7" w:rsidRPr="009B5AA7" w:rsidRDefault="009B5AA7" w:rsidP="009B5AA7">
      <w:pPr>
        <w:rPr>
          <w:rFonts w:ascii="Times New Roman" w:hAnsi="Times New Roman"/>
          <w:sz w:val="22"/>
          <w:szCs w:val="22"/>
        </w:rPr>
      </w:pPr>
    </w:p>
    <w:p w14:paraId="6F3A0F4A" w14:textId="04D9B7EB" w:rsidR="00D34333" w:rsidRPr="00CE6F70" w:rsidRDefault="00D34333" w:rsidP="00D34333">
      <w:pPr>
        <w:pStyle w:val="ListParagraph"/>
        <w:numPr>
          <w:ilvl w:val="0"/>
          <w:numId w:val="11"/>
        </w:numPr>
        <w:rPr>
          <w:rFonts w:ascii="Times New Roman" w:eastAsiaTheme="minorEastAsia" w:hAnsi="Times New Roman"/>
          <w:sz w:val="22"/>
          <w:szCs w:val="22"/>
        </w:rPr>
      </w:pPr>
      <w:r w:rsidRPr="2F3CC8C8">
        <w:rPr>
          <w:rFonts w:ascii="Times New Roman" w:eastAsiaTheme="minorEastAsia" w:hAnsi="Times New Roman"/>
          <w:b/>
          <w:sz w:val="22"/>
          <w:szCs w:val="22"/>
        </w:rPr>
        <w:t>Ease of Use</w:t>
      </w:r>
      <w:r w:rsidRPr="2F3CC8C8">
        <w:rPr>
          <w:rFonts w:ascii="Times New Roman" w:eastAsiaTheme="minorEastAsia" w:hAnsi="Times New Roman"/>
          <w:sz w:val="22"/>
          <w:szCs w:val="22"/>
        </w:rPr>
        <w:t>: The feedback from the Brazilian farmers was positive, 90% of them reported that the prototype was easy to learn to use and willing to use it. So will continue collecting feedback and improve areas of the interface and controls to improve user experience.</w:t>
      </w:r>
    </w:p>
    <w:p w14:paraId="7641AB11" w14:textId="77777777" w:rsidR="009B5AA7" w:rsidRPr="009B5AA7" w:rsidRDefault="009B5AA7" w:rsidP="009B5AA7">
      <w:pPr>
        <w:rPr>
          <w:rFonts w:ascii="Times New Roman" w:hAnsi="Times New Roman"/>
          <w:sz w:val="22"/>
          <w:szCs w:val="22"/>
        </w:rPr>
      </w:pPr>
    </w:p>
    <w:p w14:paraId="6905BE2F" w14:textId="05E21D5C" w:rsidR="00D34333" w:rsidRPr="00CE6F70" w:rsidRDefault="00D34333" w:rsidP="00D34333">
      <w:pPr>
        <w:pStyle w:val="ListParagraph"/>
        <w:numPr>
          <w:ilvl w:val="0"/>
          <w:numId w:val="11"/>
        </w:numPr>
        <w:rPr>
          <w:rFonts w:ascii="Times New Roman" w:eastAsiaTheme="minorEastAsia" w:hAnsi="Times New Roman"/>
          <w:sz w:val="22"/>
          <w:szCs w:val="22"/>
        </w:rPr>
      </w:pPr>
      <w:r w:rsidRPr="2F3CC8C8">
        <w:rPr>
          <w:rFonts w:ascii="Times New Roman" w:eastAsiaTheme="minorEastAsia" w:hAnsi="Times New Roman"/>
          <w:b/>
          <w:sz w:val="22"/>
          <w:szCs w:val="22"/>
        </w:rPr>
        <w:t>Durability</w:t>
      </w:r>
      <w:r w:rsidRPr="2F3CC8C8">
        <w:rPr>
          <w:rFonts w:ascii="Times New Roman" w:eastAsiaTheme="minorEastAsia" w:hAnsi="Times New Roman"/>
          <w:sz w:val="22"/>
          <w:szCs w:val="22"/>
        </w:rPr>
        <w:t xml:space="preserve">: The prototype exhibited high durability, through simulating conditions such as rainy weather and entanglement with plants. The prototype shows and excellent ability to </w:t>
      </w:r>
      <w:r w:rsidRPr="2F3CC8C8">
        <w:rPr>
          <w:rFonts w:ascii="Times New Roman" w:eastAsiaTheme="minorEastAsia" w:hAnsi="Times New Roman"/>
          <w:sz w:val="22"/>
          <w:szCs w:val="22"/>
        </w:rPr>
        <w:lastRenderedPageBreak/>
        <w:t xml:space="preserve">navigate these challenges. Rocker-Bogie and the steel frame playing significant roles in its resilience. </w:t>
      </w:r>
    </w:p>
    <w:p w14:paraId="05F4A2F4" w14:textId="77777777" w:rsidR="009B5AA7" w:rsidRPr="009B5AA7" w:rsidRDefault="009B5AA7" w:rsidP="009B5AA7">
      <w:pPr>
        <w:rPr>
          <w:rFonts w:ascii="Times New Roman" w:eastAsiaTheme="minorEastAsia" w:hAnsi="Times New Roman"/>
          <w:sz w:val="22"/>
          <w:szCs w:val="22"/>
        </w:rPr>
      </w:pPr>
    </w:p>
    <w:p w14:paraId="5F1A4A5A" w14:textId="72EDC2D7" w:rsidR="00D34333" w:rsidRPr="00CE6F70" w:rsidRDefault="00D34333" w:rsidP="00D34333">
      <w:pPr>
        <w:pStyle w:val="ListParagraph"/>
        <w:numPr>
          <w:ilvl w:val="0"/>
          <w:numId w:val="11"/>
        </w:numPr>
        <w:rPr>
          <w:rFonts w:ascii="Times New Roman" w:eastAsiaTheme="minorEastAsia" w:hAnsi="Times New Roman"/>
          <w:sz w:val="22"/>
          <w:szCs w:val="22"/>
        </w:rPr>
      </w:pPr>
      <w:r w:rsidRPr="2F3CC8C8">
        <w:rPr>
          <w:rFonts w:ascii="Times New Roman" w:eastAsiaTheme="minorEastAsia" w:hAnsi="Times New Roman"/>
          <w:b/>
          <w:sz w:val="22"/>
          <w:szCs w:val="22"/>
        </w:rPr>
        <w:t>Compliance</w:t>
      </w:r>
      <w:r w:rsidRPr="2F3CC8C8">
        <w:rPr>
          <w:rFonts w:ascii="Times New Roman" w:eastAsiaTheme="minorEastAsia" w:hAnsi="Times New Roman"/>
          <w:sz w:val="22"/>
          <w:szCs w:val="22"/>
        </w:rPr>
        <w:t xml:space="preserve">: The prototype meets all relevant </w:t>
      </w:r>
      <w:r w:rsidR="00FF6BBE" w:rsidRPr="2F3CC8C8">
        <w:rPr>
          <w:rFonts w:ascii="Times New Roman" w:eastAsiaTheme="minorEastAsia" w:hAnsi="Times New Roman"/>
          <w:sz w:val="22"/>
          <w:szCs w:val="22"/>
        </w:rPr>
        <w:t>regulations</w:t>
      </w:r>
      <w:r w:rsidRPr="2F3CC8C8">
        <w:rPr>
          <w:rFonts w:ascii="Times New Roman" w:eastAsiaTheme="minorEastAsia" w:hAnsi="Times New Roman"/>
          <w:sz w:val="22"/>
          <w:szCs w:val="22"/>
        </w:rPr>
        <w:t xml:space="preserve"> and standards. However, it’s still essential to remain updated and ensure ongoing compliance for real product manufaction.</w:t>
      </w:r>
    </w:p>
    <w:p w14:paraId="6E32E084" w14:textId="77777777" w:rsidR="009B5AA7" w:rsidRPr="009B5AA7" w:rsidRDefault="009B5AA7" w:rsidP="009B5AA7">
      <w:pPr>
        <w:rPr>
          <w:rFonts w:ascii="Times New Roman" w:eastAsiaTheme="minorEastAsia" w:hAnsi="Times New Roman"/>
          <w:sz w:val="22"/>
          <w:szCs w:val="22"/>
        </w:rPr>
      </w:pPr>
    </w:p>
    <w:p w14:paraId="4694C47B" w14:textId="6F6C3B4E" w:rsidR="00D34333" w:rsidRPr="009B5AA7" w:rsidRDefault="00D34333" w:rsidP="009B5AA7">
      <w:pPr>
        <w:pStyle w:val="ListParagraph"/>
        <w:numPr>
          <w:ilvl w:val="0"/>
          <w:numId w:val="11"/>
        </w:numPr>
        <w:rPr>
          <w:rFonts w:ascii="Times New Roman" w:eastAsiaTheme="minorEastAsia" w:hAnsi="Times New Roman"/>
          <w:sz w:val="22"/>
          <w:szCs w:val="22"/>
        </w:rPr>
      </w:pPr>
      <w:r w:rsidRPr="2F3CC8C8">
        <w:rPr>
          <w:rFonts w:ascii="Times New Roman" w:eastAsiaTheme="minorEastAsia" w:hAnsi="Times New Roman"/>
          <w:b/>
          <w:sz w:val="22"/>
          <w:szCs w:val="22"/>
        </w:rPr>
        <w:t>Cost-effectiveness</w:t>
      </w:r>
      <w:r w:rsidRPr="2F3CC8C8">
        <w:rPr>
          <w:rFonts w:ascii="Times New Roman" w:eastAsiaTheme="minorEastAsia" w:hAnsi="Times New Roman"/>
          <w:sz w:val="22"/>
          <w:szCs w:val="22"/>
        </w:rPr>
        <w:t xml:space="preserve">: Preliminary calculations show that </w:t>
      </w:r>
      <w:r w:rsidRPr="006D5729">
        <w:rPr>
          <w:rFonts w:ascii="Times New Roman" w:hAnsi="Times New Roman"/>
          <w:sz w:val="22"/>
          <w:szCs w:val="22"/>
        </w:rPr>
        <w:t xml:space="preserve">due to the </w:t>
      </w:r>
      <w:r w:rsidRPr="2F3CC8C8">
        <w:rPr>
          <w:rFonts w:ascii="Times New Roman" w:eastAsiaTheme="minorEastAsia" w:hAnsi="Times New Roman"/>
          <w:sz w:val="22"/>
          <w:szCs w:val="22"/>
        </w:rPr>
        <w:t>Lay-Zer Mk1</w:t>
      </w:r>
      <w:r w:rsidRPr="006D5729">
        <w:rPr>
          <w:rFonts w:ascii="Times New Roman" w:hAnsi="Times New Roman"/>
          <w:sz w:val="22"/>
          <w:szCs w:val="22"/>
        </w:rPr>
        <w:t>’s effective weed control and high efficiency, it has the potential to offset initial investments. Besides, an excellent business plan needs to be developed for the real product to fully realize this potential.</w:t>
      </w:r>
    </w:p>
    <w:p w14:paraId="13AFE7A0" w14:textId="114D3C17" w:rsidR="00F64941" w:rsidRPr="0032394D" w:rsidRDefault="00F64941" w:rsidP="0032394D">
      <w:pPr>
        <w:pStyle w:val="Heading1"/>
        <w:numPr>
          <w:ilvl w:val="0"/>
          <w:numId w:val="6"/>
        </w:numPr>
        <w:ind w:left="0" w:firstLine="0"/>
        <w:jc w:val="both"/>
        <w:rPr>
          <w:b/>
          <w:sz w:val="36"/>
          <w:szCs w:val="36"/>
          <w:lang w:val="en-US"/>
        </w:rPr>
      </w:pPr>
      <w:bookmarkStart w:id="40" w:name="_Toc137402970"/>
      <w:r w:rsidRPr="197801CD">
        <w:rPr>
          <w:b/>
          <w:sz w:val="36"/>
          <w:szCs w:val="36"/>
        </w:rPr>
        <w:t>Manufacturing:</w:t>
      </w:r>
      <w:bookmarkEnd w:id="40"/>
    </w:p>
    <w:p w14:paraId="7BEA2532" w14:textId="77777777" w:rsidR="00372E6E" w:rsidRDefault="00372E6E" w:rsidP="00372E6E">
      <w:pPr>
        <w:rPr>
          <w:lang w:val="en-US"/>
        </w:rPr>
      </w:pPr>
    </w:p>
    <w:p w14:paraId="269DE5FE" w14:textId="613CC7AD" w:rsidR="00A928AA" w:rsidRDefault="00A928AA" w:rsidP="00A928AA">
      <w:pPr>
        <w:pStyle w:val="Heading2"/>
        <w:rPr>
          <w:lang w:val="en-US"/>
        </w:rPr>
      </w:pPr>
      <w:bookmarkStart w:id="41" w:name="_Toc137402971"/>
      <w:r>
        <w:t>Manufacturing Requirements:</w:t>
      </w:r>
      <w:bookmarkEnd w:id="41"/>
    </w:p>
    <w:p w14:paraId="2FFB0778" w14:textId="77777777" w:rsidR="00A928AA" w:rsidRDefault="00A928AA" w:rsidP="00372E6E">
      <w:pPr>
        <w:rPr>
          <w:lang w:val="en-US"/>
        </w:rPr>
      </w:pPr>
    </w:p>
    <w:p w14:paraId="2CA8D704" w14:textId="008761B8" w:rsidR="00A1164A" w:rsidRDefault="00A1164A" w:rsidP="00A928AA">
      <w:pPr>
        <w:pStyle w:val="Heading3"/>
        <w:rPr>
          <w:lang w:val="en-US"/>
        </w:rPr>
      </w:pPr>
      <w:bookmarkStart w:id="42" w:name="_Toc137402972"/>
      <w:r>
        <w:t>Parts List</w:t>
      </w:r>
      <w:bookmarkEnd w:id="42"/>
    </w:p>
    <w:p w14:paraId="335C7AE7" w14:textId="77777777" w:rsidR="00D13A68" w:rsidRPr="00D13A68" w:rsidRDefault="00D13A68" w:rsidP="00D13A68">
      <w:pPr>
        <w:rPr>
          <w:lang w:val="en-US"/>
        </w:rPr>
      </w:pPr>
    </w:p>
    <w:p w14:paraId="5C5A354D" w14:textId="5244EDF0" w:rsidR="004820B5" w:rsidRPr="004820B5" w:rsidRDefault="004820B5" w:rsidP="004820B5">
      <w:pPr>
        <w:pStyle w:val="Caption"/>
        <w:keepNext/>
        <w:jc w:val="center"/>
        <w:rPr>
          <w:sz w:val="21"/>
          <w:szCs w:val="21"/>
        </w:rPr>
      </w:pPr>
      <w:r w:rsidRPr="004820B5">
        <w:rPr>
          <w:sz w:val="21"/>
          <w:szCs w:val="21"/>
        </w:rPr>
        <w:t xml:space="preserve">Table </w:t>
      </w:r>
      <w:r w:rsidRPr="004820B5">
        <w:rPr>
          <w:sz w:val="21"/>
          <w:szCs w:val="21"/>
        </w:rPr>
        <w:fldChar w:fldCharType="begin"/>
      </w:r>
      <w:r w:rsidRPr="004820B5">
        <w:rPr>
          <w:sz w:val="21"/>
          <w:szCs w:val="21"/>
        </w:rPr>
        <w:instrText xml:space="preserve"> SEQ Table \* ARABIC </w:instrText>
      </w:r>
      <w:r w:rsidRPr="004820B5">
        <w:rPr>
          <w:sz w:val="21"/>
          <w:szCs w:val="21"/>
        </w:rPr>
        <w:fldChar w:fldCharType="separate"/>
      </w:r>
      <w:r w:rsidRPr="004820B5">
        <w:rPr>
          <w:noProof/>
          <w:sz w:val="21"/>
          <w:szCs w:val="21"/>
        </w:rPr>
        <w:t>10</w:t>
      </w:r>
      <w:r w:rsidRPr="004820B5">
        <w:rPr>
          <w:sz w:val="21"/>
          <w:szCs w:val="21"/>
        </w:rPr>
        <w:fldChar w:fldCharType="end"/>
      </w:r>
      <w:r w:rsidRPr="004820B5">
        <w:rPr>
          <w:sz w:val="21"/>
          <w:szCs w:val="21"/>
        </w:rPr>
        <w:t xml:space="preserve"> - Actual product parts list</w:t>
      </w:r>
    </w:p>
    <w:tbl>
      <w:tblPr>
        <w:tblStyle w:val="TableGrid"/>
        <w:tblW w:w="0" w:type="auto"/>
        <w:tblInd w:w="-289" w:type="dxa"/>
        <w:tblLook w:val="04A0" w:firstRow="1" w:lastRow="0" w:firstColumn="1" w:lastColumn="0" w:noHBand="0" w:noVBand="1"/>
      </w:tblPr>
      <w:tblGrid>
        <w:gridCol w:w="1745"/>
        <w:gridCol w:w="1478"/>
        <w:gridCol w:w="1994"/>
        <w:gridCol w:w="1203"/>
        <w:gridCol w:w="1442"/>
        <w:gridCol w:w="1443"/>
      </w:tblGrid>
      <w:tr w:rsidR="00E01276" w:rsidRPr="00866B25" w14:paraId="3ACC42A5" w14:textId="77777777" w:rsidTr="004820B5">
        <w:tc>
          <w:tcPr>
            <w:tcW w:w="1745" w:type="dxa"/>
          </w:tcPr>
          <w:p w14:paraId="5F8DA27E" w14:textId="77777777" w:rsidR="00134E32" w:rsidRPr="00866B25" w:rsidRDefault="00134E32">
            <w:pPr>
              <w:jc w:val="center"/>
              <w:rPr>
                <w:b/>
                <w:bCs/>
              </w:rPr>
            </w:pPr>
            <w:r w:rsidRPr="00866B25">
              <w:rPr>
                <w:b/>
                <w:bCs/>
              </w:rPr>
              <w:t>Item</w:t>
            </w:r>
          </w:p>
        </w:tc>
        <w:tc>
          <w:tcPr>
            <w:tcW w:w="1478" w:type="dxa"/>
          </w:tcPr>
          <w:p w14:paraId="579FA472" w14:textId="77777777" w:rsidR="00134E32" w:rsidRPr="00866B25" w:rsidRDefault="00134E32">
            <w:pPr>
              <w:jc w:val="center"/>
              <w:rPr>
                <w:b/>
                <w:bCs/>
              </w:rPr>
            </w:pPr>
            <w:r w:rsidRPr="00866B25">
              <w:rPr>
                <w:b/>
                <w:bCs/>
              </w:rPr>
              <w:t>Supplier</w:t>
            </w:r>
          </w:p>
        </w:tc>
        <w:tc>
          <w:tcPr>
            <w:tcW w:w="1994" w:type="dxa"/>
          </w:tcPr>
          <w:p w14:paraId="2274A01A" w14:textId="77777777" w:rsidR="00134E32" w:rsidRPr="00866B25" w:rsidRDefault="00134E32">
            <w:pPr>
              <w:jc w:val="center"/>
              <w:rPr>
                <w:b/>
                <w:bCs/>
              </w:rPr>
            </w:pPr>
            <w:r w:rsidRPr="00866B25">
              <w:rPr>
                <w:b/>
                <w:bCs/>
              </w:rPr>
              <w:t>Location of supplier</w:t>
            </w:r>
          </w:p>
        </w:tc>
        <w:tc>
          <w:tcPr>
            <w:tcW w:w="1203" w:type="dxa"/>
          </w:tcPr>
          <w:p w14:paraId="6F2ED47E" w14:textId="77777777" w:rsidR="00134E32" w:rsidRPr="00866B25" w:rsidRDefault="00134E32">
            <w:pPr>
              <w:jc w:val="center"/>
              <w:rPr>
                <w:b/>
                <w:bCs/>
              </w:rPr>
            </w:pPr>
            <w:r w:rsidRPr="00866B25">
              <w:rPr>
                <w:b/>
                <w:bCs/>
              </w:rPr>
              <w:t>Quantity</w:t>
            </w:r>
          </w:p>
        </w:tc>
        <w:tc>
          <w:tcPr>
            <w:tcW w:w="1442" w:type="dxa"/>
          </w:tcPr>
          <w:p w14:paraId="729AD7D0" w14:textId="77777777" w:rsidR="00134E32" w:rsidRPr="00866B25" w:rsidRDefault="00134E32">
            <w:pPr>
              <w:jc w:val="center"/>
              <w:rPr>
                <w:b/>
                <w:bCs/>
              </w:rPr>
            </w:pPr>
            <w:r w:rsidRPr="00866B25">
              <w:rPr>
                <w:b/>
                <w:bCs/>
              </w:rPr>
              <w:t>Cost</w:t>
            </w:r>
            <w:r>
              <w:rPr>
                <w:b/>
                <w:bCs/>
              </w:rPr>
              <w:t xml:space="preserve"> per unit</w:t>
            </w:r>
          </w:p>
        </w:tc>
        <w:tc>
          <w:tcPr>
            <w:tcW w:w="1443" w:type="dxa"/>
          </w:tcPr>
          <w:p w14:paraId="39563216" w14:textId="77777777" w:rsidR="00134E32" w:rsidRPr="00866B25" w:rsidRDefault="00134E32">
            <w:pPr>
              <w:jc w:val="center"/>
              <w:rPr>
                <w:b/>
                <w:bCs/>
              </w:rPr>
            </w:pPr>
            <w:r w:rsidRPr="00866B25">
              <w:rPr>
                <w:b/>
                <w:bCs/>
              </w:rPr>
              <w:t>Total Cost</w:t>
            </w:r>
          </w:p>
        </w:tc>
      </w:tr>
      <w:tr w:rsidR="00E01276" w14:paraId="260E926A" w14:textId="77777777" w:rsidTr="004820B5">
        <w:tc>
          <w:tcPr>
            <w:tcW w:w="1745" w:type="dxa"/>
          </w:tcPr>
          <w:p w14:paraId="492586D0" w14:textId="77777777" w:rsidR="00134E32" w:rsidRDefault="00134E32">
            <w:pPr>
              <w:jc w:val="center"/>
            </w:pPr>
            <w:r>
              <w:t>Battery</w:t>
            </w:r>
          </w:p>
        </w:tc>
        <w:tc>
          <w:tcPr>
            <w:tcW w:w="1478" w:type="dxa"/>
          </w:tcPr>
          <w:p w14:paraId="3FB1AF5B" w14:textId="77777777" w:rsidR="00134E32" w:rsidRDefault="00134E32">
            <w:pPr>
              <w:jc w:val="center"/>
            </w:pPr>
            <w:r>
              <w:t>RS</w:t>
            </w:r>
          </w:p>
        </w:tc>
        <w:tc>
          <w:tcPr>
            <w:tcW w:w="1994" w:type="dxa"/>
          </w:tcPr>
          <w:p w14:paraId="1EA10F13" w14:textId="77777777" w:rsidR="00134E32" w:rsidRDefault="00134E32">
            <w:pPr>
              <w:jc w:val="center"/>
            </w:pPr>
            <w:r>
              <w:t>UK</w:t>
            </w:r>
          </w:p>
        </w:tc>
        <w:tc>
          <w:tcPr>
            <w:tcW w:w="1203" w:type="dxa"/>
          </w:tcPr>
          <w:p w14:paraId="23CC1DA7" w14:textId="77777777" w:rsidR="00134E32" w:rsidRDefault="00134E32">
            <w:pPr>
              <w:jc w:val="center"/>
            </w:pPr>
            <w:r>
              <w:t>1</w:t>
            </w:r>
          </w:p>
        </w:tc>
        <w:tc>
          <w:tcPr>
            <w:tcW w:w="1442" w:type="dxa"/>
          </w:tcPr>
          <w:p w14:paraId="689A49A9" w14:textId="77777777" w:rsidR="00134E32" w:rsidRDefault="00134E32">
            <w:pPr>
              <w:jc w:val="center"/>
            </w:pPr>
            <w:r>
              <w:t>£20.87</w:t>
            </w:r>
          </w:p>
        </w:tc>
        <w:tc>
          <w:tcPr>
            <w:tcW w:w="1443" w:type="dxa"/>
          </w:tcPr>
          <w:p w14:paraId="0208C8DE" w14:textId="77777777" w:rsidR="00134E32" w:rsidRDefault="00134E32">
            <w:pPr>
              <w:jc w:val="center"/>
            </w:pPr>
            <w:r>
              <w:t>£20.87</w:t>
            </w:r>
          </w:p>
        </w:tc>
      </w:tr>
      <w:tr w:rsidR="00E01276" w14:paraId="56FACF74" w14:textId="77777777" w:rsidTr="004820B5">
        <w:tc>
          <w:tcPr>
            <w:tcW w:w="1745" w:type="dxa"/>
          </w:tcPr>
          <w:p w14:paraId="1813B4F8" w14:textId="77777777" w:rsidR="00134E32" w:rsidRDefault="00134E32">
            <w:pPr>
              <w:jc w:val="center"/>
            </w:pPr>
            <w:r>
              <w:t>Arduino Uno</w:t>
            </w:r>
          </w:p>
        </w:tc>
        <w:tc>
          <w:tcPr>
            <w:tcW w:w="1478" w:type="dxa"/>
          </w:tcPr>
          <w:p w14:paraId="47124B03" w14:textId="77777777" w:rsidR="00134E32" w:rsidRDefault="00134E32">
            <w:pPr>
              <w:jc w:val="center"/>
            </w:pPr>
            <w:r>
              <w:t xml:space="preserve">KunKune </w:t>
            </w:r>
          </w:p>
        </w:tc>
        <w:tc>
          <w:tcPr>
            <w:tcW w:w="1994" w:type="dxa"/>
          </w:tcPr>
          <w:p w14:paraId="23D47F6B" w14:textId="77777777" w:rsidR="00134E32" w:rsidRDefault="00134E32">
            <w:pPr>
              <w:jc w:val="center"/>
            </w:pPr>
            <w:r>
              <w:t>UK</w:t>
            </w:r>
          </w:p>
        </w:tc>
        <w:tc>
          <w:tcPr>
            <w:tcW w:w="1203" w:type="dxa"/>
          </w:tcPr>
          <w:p w14:paraId="2A28F0BB" w14:textId="77777777" w:rsidR="00134E32" w:rsidRDefault="00134E32">
            <w:pPr>
              <w:jc w:val="center"/>
            </w:pPr>
            <w:r>
              <w:t>1</w:t>
            </w:r>
          </w:p>
        </w:tc>
        <w:tc>
          <w:tcPr>
            <w:tcW w:w="1442" w:type="dxa"/>
          </w:tcPr>
          <w:p w14:paraId="7FA80CFF" w14:textId="77777777" w:rsidR="00134E32" w:rsidRDefault="00134E32">
            <w:pPr>
              <w:jc w:val="center"/>
            </w:pPr>
            <w:r>
              <w:t>£6.21</w:t>
            </w:r>
          </w:p>
        </w:tc>
        <w:tc>
          <w:tcPr>
            <w:tcW w:w="1443" w:type="dxa"/>
          </w:tcPr>
          <w:p w14:paraId="6D079562" w14:textId="77777777" w:rsidR="00134E32" w:rsidRDefault="00134E32">
            <w:pPr>
              <w:jc w:val="center"/>
            </w:pPr>
            <w:r>
              <w:t>£6.21</w:t>
            </w:r>
          </w:p>
        </w:tc>
      </w:tr>
      <w:tr w:rsidR="00E01276" w14:paraId="587A4B9F" w14:textId="77777777" w:rsidTr="004820B5">
        <w:tc>
          <w:tcPr>
            <w:tcW w:w="1745" w:type="dxa"/>
          </w:tcPr>
          <w:p w14:paraId="6EF582E8" w14:textId="77777777" w:rsidR="00134E32" w:rsidRDefault="00134E32">
            <w:pPr>
              <w:jc w:val="center"/>
            </w:pPr>
            <w:r>
              <w:t>GPS Module</w:t>
            </w:r>
          </w:p>
        </w:tc>
        <w:tc>
          <w:tcPr>
            <w:tcW w:w="1478" w:type="dxa"/>
          </w:tcPr>
          <w:p w14:paraId="5BAC0274" w14:textId="77777777" w:rsidR="00134E32" w:rsidRDefault="00134E32">
            <w:pPr>
              <w:jc w:val="center"/>
            </w:pPr>
            <w:r>
              <w:t>KunKune</w:t>
            </w:r>
          </w:p>
        </w:tc>
        <w:tc>
          <w:tcPr>
            <w:tcW w:w="1994" w:type="dxa"/>
          </w:tcPr>
          <w:p w14:paraId="70E705DD" w14:textId="77777777" w:rsidR="00134E32" w:rsidRDefault="00134E32">
            <w:pPr>
              <w:jc w:val="center"/>
            </w:pPr>
            <w:r>
              <w:t>UK</w:t>
            </w:r>
          </w:p>
        </w:tc>
        <w:tc>
          <w:tcPr>
            <w:tcW w:w="1203" w:type="dxa"/>
          </w:tcPr>
          <w:p w14:paraId="69D8D470" w14:textId="77777777" w:rsidR="00134E32" w:rsidRDefault="00134E32">
            <w:pPr>
              <w:jc w:val="center"/>
            </w:pPr>
            <w:r>
              <w:t>1</w:t>
            </w:r>
          </w:p>
        </w:tc>
        <w:tc>
          <w:tcPr>
            <w:tcW w:w="1442" w:type="dxa"/>
          </w:tcPr>
          <w:p w14:paraId="3E5AAEEB" w14:textId="77777777" w:rsidR="00134E32" w:rsidRDefault="00134E32">
            <w:pPr>
              <w:jc w:val="center"/>
            </w:pPr>
            <w:r>
              <w:t>£4.41</w:t>
            </w:r>
          </w:p>
        </w:tc>
        <w:tc>
          <w:tcPr>
            <w:tcW w:w="1443" w:type="dxa"/>
          </w:tcPr>
          <w:p w14:paraId="37F54C3B" w14:textId="77777777" w:rsidR="00134E32" w:rsidRDefault="00134E32">
            <w:pPr>
              <w:jc w:val="center"/>
            </w:pPr>
            <w:r>
              <w:t>£4.41</w:t>
            </w:r>
          </w:p>
        </w:tc>
      </w:tr>
      <w:tr w:rsidR="00E01276" w14:paraId="3F7841D7" w14:textId="77777777" w:rsidTr="004820B5">
        <w:tc>
          <w:tcPr>
            <w:tcW w:w="1745" w:type="dxa"/>
          </w:tcPr>
          <w:p w14:paraId="66B40AF2" w14:textId="77777777" w:rsidR="00134E32" w:rsidRDefault="00134E32">
            <w:pPr>
              <w:jc w:val="center"/>
            </w:pPr>
            <w:r>
              <w:t>Ultrasonic Sensors</w:t>
            </w:r>
          </w:p>
        </w:tc>
        <w:tc>
          <w:tcPr>
            <w:tcW w:w="1478" w:type="dxa"/>
          </w:tcPr>
          <w:p w14:paraId="2414CD3E" w14:textId="77777777" w:rsidR="00134E32" w:rsidRDefault="00134E32">
            <w:pPr>
              <w:jc w:val="center"/>
            </w:pPr>
            <w:r>
              <w:t>KunKune</w:t>
            </w:r>
          </w:p>
        </w:tc>
        <w:tc>
          <w:tcPr>
            <w:tcW w:w="1994" w:type="dxa"/>
          </w:tcPr>
          <w:p w14:paraId="4D128982" w14:textId="77777777" w:rsidR="00134E32" w:rsidRDefault="00134E32">
            <w:pPr>
              <w:jc w:val="center"/>
            </w:pPr>
            <w:r>
              <w:t>UK</w:t>
            </w:r>
          </w:p>
        </w:tc>
        <w:tc>
          <w:tcPr>
            <w:tcW w:w="1203" w:type="dxa"/>
          </w:tcPr>
          <w:p w14:paraId="5B320CBA" w14:textId="77777777" w:rsidR="00134E32" w:rsidRDefault="00134E32">
            <w:pPr>
              <w:jc w:val="center"/>
            </w:pPr>
            <w:r>
              <w:t>3</w:t>
            </w:r>
          </w:p>
        </w:tc>
        <w:tc>
          <w:tcPr>
            <w:tcW w:w="1442" w:type="dxa"/>
          </w:tcPr>
          <w:p w14:paraId="2A1F26DF" w14:textId="77777777" w:rsidR="00134E32" w:rsidRDefault="00134E32">
            <w:pPr>
              <w:jc w:val="center"/>
            </w:pPr>
            <w:r>
              <w:t>£1.31</w:t>
            </w:r>
          </w:p>
        </w:tc>
        <w:tc>
          <w:tcPr>
            <w:tcW w:w="1443" w:type="dxa"/>
          </w:tcPr>
          <w:p w14:paraId="0822F0B0" w14:textId="77777777" w:rsidR="00134E32" w:rsidRDefault="00134E32">
            <w:pPr>
              <w:jc w:val="center"/>
            </w:pPr>
            <w:r>
              <w:t>£3.93</w:t>
            </w:r>
          </w:p>
        </w:tc>
      </w:tr>
      <w:tr w:rsidR="00E01276" w14:paraId="32523BB8" w14:textId="77777777" w:rsidTr="004820B5">
        <w:tc>
          <w:tcPr>
            <w:tcW w:w="1745" w:type="dxa"/>
          </w:tcPr>
          <w:p w14:paraId="0382ADE6" w14:textId="77777777" w:rsidR="00134E32" w:rsidRDefault="00134E32">
            <w:pPr>
              <w:jc w:val="center"/>
            </w:pPr>
            <w:r>
              <w:t>DC Motor</w:t>
            </w:r>
          </w:p>
        </w:tc>
        <w:tc>
          <w:tcPr>
            <w:tcW w:w="1478" w:type="dxa"/>
          </w:tcPr>
          <w:p w14:paraId="47560D65" w14:textId="77777777" w:rsidR="00134E32" w:rsidRDefault="00134E32">
            <w:pPr>
              <w:jc w:val="center"/>
            </w:pPr>
            <w:r>
              <w:t>F</w:t>
            </w:r>
            <w:r w:rsidRPr="00102709">
              <w:t>arnell</w:t>
            </w:r>
          </w:p>
        </w:tc>
        <w:tc>
          <w:tcPr>
            <w:tcW w:w="1994" w:type="dxa"/>
          </w:tcPr>
          <w:p w14:paraId="4B4CC869" w14:textId="77777777" w:rsidR="00134E32" w:rsidRDefault="00134E32">
            <w:pPr>
              <w:jc w:val="center"/>
            </w:pPr>
            <w:r>
              <w:t>UK</w:t>
            </w:r>
          </w:p>
        </w:tc>
        <w:tc>
          <w:tcPr>
            <w:tcW w:w="1203" w:type="dxa"/>
          </w:tcPr>
          <w:p w14:paraId="5BB1537D" w14:textId="77777777" w:rsidR="00134E32" w:rsidRDefault="00134E32">
            <w:pPr>
              <w:jc w:val="center"/>
            </w:pPr>
            <w:r>
              <w:t>4</w:t>
            </w:r>
          </w:p>
        </w:tc>
        <w:tc>
          <w:tcPr>
            <w:tcW w:w="1442" w:type="dxa"/>
          </w:tcPr>
          <w:p w14:paraId="3CDCB91A" w14:textId="77777777" w:rsidR="00134E32" w:rsidRDefault="00134E32">
            <w:pPr>
              <w:jc w:val="center"/>
            </w:pPr>
            <w:r>
              <w:t>£2.16</w:t>
            </w:r>
          </w:p>
        </w:tc>
        <w:tc>
          <w:tcPr>
            <w:tcW w:w="1443" w:type="dxa"/>
          </w:tcPr>
          <w:p w14:paraId="7AB5FA5A" w14:textId="77777777" w:rsidR="00134E32" w:rsidRDefault="00134E32">
            <w:pPr>
              <w:jc w:val="center"/>
            </w:pPr>
            <w:r>
              <w:t>£8.64</w:t>
            </w:r>
          </w:p>
        </w:tc>
      </w:tr>
      <w:tr w:rsidR="00E01276" w14:paraId="1571741E" w14:textId="77777777" w:rsidTr="004820B5">
        <w:tc>
          <w:tcPr>
            <w:tcW w:w="1745" w:type="dxa"/>
          </w:tcPr>
          <w:p w14:paraId="17C9C069" w14:textId="77777777" w:rsidR="00134E32" w:rsidRDefault="00134E32">
            <w:pPr>
              <w:jc w:val="center"/>
            </w:pPr>
            <w:r>
              <w:t>Laser</w:t>
            </w:r>
          </w:p>
        </w:tc>
        <w:tc>
          <w:tcPr>
            <w:tcW w:w="1478" w:type="dxa"/>
          </w:tcPr>
          <w:p w14:paraId="31E74952" w14:textId="77777777" w:rsidR="00134E32" w:rsidRDefault="00134E32">
            <w:pPr>
              <w:jc w:val="center"/>
            </w:pPr>
            <w:r w:rsidRPr="006A5F12">
              <w:t>E</w:t>
            </w:r>
            <w:r>
              <w:t xml:space="preserve">ndurance Lasers </w:t>
            </w:r>
          </w:p>
        </w:tc>
        <w:tc>
          <w:tcPr>
            <w:tcW w:w="1994" w:type="dxa"/>
          </w:tcPr>
          <w:p w14:paraId="10F4AC14" w14:textId="77777777" w:rsidR="00134E32" w:rsidRDefault="00134E32">
            <w:pPr>
              <w:jc w:val="center"/>
            </w:pPr>
            <w:r>
              <w:t>USA</w:t>
            </w:r>
          </w:p>
        </w:tc>
        <w:tc>
          <w:tcPr>
            <w:tcW w:w="1203" w:type="dxa"/>
          </w:tcPr>
          <w:p w14:paraId="157A3437" w14:textId="77777777" w:rsidR="00134E32" w:rsidRDefault="00134E32">
            <w:pPr>
              <w:jc w:val="center"/>
            </w:pPr>
            <w:r>
              <w:t>1</w:t>
            </w:r>
          </w:p>
        </w:tc>
        <w:tc>
          <w:tcPr>
            <w:tcW w:w="1442" w:type="dxa"/>
          </w:tcPr>
          <w:p w14:paraId="0C31D742" w14:textId="77777777" w:rsidR="00134E32" w:rsidRDefault="00134E32">
            <w:pPr>
              <w:jc w:val="center"/>
            </w:pPr>
            <w:r>
              <w:t>£118.00</w:t>
            </w:r>
          </w:p>
        </w:tc>
        <w:tc>
          <w:tcPr>
            <w:tcW w:w="1443" w:type="dxa"/>
          </w:tcPr>
          <w:p w14:paraId="6F1BB812" w14:textId="77777777" w:rsidR="00134E32" w:rsidRDefault="00134E32">
            <w:pPr>
              <w:jc w:val="center"/>
            </w:pPr>
            <w:r>
              <w:t>£118.00</w:t>
            </w:r>
          </w:p>
        </w:tc>
      </w:tr>
      <w:tr w:rsidR="00E01276" w14:paraId="61A7F25E" w14:textId="77777777" w:rsidTr="004820B5">
        <w:tc>
          <w:tcPr>
            <w:tcW w:w="1745" w:type="dxa"/>
          </w:tcPr>
          <w:p w14:paraId="3C8053D4" w14:textId="77777777" w:rsidR="00134E32" w:rsidRDefault="00134E32">
            <w:pPr>
              <w:jc w:val="center"/>
            </w:pPr>
            <w:r>
              <w:t>Laser Mount</w:t>
            </w:r>
          </w:p>
        </w:tc>
        <w:tc>
          <w:tcPr>
            <w:tcW w:w="1478" w:type="dxa"/>
          </w:tcPr>
          <w:p w14:paraId="221CB6F2" w14:textId="77777777" w:rsidR="00134E32" w:rsidRDefault="00134E32">
            <w:pPr>
              <w:jc w:val="center"/>
            </w:pPr>
            <w:r>
              <w:t>IN-HOUSE</w:t>
            </w:r>
          </w:p>
        </w:tc>
        <w:tc>
          <w:tcPr>
            <w:tcW w:w="1994" w:type="dxa"/>
          </w:tcPr>
          <w:p w14:paraId="42A32DF7" w14:textId="77777777" w:rsidR="00134E32" w:rsidRDefault="00134E32">
            <w:pPr>
              <w:jc w:val="center"/>
            </w:pPr>
            <w:r>
              <w:t>-</w:t>
            </w:r>
          </w:p>
        </w:tc>
        <w:tc>
          <w:tcPr>
            <w:tcW w:w="1203" w:type="dxa"/>
          </w:tcPr>
          <w:p w14:paraId="09274496" w14:textId="77777777" w:rsidR="00134E32" w:rsidRDefault="00134E32">
            <w:pPr>
              <w:jc w:val="center"/>
            </w:pPr>
            <w:r>
              <w:t>1</w:t>
            </w:r>
          </w:p>
        </w:tc>
        <w:tc>
          <w:tcPr>
            <w:tcW w:w="1442" w:type="dxa"/>
          </w:tcPr>
          <w:p w14:paraId="427ED887" w14:textId="77777777" w:rsidR="00134E32" w:rsidRDefault="00134E32">
            <w:pPr>
              <w:jc w:val="center"/>
            </w:pPr>
            <w:r>
              <w:t>£0.50</w:t>
            </w:r>
          </w:p>
        </w:tc>
        <w:tc>
          <w:tcPr>
            <w:tcW w:w="1443" w:type="dxa"/>
          </w:tcPr>
          <w:p w14:paraId="17458910" w14:textId="77777777" w:rsidR="00134E32" w:rsidRDefault="00134E32">
            <w:pPr>
              <w:jc w:val="center"/>
            </w:pPr>
            <w:r>
              <w:t>£0.50</w:t>
            </w:r>
          </w:p>
        </w:tc>
      </w:tr>
      <w:tr w:rsidR="00E01276" w14:paraId="323B751E" w14:textId="77777777" w:rsidTr="004820B5">
        <w:tc>
          <w:tcPr>
            <w:tcW w:w="1745" w:type="dxa"/>
          </w:tcPr>
          <w:p w14:paraId="0309EBE6" w14:textId="77777777" w:rsidR="00134E32" w:rsidRDefault="00134E32">
            <w:pPr>
              <w:jc w:val="center"/>
            </w:pPr>
            <w:r>
              <w:t>Actuator</w:t>
            </w:r>
          </w:p>
        </w:tc>
        <w:tc>
          <w:tcPr>
            <w:tcW w:w="1478" w:type="dxa"/>
          </w:tcPr>
          <w:p w14:paraId="2EAB91AD" w14:textId="77777777" w:rsidR="00134E32" w:rsidRDefault="00134E32">
            <w:pPr>
              <w:jc w:val="center"/>
            </w:pPr>
            <w:r>
              <w:t>EYPINS</w:t>
            </w:r>
          </w:p>
        </w:tc>
        <w:tc>
          <w:tcPr>
            <w:tcW w:w="1994" w:type="dxa"/>
          </w:tcPr>
          <w:p w14:paraId="07005965" w14:textId="77777777" w:rsidR="00134E32" w:rsidRDefault="00134E32">
            <w:pPr>
              <w:jc w:val="center"/>
            </w:pPr>
            <w:r>
              <w:t>UK</w:t>
            </w:r>
          </w:p>
        </w:tc>
        <w:tc>
          <w:tcPr>
            <w:tcW w:w="1203" w:type="dxa"/>
          </w:tcPr>
          <w:p w14:paraId="33721D02" w14:textId="77777777" w:rsidR="00134E32" w:rsidRDefault="00134E32">
            <w:pPr>
              <w:jc w:val="center"/>
            </w:pPr>
            <w:r>
              <w:t>1</w:t>
            </w:r>
          </w:p>
        </w:tc>
        <w:tc>
          <w:tcPr>
            <w:tcW w:w="1442" w:type="dxa"/>
          </w:tcPr>
          <w:p w14:paraId="3BCF9ABC" w14:textId="77777777" w:rsidR="00134E32" w:rsidRDefault="00134E32">
            <w:pPr>
              <w:jc w:val="center"/>
            </w:pPr>
            <w:r>
              <w:t>£24.36</w:t>
            </w:r>
          </w:p>
        </w:tc>
        <w:tc>
          <w:tcPr>
            <w:tcW w:w="1443" w:type="dxa"/>
          </w:tcPr>
          <w:p w14:paraId="2670034D" w14:textId="77777777" w:rsidR="00134E32" w:rsidRDefault="00134E32">
            <w:pPr>
              <w:jc w:val="center"/>
            </w:pPr>
            <w:r>
              <w:t>£24.36</w:t>
            </w:r>
          </w:p>
        </w:tc>
      </w:tr>
      <w:tr w:rsidR="00E01276" w14:paraId="43101A50" w14:textId="77777777" w:rsidTr="004820B5">
        <w:tc>
          <w:tcPr>
            <w:tcW w:w="1745" w:type="dxa"/>
          </w:tcPr>
          <w:p w14:paraId="2E08D911" w14:textId="77777777" w:rsidR="00134E32" w:rsidRDefault="00134E32">
            <w:pPr>
              <w:jc w:val="center"/>
            </w:pPr>
            <w:r>
              <w:t>Actuator Mount</w:t>
            </w:r>
          </w:p>
        </w:tc>
        <w:tc>
          <w:tcPr>
            <w:tcW w:w="1478" w:type="dxa"/>
          </w:tcPr>
          <w:p w14:paraId="247C1A7F" w14:textId="77777777" w:rsidR="00134E32" w:rsidRDefault="00134E32">
            <w:pPr>
              <w:jc w:val="center"/>
            </w:pPr>
            <w:r>
              <w:t>IN-HOUSE</w:t>
            </w:r>
          </w:p>
        </w:tc>
        <w:tc>
          <w:tcPr>
            <w:tcW w:w="1994" w:type="dxa"/>
          </w:tcPr>
          <w:p w14:paraId="48115241" w14:textId="77777777" w:rsidR="00134E32" w:rsidRDefault="00134E32">
            <w:pPr>
              <w:jc w:val="center"/>
            </w:pPr>
            <w:r>
              <w:t>-</w:t>
            </w:r>
          </w:p>
        </w:tc>
        <w:tc>
          <w:tcPr>
            <w:tcW w:w="1203" w:type="dxa"/>
          </w:tcPr>
          <w:p w14:paraId="5B8D5277" w14:textId="77777777" w:rsidR="00134E32" w:rsidRDefault="00134E32">
            <w:pPr>
              <w:jc w:val="center"/>
            </w:pPr>
            <w:r>
              <w:t>1</w:t>
            </w:r>
          </w:p>
        </w:tc>
        <w:tc>
          <w:tcPr>
            <w:tcW w:w="1442" w:type="dxa"/>
          </w:tcPr>
          <w:p w14:paraId="57A18AAD" w14:textId="77777777" w:rsidR="00134E32" w:rsidRDefault="00134E32">
            <w:pPr>
              <w:jc w:val="center"/>
            </w:pPr>
            <w:r>
              <w:t>£1.20</w:t>
            </w:r>
          </w:p>
        </w:tc>
        <w:tc>
          <w:tcPr>
            <w:tcW w:w="1443" w:type="dxa"/>
          </w:tcPr>
          <w:p w14:paraId="6B51FAD1" w14:textId="77777777" w:rsidR="00134E32" w:rsidRDefault="00134E32">
            <w:pPr>
              <w:jc w:val="center"/>
            </w:pPr>
            <w:r>
              <w:t>£1.20</w:t>
            </w:r>
          </w:p>
        </w:tc>
      </w:tr>
      <w:tr w:rsidR="00E01276" w14:paraId="509CBDBD" w14:textId="77777777" w:rsidTr="004820B5">
        <w:tc>
          <w:tcPr>
            <w:tcW w:w="1745" w:type="dxa"/>
          </w:tcPr>
          <w:p w14:paraId="5BCE489A" w14:textId="77777777" w:rsidR="00134E32" w:rsidRDefault="00134E32">
            <w:pPr>
              <w:jc w:val="center"/>
            </w:pPr>
            <w:r w:rsidRPr="00971A29">
              <w:t>T Slot Bar</w:t>
            </w:r>
          </w:p>
          <w:p w14:paraId="13C4181C" w14:textId="77777777" w:rsidR="00134E32" w:rsidRDefault="00134E32">
            <w:pPr>
              <w:jc w:val="center"/>
            </w:pPr>
            <w:r>
              <w:t>(1 metre</w:t>
            </w:r>
            <w:r w:rsidRPr="00971A29">
              <w:t>)</w:t>
            </w:r>
          </w:p>
        </w:tc>
        <w:tc>
          <w:tcPr>
            <w:tcW w:w="1478" w:type="dxa"/>
          </w:tcPr>
          <w:p w14:paraId="64DDADAE" w14:textId="77777777" w:rsidR="00134E32" w:rsidRDefault="00134E32">
            <w:pPr>
              <w:jc w:val="center"/>
            </w:pPr>
            <w:r>
              <w:t>RS</w:t>
            </w:r>
          </w:p>
        </w:tc>
        <w:tc>
          <w:tcPr>
            <w:tcW w:w="1994" w:type="dxa"/>
          </w:tcPr>
          <w:p w14:paraId="275CDF4D" w14:textId="77777777" w:rsidR="00134E32" w:rsidRDefault="00134E32">
            <w:pPr>
              <w:jc w:val="center"/>
            </w:pPr>
            <w:r>
              <w:t>UK</w:t>
            </w:r>
          </w:p>
        </w:tc>
        <w:tc>
          <w:tcPr>
            <w:tcW w:w="1203" w:type="dxa"/>
          </w:tcPr>
          <w:p w14:paraId="30EF66D0" w14:textId="77777777" w:rsidR="00134E32" w:rsidRDefault="00134E32">
            <w:pPr>
              <w:jc w:val="center"/>
            </w:pPr>
            <w:r>
              <w:t>3</w:t>
            </w:r>
          </w:p>
        </w:tc>
        <w:tc>
          <w:tcPr>
            <w:tcW w:w="1442" w:type="dxa"/>
          </w:tcPr>
          <w:p w14:paraId="6B480B3B" w14:textId="77777777" w:rsidR="00134E32" w:rsidRDefault="00134E32">
            <w:pPr>
              <w:jc w:val="center"/>
            </w:pPr>
            <w:r>
              <w:t>£16.09</w:t>
            </w:r>
          </w:p>
        </w:tc>
        <w:tc>
          <w:tcPr>
            <w:tcW w:w="1443" w:type="dxa"/>
          </w:tcPr>
          <w:p w14:paraId="45E3D630" w14:textId="77777777" w:rsidR="00134E32" w:rsidRDefault="00134E32">
            <w:pPr>
              <w:jc w:val="center"/>
            </w:pPr>
            <w:r>
              <w:t>£48.27</w:t>
            </w:r>
          </w:p>
        </w:tc>
      </w:tr>
      <w:tr w:rsidR="00E01276" w14:paraId="33FB9313" w14:textId="77777777" w:rsidTr="004820B5">
        <w:tc>
          <w:tcPr>
            <w:tcW w:w="1745" w:type="dxa"/>
          </w:tcPr>
          <w:p w14:paraId="2827CE62" w14:textId="77777777" w:rsidR="00134E32" w:rsidRDefault="00134E32">
            <w:pPr>
              <w:jc w:val="center"/>
            </w:pPr>
            <w:r>
              <w:t>T Slot Mount</w:t>
            </w:r>
          </w:p>
        </w:tc>
        <w:tc>
          <w:tcPr>
            <w:tcW w:w="1478" w:type="dxa"/>
          </w:tcPr>
          <w:p w14:paraId="1A254D76" w14:textId="77777777" w:rsidR="00134E32" w:rsidRDefault="00134E32">
            <w:pPr>
              <w:jc w:val="center"/>
            </w:pPr>
            <w:r>
              <w:t>M</w:t>
            </w:r>
            <w:r w:rsidRPr="00403124">
              <w:t>otedis</w:t>
            </w:r>
          </w:p>
        </w:tc>
        <w:tc>
          <w:tcPr>
            <w:tcW w:w="1994" w:type="dxa"/>
          </w:tcPr>
          <w:p w14:paraId="241962C3" w14:textId="77777777" w:rsidR="00134E32" w:rsidRDefault="00134E32">
            <w:pPr>
              <w:jc w:val="center"/>
            </w:pPr>
            <w:r>
              <w:t>UK</w:t>
            </w:r>
          </w:p>
        </w:tc>
        <w:tc>
          <w:tcPr>
            <w:tcW w:w="1203" w:type="dxa"/>
          </w:tcPr>
          <w:p w14:paraId="7CEEA3D5" w14:textId="77777777" w:rsidR="00134E32" w:rsidRDefault="00134E32">
            <w:pPr>
              <w:jc w:val="center"/>
            </w:pPr>
            <w:r>
              <w:t>24</w:t>
            </w:r>
          </w:p>
        </w:tc>
        <w:tc>
          <w:tcPr>
            <w:tcW w:w="1442" w:type="dxa"/>
          </w:tcPr>
          <w:p w14:paraId="6A103024" w14:textId="77777777" w:rsidR="00134E32" w:rsidRDefault="00134E32">
            <w:pPr>
              <w:jc w:val="center"/>
            </w:pPr>
            <w:r>
              <w:t>£0.79</w:t>
            </w:r>
          </w:p>
        </w:tc>
        <w:tc>
          <w:tcPr>
            <w:tcW w:w="1443" w:type="dxa"/>
          </w:tcPr>
          <w:p w14:paraId="0A13C865" w14:textId="77777777" w:rsidR="00134E32" w:rsidRDefault="00134E32">
            <w:pPr>
              <w:jc w:val="center"/>
            </w:pPr>
            <w:r>
              <w:t>£18.96</w:t>
            </w:r>
          </w:p>
        </w:tc>
      </w:tr>
      <w:tr w:rsidR="0039710A" w14:paraId="71A8FB92" w14:textId="77777777" w:rsidTr="004820B5">
        <w:tc>
          <w:tcPr>
            <w:tcW w:w="1745" w:type="dxa"/>
          </w:tcPr>
          <w:p w14:paraId="55460536" w14:textId="77777777" w:rsidR="00134E32" w:rsidRDefault="00134E32">
            <w:pPr>
              <w:jc w:val="center"/>
            </w:pPr>
            <w:r w:rsidRPr="00DB2844">
              <w:t>M6 Nut &amp; Bolt</w:t>
            </w:r>
          </w:p>
        </w:tc>
        <w:tc>
          <w:tcPr>
            <w:tcW w:w="1478" w:type="dxa"/>
          </w:tcPr>
          <w:p w14:paraId="7A42C321" w14:textId="77777777" w:rsidR="00134E32" w:rsidRDefault="00134E32">
            <w:pPr>
              <w:jc w:val="center"/>
            </w:pPr>
            <w:r>
              <w:t>RS</w:t>
            </w:r>
          </w:p>
        </w:tc>
        <w:tc>
          <w:tcPr>
            <w:tcW w:w="1994" w:type="dxa"/>
          </w:tcPr>
          <w:p w14:paraId="6E44B302" w14:textId="77777777" w:rsidR="00134E32" w:rsidRDefault="00134E32">
            <w:pPr>
              <w:jc w:val="center"/>
            </w:pPr>
            <w:r>
              <w:t>UK</w:t>
            </w:r>
          </w:p>
        </w:tc>
        <w:tc>
          <w:tcPr>
            <w:tcW w:w="1203" w:type="dxa"/>
          </w:tcPr>
          <w:p w14:paraId="5C9454D4" w14:textId="77777777" w:rsidR="00134E32" w:rsidRDefault="00134E32">
            <w:pPr>
              <w:jc w:val="center"/>
            </w:pPr>
            <w:r>
              <w:t>50</w:t>
            </w:r>
          </w:p>
        </w:tc>
        <w:tc>
          <w:tcPr>
            <w:tcW w:w="1442" w:type="dxa"/>
            <w:vAlign w:val="center"/>
          </w:tcPr>
          <w:p w14:paraId="418721A8" w14:textId="77777777" w:rsidR="00134E32" w:rsidRDefault="00134E32">
            <w:pPr>
              <w:jc w:val="center"/>
            </w:pPr>
            <w:r>
              <w:t>£1.26</w:t>
            </w:r>
          </w:p>
        </w:tc>
        <w:tc>
          <w:tcPr>
            <w:tcW w:w="1443" w:type="dxa"/>
          </w:tcPr>
          <w:p w14:paraId="7822FF4C" w14:textId="77777777" w:rsidR="00134E32" w:rsidRDefault="00134E32">
            <w:pPr>
              <w:jc w:val="center"/>
            </w:pPr>
            <w:r>
              <w:t>£63.00</w:t>
            </w:r>
          </w:p>
        </w:tc>
      </w:tr>
      <w:tr w:rsidR="00E01276" w14:paraId="5CD4746E" w14:textId="77777777" w:rsidTr="004820B5">
        <w:tc>
          <w:tcPr>
            <w:tcW w:w="1745" w:type="dxa"/>
          </w:tcPr>
          <w:p w14:paraId="7AC7FEB4" w14:textId="77777777" w:rsidR="00134E32" w:rsidRDefault="00134E32">
            <w:pPr>
              <w:jc w:val="center"/>
            </w:pPr>
            <w:r>
              <w:t xml:space="preserve">Body panels </w:t>
            </w:r>
          </w:p>
        </w:tc>
        <w:tc>
          <w:tcPr>
            <w:tcW w:w="1478" w:type="dxa"/>
          </w:tcPr>
          <w:p w14:paraId="65834A88" w14:textId="77777777" w:rsidR="00134E32" w:rsidRDefault="00134E32">
            <w:pPr>
              <w:jc w:val="center"/>
            </w:pPr>
            <w:r>
              <w:t>RS</w:t>
            </w:r>
          </w:p>
        </w:tc>
        <w:tc>
          <w:tcPr>
            <w:tcW w:w="1994" w:type="dxa"/>
          </w:tcPr>
          <w:p w14:paraId="78CF2915" w14:textId="77777777" w:rsidR="00134E32" w:rsidRDefault="00134E32">
            <w:pPr>
              <w:jc w:val="center"/>
            </w:pPr>
            <w:r>
              <w:t>UK</w:t>
            </w:r>
          </w:p>
        </w:tc>
        <w:tc>
          <w:tcPr>
            <w:tcW w:w="1203" w:type="dxa"/>
          </w:tcPr>
          <w:p w14:paraId="3E67F720" w14:textId="77777777" w:rsidR="00134E32" w:rsidRDefault="00134E32">
            <w:pPr>
              <w:jc w:val="center"/>
            </w:pPr>
            <w:r>
              <w:t>6</w:t>
            </w:r>
          </w:p>
        </w:tc>
        <w:tc>
          <w:tcPr>
            <w:tcW w:w="1442" w:type="dxa"/>
          </w:tcPr>
          <w:p w14:paraId="35806110" w14:textId="77777777" w:rsidR="00134E32" w:rsidRDefault="00134E32">
            <w:pPr>
              <w:jc w:val="center"/>
            </w:pPr>
            <w:r>
              <w:t>£1.94</w:t>
            </w:r>
          </w:p>
        </w:tc>
        <w:tc>
          <w:tcPr>
            <w:tcW w:w="1443" w:type="dxa"/>
          </w:tcPr>
          <w:p w14:paraId="191885DF" w14:textId="77777777" w:rsidR="00134E32" w:rsidRDefault="00134E32">
            <w:pPr>
              <w:jc w:val="center"/>
            </w:pPr>
            <w:r>
              <w:t>£11.64</w:t>
            </w:r>
          </w:p>
        </w:tc>
      </w:tr>
      <w:tr w:rsidR="00E01276" w14:paraId="234F7AA9" w14:textId="77777777" w:rsidTr="004820B5">
        <w:tc>
          <w:tcPr>
            <w:tcW w:w="1745" w:type="dxa"/>
          </w:tcPr>
          <w:p w14:paraId="5D83978C" w14:textId="77777777" w:rsidR="00134E32" w:rsidRDefault="00134E32">
            <w:pPr>
              <w:jc w:val="center"/>
            </w:pPr>
            <w:r>
              <w:t>PVC Pipe</w:t>
            </w:r>
          </w:p>
        </w:tc>
        <w:tc>
          <w:tcPr>
            <w:tcW w:w="1478" w:type="dxa"/>
          </w:tcPr>
          <w:p w14:paraId="1C59ABCE" w14:textId="77777777" w:rsidR="00134E32" w:rsidRDefault="00134E32">
            <w:pPr>
              <w:jc w:val="center"/>
            </w:pPr>
            <w:r>
              <w:t>Screwfix</w:t>
            </w:r>
          </w:p>
        </w:tc>
        <w:tc>
          <w:tcPr>
            <w:tcW w:w="1994" w:type="dxa"/>
          </w:tcPr>
          <w:p w14:paraId="3720BE6D" w14:textId="77777777" w:rsidR="00134E32" w:rsidRDefault="00134E32">
            <w:pPr>
              <w:jc w:val="center"/>
            </w:pPr>
            <w:r>
              <w:t>UK</w:t>
            </w:r>
          </w:p>
        </w:tc>
        <w:tc>
          <w:tcPr>
            <w:tcW w:w="1203" w:type="dxa"/>
          </w:tcPr>
          <w:p w14:paraId="7E362519" w14:textId="77777777" w:rsidR="00134E32" w:rsidRDefault="00134E32">
            <w:pPr>
              <w:jc w:val="center"/>
            </w:pPr>
            <w:r>
              <w:t>1</w:t>
            </w:r>
          </w:p>
        </w:tc>
        <w:tc>
          <w:tcPr>
            <w:tcW w:w="1442" w:type="dxa"/>
          </w:tcPr>
          <w:p w14:paraId="7E3A378D" w14:textId="77777777" w:rsidR="00134E32" w:rsidRDefault="00134E32">
            <w:pPr>
              <w:jc w:val="center"/>
            </w:pPr>
            <w:r>
              <w:t>£5.00</w:t>
            </w:r>
          </w:p>
        </w:tc>
        <w:tc>
          <w:tcPr>
            <w:tcW w:w="1443" w:type="dxa"/>
          </w:tcPr>
          <w:p w14:paraId="1A7205A6" w14:textId="77777777" w:rsidR="00134E32" w:rsidRDefault="00134E32">
            <w:pPr>
              <w:jc w:val="center"/>
            </w:pPr>
            <w:r>
              <w:t>£5.00</w:t>
            </w:r>
          </w:p>
        </w:tc>
      </w:tr>
      <w:tr w:rsidR="00E01276" w14:paraId="496E675C" w14:textId="77777777" w:rsidTr="004820B5">
        <w:tc>
          <w:tcPr>
            <w:tcW w:w="1745" w:type="dxa"/>
          </w:tcPr>
          <w:p w14:paraId="3B217891" w14:textId="77777777" w:rsidR="00134E32" w:rsidRDefault="00134E32">
            <w:pPr>
              <w:jc w:val="center"/>
            </w:pPr>
            <w:r>
              <w:t>Wheels</w:t>
            </w:r>
          </w:p>
        </w:tc>
        <w:tc>
          <w:tcPr>
            <w:tcW w:w="1478" w:type="dxa"/>
          </w:tcPr>
          <w:p w14:paraId="0E1B1DFB" w14:textId="77777777" w:rsidR="00134E32" w:rsidRDefault="00134E32">
            <w:pPr>
              <w:jc w:val="center"/>
            </w:pPr>
            <w:r>
              <w:t>RS</w:t>
            </w:r>
          </w:p>
        </w:tc>
        <w:tc>
          <w:tcPr>
            <w:tcW w:w="1994" w:type="dxa"/>
          </w:tcPr>
          <w:p w14:paraId="4159EEB7" w14:textId="77777777" w:rsidR="00134E32" w:rsidRDefault="00134E32">
            <w:pPr>
              <w:jc w:val="center"/>
            </w:pPr>
            <w:r>
              <w:t>UK</w:t>
            </w:r>
          </w:p>
        </w:tc>
        <w:tc>
          <w:tcPr>
            <w:tcW w:w="1203" w:type="dxa"/>
          </w:tcPr>
          <w:p w14:paraId="3227B5BA" w14:textId="77777777" w:rsidR="00134E32" w:rsidRDefault="00134E32">
            <w:pPr>
              <w:jc w:val="center"/>
            </w:pPr>
            <w:r>
              <w:t>6</w:t>
            </w:r>
          </w:p>
        </w:tc>
        <w:tc>
          <w:tcPr>
            <w:tcW w:w="1442" w:type="dxa"/>
          </w:tcPr>
          <w:p w14:paraId="387372D8" w14:textId="77777777" w:rsidR="00134E32" w:rsidRDefault="00134E32">
            <w:pPr>
              <w:jc w:val="center"/>
            </w:pPr>
            <w:r>
              <w:t>£2.65</w:t>
            </w:r>
          </w:p>
        </w:tc>
        <w:tc>
          <w:tcPr>
            <w:tcW w:w="1443" w:type="dxa"/>
          </w:tcPr>
          <w:p w14:paraId="40098CE1" w14:textId="77777777" w:rsidR="00134E32" w:rsidRDefault="00134E32">
            <w:pPr>
              <w:jc w:val="center"/>
            </w:pPr>
            <w:r>
              <w:t>£15.90</w:t>
            </w:r>
          </w:p>
        </w:tc>
      </w:tr>
      <w:tr w:rsidR="00E01276" w14:paraId="1BBAC5EE" w14:textId="77777777" w:rsidTr="004820B5">
        <w:tc>
          <w:tcPr>
            <w:tcW w:w="1745" w:type="dxa"/>
          </w:tcPr>
          <w:p w14:paraId="2B80032C" w14:textId="77777777" w:rsidR="00134E32" w:rsidRDefault="00134E32">
            <w:pPr>
              <w:jc w:val="center"/>
            </w:pPr>
            <w:r>
              <w:t>Wheels Mounts</w:t>
            </w:r>
          </w:p>
        </w:tc>
        <w:tc>
          <w:tcPr>
            <w:tcW w:w="1478" w:type="dxa"/>
          </w:tcPr>
          <w:p w14:paraId="69068526" w14:textId="77777777" w:rsidR="00134E32" w:rsidRDefault="00134E32">
            <w:pPr>
              <w:jc w:val="center"/>
            </w:pPr>
            <w:r>
              <w:t>IN-HOUSE</w:t>
            </w:r>
          </w:p>
        </w:tc>
        <w:tc>
          <w:tcPr>
            <w:tcW w:w="1994" w:type="dxa"/>
          </w:tcPr>
          <w:p w14:paraId="3A2EFEA9" w14:textId="77777777" w:rsidR="00134E32" w:rsidRDefault="00134E32">
            <w:pPr>
              <w:jc w:val="center"/>
            </w:pPr>
            <w:r>
              <w:t>-</w:t>
            </w:r>
          </w:p>
        </w:tc>
        <w:tc>
          <w:tcPr>
            <w:tcW w:w="1203" w:type="dxa"/>
          </w:tcPr>
          <w:p w14:paraId="37EC7CE6" w14:textId="77777777" w:rsidR="00134E32" w:rsidRDefault="00134E32">
            <w:pPr>
              <w:jc w:val="center"/>
            </w:pPr>
            <w:r>
              <w:t>6</w:t>
            </w:r>
          </w:p>
        </w:tc>
        <w:tc>
          <w:tcPr>
            <w:tcW w:w="1442" w:type="dxa"/>
          </w:tcPr>
          <w:p w14:paraId="068065CA" w14:textId="77777777" w:rsidR="00134E32" w:rsidRDefault="00134E32">
            <w:pPr>
              <w:jc w:val="center"/>
            </w:pPr>
            <w:r>
              <w:t>£0.80</w:t>
            </w:r>
          </w:p>
        </w:tc>
        <w:tc>
          <w:tcPr>
            <w:tcW w:w="1443" w:type="dxa"/>
          </w:tcPr>
          <w:p w14:paraId="06CDAEE2" w14:textId="77777777" w:rsidR="00134E32" w:rsidRDefault="00134E32">
            <w:pPr>
              <w:jc w:val="center"/>
            </w:pPr>
            <w:r>
              <w:t>£4.80</w:t>
            </w:r>
          </w:p>
        </w:tc>
      </w:tr>
      <w:tr w:rsidR="00E01276" w14:paraId="3CC9A600" w14:textId="77777777" w:rsidTr="004820B5">
        <w:tc>
          <w:tcPr>
            <w:tcW w:w="1745" w:type="dxa"/>
          </w:tcPr>
          <w:p w14:paraId="67480D48" w14:textId="77777777" w:rsidR="00134E32" w:rsidRDefault="00134E32">
            <w:pPr>
              <w:jc w:val="center"/>
            </w:pPr>
            <w:r>
              <w:t>Motor Driver</w:t>
            </w:r>
          </w:p>
        </w:tc>
        <w:tc>
          <w:tcPr>
            <w:tcW w:w="1478" w:type="dxa"/>
          </w:tcPr>
          <w:p w14:paraId="52326A7B" w14:textId="77777777" w:rsidR="00134E32" w:rsidRDefault="00134E32">
            <w:pPr>
              <w:jc w:val="center"/>
            </w:pPr>
            <w:r>
              <w:t>KunKune</w:t>
            </w:r>
          </w:p>
        </w:tc>
        <w:tc>
          <w:tcPr>
            <w:tcW w:w="1994" w:type="dxa"/>
          </w:tcPr>
          <w:p w14:paraId="732BDD07" w14:textId="77777777" w:rsidR="00134E32" w:rsidRDefault="00134E32">
            <w:pPr>
              <w:jc w:val="center"/>
            </w:pPr>
            <w:r>
              <w:t>UK</w:t>
            </w:r>
          </w:p>
        </w:tc>
        <w:tc>
          <w:tcPr>
            <w:tcW w:w="1203" w:type="dxa"/>
          </w:tcPr>
          <w:p w14:paraId="74CB4868" w14:textId="77777777" w:rsidR="00134E32" w:rsidRDefault="00134E32">
            <w:pPr>
              <w:jc w:val="center"/>
            </w:pPr>
            <w:r>
              <w:t>2</w:t>
            </w:r>
          </w:p>
        </w:tc>
        <w:tc>
          <w:tcPr>
            <w:tcW w:w="1442" w:type="dxa"/>
          </w:tcPr>
          <w:p w14:paraId="35A5A928" w14:textId="77777777" w:rsidR="00134E32" w:rsidRDefault="00134E32">
            <w:pPr>
              <w:jc w:val="center"/>
            </w:pPr>
            <w:r>
              <w:t>£3.51</w:t>
            </w:r>
          </w:p>
        </w:tc>
        <w:tc>
          <w:tcPr>
            <w:tcW w:w="1443" w:type="dxa"/>
          </w:tcPr>
          <w:p w14:paraId="2F57223F" w14:textId="77777777" w:rsidR="00134E32" w:rsidRDefault="00134E32">
            <w:pPr>
              <w:jc w:val="center"/>
            </w:pPr>
            <w:r>
              <w:t>£7.02</w:t>
            </w:r>
          </w:p>
        </w:tc>
      </w:tr>
      <w:tr w:rsidR="00E01276" w14:paraId="335A925C" w14:textId="77777777" w:rsidTr="004820B5">
        <w:tc>
          <w:tcPr>
            <w:tcW w:w="1745" w:type="dxa"/>
          </w:tcPr>
          <w:p w14:paraId="1EF2230C" w14:textId="77777777" w:rsidR="00134E32" w:rsidRDefault="00134E32">
            <w:pPr>
              <w:jc w:val="center"/>
            </w:pPr>
            <w:r>
              <w:t xml:space="preserve">Lidar </w:t>
            </w:r>
          </w:p>
        </w:tc>
        <w:tc>
          <w:tcPr>
            <w:tcW w:w="1478" w:type="dxa"/>
          </w:tcPr>
          <w:p w14:paraId="4A373D0E" w14:textId="77777777" w:rsidR="00134E32" w:rsidRDefault="00134E32">
            <w:pPr>
              <w:jc w:val="center"/>
            </w:pPr>
            <w:r>
              <w:t>RS</w:t>
            </w:r>
          </w:p>
        </w:tc>
        <w:tc>
          <w:tcPr>
            <w:tcW w:w="1994" w:type="dxa"/>
          </w:tcPr>
          <w:p w14:paraId="442E16AE" w14:textId="77777777" w:rsidR="00134E32" w:rsidRDefault="00134E32">
            <w:pPr>
              <w:jc w:val="center"/>
            </w:pPr>
            <w:r>
              <w:t>UK</w:t>
            </w:r>
          </w:p>
        </w:tc>
        <w:tc>
          <w:tcPr>
            <w:tcW w:w="1203" w:type="dxa"/>
          </w:tcPr>
          <w:p w14:paraId="3728EDD3" w14:textId="77777777" w:rsidR="00134E32" w:rsidRDefault="00134E32">
            <w:pPr>
              <w:jc w:val="center"/>
            </w:pPr>
            <w:r>
              <w:t>1</w:t>
            </w:r>
          </w:p>
        </w:tc>
        <w:tc>
          <w:tcPr>
            <w:tcW w:w="1442" w:type="dxa"/>
          </w:tcPr>
          <w:p w14:paraId="38387E9C" w14:textId="77777777" w:rsidR="00134E32" w:rsidRDefault="00134E32">
            <w:pPr>
              <w:jc w:val="center"/>
            </w:pPr>
            <w:r>
              <w:t>£63.47</w:t>
            </w:r>
          </w:p>
        </w:tc>
        <w:tc>
          <w:tcPr>
            <w:tcW w:w="1443" w:type="dxa"/>
          </w:tcPr>
          <w:p w14:paraId="6A5E0108" w14:textId="77777777" w:rsidR="00134E32" w:rsidRDefault="00134E32">
            <w:pPr>
              <w:jc w:val="center"/>
            </w:pPr>
            <w:r>
              <w:t>£63.47</w:t>
            </w:r>
          </w:p>
        </w:tc>
      </w:tr>
      <w:tr w:rsidR="00E01276" w14:paraId="77E6D59F" w14:textId="77777777" w:rsidTr="004820B5">
        <w:tc>
          <w:tcPr>
            <w:tcW w:w="1745" w:type="dxa"/>
          </w:tcPr>
          <w:p w14:paraId="34AD8FF7" w14:textId="77777777" w:rsidR="00134E32" w:rsidRDefault="00134E32">
            <w:pPr>
              <w:jc w:val="center"/>
            </w:pPr>
            <w:r>
              <w:t xml:space="preserve">Camera module </w:t>
            </w:r>
          </w:p>
        </w:tc>
        <w:tc>
          <w:tcPr>
            <w:tcW w:w="1478" w:type="dxa"/>
          </w:tcPr>
          <w:p w14:paraId="0178C795" w14:textId="77777777" w:rsidR="00134E32" w:rsidRDefault="00134E32">
            <w:pPr>
              <w:jc w:val="center"/>
            </w:pPr>
            <w:r>
              <w:t>RS</w:t>
            </w:r>
          </w:p>
        </w:tc>
        <w:tc>
          <w:tcPr>
            <w:tcW w:w="1994" w:type="dxa"/>
          </w:tcPr>
          <w:p w14:paraId="118D523C" w14:textId="77777777" w:rsidR="00134E32" w:rsidRDefault="00134E32">
            <w:pPr>
              <w:jc w:val="center"/>
            </w:pPr>
            <w:r>
              <w:t>UK</w:t>
            </w:r>
          </w:p>
        </w:tc>
        <w:tc>
          <w:tcPr>
            <w:tcW w:w="1203" w:type="dxa"/>
          </w:tcPr>
          <w:p w14:paraId="759876A0" w14:textId="77777777" w:rsidR="00134E32" w:rsidRDefault="00134E32">
            <w:pPr>
              <w:jc w:val="center"/>
            </w:pPr>
            <w:r>
              <w:t>2</w:t>
            </w:r>
          </w:p>
        </w:tc>
        <w:tc>
          <w:tcPr>
            <w:tcW w:w="1442" w:type="dxa"/>
          </w:tcPr>
          <w:p w14:paraId="750BD19E" w14:textId="77777777" w:rsidR="00134E32" w:rsidRDefault="00134E32">
            <w:pPr>
              <w:jc w:val="center"/>
            </w:pPr>
            <w:r>
              <w:t>£18.08</w:t>
            </w:r>
          </w:p>
        </w:tc>
        <w:tc>
          <w:tcPr>
            <w:tcW w:w="1443" w:type="dxa"/>
          </w:tcPr>
          <w:p w14:paraId="61759BCC" w14:textId="77777777" w:rsidR="00134E32" w:rsidRDefault="00134E32">
            <w:pPr>
              <w:jc w:val="center"/>
            </w:pPr>
            <w:r>
              <w:t>£36.16</w:t>
            </w:r>
          </w:p>
        </w:tc>
      </w:tr>
      <w:tr w:rsidR="00E01276" w14:paraId="436FE14E" w14:textId="77777777" w:rsidTr="004820B5">
        <w:tc>
          <w:tcPr>
            <w:tcW w:w="1745" w:type="dxa"/>
          </w:tcPr>
          <w:p w14:paraId="6D9E1FE8" w14:textId="77777777" w:rsidR="00134E32" w:rsidRDefault="00134E32">
            <w:pPr>
              <w:jc w:val="center"/>
            </w:pPr>
            <w:r>
              <w:lastRenderedPageBreak/>
              <w:t>Raspberry Pi</w:t>
            </w:r>
          </w:p>
        </w:tc>
        <w:tc>
          <w:tcPr>
            <w:tcW w:w="1478" w:type="dxa"/>
          </w:tcPr>
          <w:p w14:paraId="663AFDE4" w14:textId="77777777" w:rsidR="00134E32" w:rsidRDefault="00134E32">
            <w:pPr>
              <w:jc w:val="center"/>
            </w:pPr>
            <w:r>
              <w:t>RS</w:t>
            </w:r>
          </w:p>
        </w:tc>
        <w:tc>
          <w:tcPr>
            <w:tcW w:w="1994" w:type="dxa"/>
          </w:tcPr>
          <w:p w14:paraId="002B025A" w14:textId="77777777" w:rsidR="00134E32" w:rsidRDefault="00134E32">
            <w:pPr>
              <w:jc w:val="center"/>
            </w:pPr>
            <w:r>
              <w:t>UK</w:t>
            </w:r>
          </w:p>
        </w:tc>
        <w:tc>
          <w:tcPr>
            <w:tcW w:w="1203" w:type="dxa"/>
          </w:tcPr>
          <w:p w14:paraId="0D05E71A" w14:textId="77777777" w:rsidR="00134E32" w:rsidRDefault="00134E32">
            <w:pPr>
              <w:jc w:val="center"/>
            </w:pPr>
            <w:r>
              <w:t>1</w:t>
            </w:r>
          </w:p>
        </w:tc>
        <w:tc>
          <w:tcPr>
            <w:tcW w:w="1442" w:type="dxa"/>
          </w:tcPr>
          <w:p w14:paraId="367F90F6" w14:textId="77777777" w:rsidR="00134E32" w:rsidRDefault="00134E32">
            <w:pPr>
              <w:jc w:val="center"/>
            </w:pPr>
            <w:r>
              <w:t>£69.39</w:t>
            </w:r>
          </w:p>
        </w:tc>
        <w:tc>
          <w:tcPr>
            <w:tcW w:w="1443" w:type="dxa"/>
          </w:tcPr>
          <w:p w14:paraId="56E8FE48" w14:textId="77777777" w:rsidR="00134E32" w:rsidRDefault="00134E32">
            <w:pPr>
              <w:jc w:val="center"/>
            </w:pPr>
            <w:r>
              <w:t>£69.39</w:t>
            </w:r>
          </w:p>
        </w:tc>
      </w:tr>
      <w:tr w:rsidR="00E01276" w14:paraId="26CEFEAB" w14:textId="77777777" w:rsidTr="004820B5">
        <w:tc>
          <w:tcPr>
            <w:tcW w:w="1745" w:type="dxa"/>
          </w:tcPr>
          <w:p w14:paraId="36233C50" w14:textId="77777777" w:rsidR="00134E32" w:rsidRDefault="00134E32">
            <w:pPr>
              <w:jc w:val="center"/>
            </w:pPr>
            <w:r>
              <w:t xml:space="preserve">Solar Panel </w:t>
            </w:r>
          </w:p>
        </w:tc>
        <w:tc>
          <w:tcPr>
            <w:tcW w:w="1478" w:type="dxa"/>
          </w:tcPr>
          <w:p w14:paraId="00CD8DC7" w14:textId="77777777" w:rsidR="00134E32" w:rsidRDefault="00134E32">
            <w:pPr>
              <w:jc w:val="center"/>
            </w:pPr>
            <w:r>
              <w:t>RS</w:t>
            </w:r>
          </w:p>
        </w:tc>
        <w:tc>
          <w:tcPr>
            <w:tcW w:w="1994" w:type="dxa"/>
          </w:tcPr>
          <w:p w14:paraId="68C4AE0F" w14:textId="77777777" w:rsidR="00134E32" w:rsidRDefault="00134E32">
            <w:pPr>
              <w:jc w:val="center"/>
            </w:pPr>
            <w:r>
              <w:t>UK</w:t>
            </w:r>
          </w:p>
        </w:tc>
        <w:tc>
          <w:tcPr>
            <w:tcW w:w="1203" w:type="dxa"/>
          </w:tcPr>
          <w:p w14:paraId="5C565A14" w14:textId="77777777" w:rsidR="00134E32" w:rsidRDefault="00134E32">
            <w:pPr>
              <w:jc w:val="center"/>
            </w:pPr>
            <w:r>
              <w:t>1</w:t>
            </w:r>
          </w:p>
        </w:tc>
        <w:tc>
          <w:tcPr>
            <w:tcW w:w="1442" w:type="dxa"/>
          </w:tcPr>
          <w:p w14:paraId="77CA9465" w14:textId="77777777" w:rsidR="00134E32" w:rsidRDefault="00134E32">
            <w:pPr>
              <w:jc w:val="center"/>
            </w:pPr>
            <w:r>
              <w:t>£56.71</w:t>
            </w:r>
          </w:p>
        </w:tc>
        <w:tc>
          <w:tcPr>
            <w:tcW w:w="1443" w:type="dxa"/>
          </w:tcPr>
          <w:p w14:paraId="31ABCC72" w14:textId="77777777" w:rsidR="00134E32" w:rsidRDefault="00134E32">
            <w:pPr>
              <w:jc w:val="center"/>
            </w:pPr>
            <w:r>
              <w:t>£56.71</w:t>
            </w:r>
          </w:p>
        </w:tc>
      </w:tr>
      <w:tr w:rsidR="00B41247" w:rsidRPr="00E64558" w14:paraId="018199E2" w14:textId="77777777" w:rsidTr="004820B5">
        <w:tc>
          <w:tcPr>
            <w:tcW w:w="7862" w:type="dxa"/>
            <w:gridSpan w:val="5"/>
          </w:tcPr>
          <w:p w14:paraId="6E0CA402" w14:textId="77777777" w:rsidR="00134E32" w:rsidRPr="00E64558" w:rsidRDefault="00134E32">
            <w:pPr>
              <w:jc w:val="center"/>
              <w:rPr>
                <w:b/>
                <w:bCs/>
              </w:rPr>
            </w:pPr>
            <w:r w:rsidRPr="00E64558">
              <w:rPr>
                <w:b/>
                <w:bCs/>
              </w:rPr>
              <w:t>Total:</w:t>
            </w:r>
          </w:p>
        </w:tc>
        <w:tc>
          <w:tcPr>
            <w:tcW w:w="1443" w:type="dxa"/>
          </w:tcPr>
          <w:p w14:paraId="75FCE246" w14:textId="77777777" w:rsidR="00134E32" w:rsidRPr="00E64558" w:rsidRDefault="00134E32">
            <w:pPr>
              <w:jc w:val="center"/>
              <w:rPr>
                <w:b/>
                <w:bCs/>
              </w:rPr>
            </w:pPr>
            <w:r w:rsidRPr="00E64558">
              <w:rPr>
                <w:b/>
                <w:bCs/>
              </w:rPr>
              <w:t>£588.44</w:t>
            </w:r>
          </w:p>
        </w:tc>
      </w:tr>
    </w:tbl>
    <w:p w14:paraId="2EF9226A" w14:textId="77777777" w:rsidR="00A1164A" w:rsidRPr="00372E6E" w:rsidRDefault="00A1164A" w:rsidP="00372E6E">
      <w:pPr>
        <w:rPr>
          <w:lang w:val="en-US"/>
        </w:rPr>
      </w:pPr>
    </w:p>
    <w:p w14:paraId="0813EF0D" w14:textId="1E8B2CC7" w:rsidR="001767C0" w:rsidRPr="00585A9C" w:rsidRDefault="001767C0" w:rsidP="00871E41">
      <w:pPr>
        <w:jc w:val="both"/>
        <w:rPr>
          <w:rFonts w:ascii="Times New Roman" w:hAnsi="Times New Roman"/>
          <w:sz w:val="22"/>
          <w:szCs w:val="22"/>
        </w:rPr>
      </w:pPr>
      <w:r w:rsidRPr="00585A9C">
        <w:rPr>
          <w:rFonts w:ascii="Times New Roman" w:hAnsi="Times New Roman"/>
          <w:sz w:val="22"/>
          <w:szCs w:val="22"/>
        </w:rPr>
        <w:t>IN-HOUSE: Manufacturing will be completed in Activelio’s Manufacturing Facility using FDM 3</w:t>
      </w:r>
      <w:r w:rsidR="008E0D6A">
        <w:rPr>
          <w:rFonts w:ascii="Times New Roman" w:hAnsi="Times New Roman"/>
          <w:sz w:val="22"/>
          <w:szCs w:val="22"/>
        </w:rPr>
        <w:t xml:space="preserve">D </w:t>
      </w:r>
      <w:r w:rsidRPr="00585A9C">
        <w:rPr>
          <w:rFonts w:ascii="Times New Roman" w:hAnsi="Times New Roman"/>
          <w:sz w:val="22"/>
          <w:szCs w:val="22"/>
        </w:rPr>
        <w:t xml:space="preserve">Printing, as parts are custom and tooling cost will be too expensive using other methods like steel casting. </w:t>
      </w:r>
    </w:p>
    <w:p w14:paraId="1D64D117" w14:textId="77777777" w:rsidR="00AF749F" w:rsidRDefault="00AF749F" w:rsidP="00372E6E">
      <w:pPr>
        <w:rPr>
          <w:lang w:val="en-US"/>
        </w:rPr>
      </w:pPr>
    </w:p>
    <w:p w14:paraId="0E377FAE" w14:textId="282C9E14" w:rsidR="00AF749F" w:rsidRDefault="00AF749F" w:rsidP="00A928AA">
      <w:pPr>
        <w:pStyle w:val="Heading3"/>
        <w:rPr>
          <w:lang w:val="en-US"/>
        </w:rPr>
      </w:pPr>
      <w:bookmarkStart w:id="43" w:name="_Toc137402973"/>
      <w:r>
        <w:t>Supply chain</w:t>
      </w:r>
      <w:bookmarkEnd w:id="43"/>
    </w:p>
    <w:p w14:paraId="468A4C39" w14:textId="24BEF671" w:rsidR="00AF749F" w:rsidRPr="00DB0EA9" w:rsidRDefault="00DB0EA9" w:rsidP="00DB0EA9">
      <w:pPr>
        <w:jc w:val="center"/>
        <w:rPr>
          <w:lang w:val="en-US"/>
        </w:rPr>
      </w:pPr>
      <w:r>
        <w:rPr>
          <w:noProof/>
        </w:rPr>
        <w:drawing>
          <wp:inline distT="0" distB="0" distL="0" distR="0" wp14:anchorId="73A749E0" wp14:editId="73CA1AFF">
            <wp:extent cx="4747260" cy="1493140"/>
            <wp:effectExtent l="19050" t="19050" r="15240" b="12065"/>
            <wp:docPr id="1606214654" name="Picture 1606214654" descr="A picture containing text, screenshot, graphic design,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214654" name="Picture 1" descr="A picture containing text, screenshot, graphic design, design&#10;&#10;Description automatically generated"/>
                    <pic:cNvPicPr/>
                  </pic:nvPicPr>
                  <pic:blipFill rotWithShape="1">
                    <a:blip r:embed="rId45"/>
                    <a:srcRect t="42281" b="18405"/>
                    <a:stretch/>
                  </pic:blipFill>
                  <pic:spPr bwMode="auto">
                    <a:xfrm>
                      <a:off x="0" y="0"/>
                      <a:ext cx="4783923" cy="1504671"/>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645F968" w14:textId="1806EF05" w:rsidR="00B21595" w:rsidRPr="00BF0939" w:rsidRDefault="00BF0939" w:rsidP="00BF0939">
      <w:pPr>
        <w:pStyle w:val="Caption"/>
        <w:jc w:val="center"/>
        <w:rPr>
          <w:sz w:val="21"/>
          <w:szCs w:val="21"/>
          <w:lang w:val="en-US"/>
        </w:rPr>
      </w:pPr>
      <w:r w:rsidRPr="00BF0939">
        <w:rPr>
          <w:sz w:val="21"/>
          <w:szCs w:val="21"/>
        </w:rPr>
        <w:t xml:space="preserve">Figure </w:t>
      </w:r>
      <w:r w:rsidRPr="00BF0939">
        <w:rPr>
          <w:sz w:val="21"/>
          <w:szCs w:val="21"/>
        </w:rPr>
        <w:fldChar w:fldCharType="begin"/>
      </w:r>
      <w:r w:rsidRPr="00BF0939">
        <w:rPr>
          <w:sz w:val="21"/>
          <w:szCs w:val="21"/>
        </w:rPr>
        <w:instrText xml:space="preserve"> SEQ Figure \* ARABIC </w:instrText>
      </w:r>
      <w:r w:rsidRPr="00BF0939">
        <w:rPr>
          <w:sz w:val="21"/>
          <w:szCs w:val="21"/>
        </w:rPr>
        <w:fldChar w:fldCharType="separate"/>
      </w:r>
      <w:r w:rsidR="007140EC">
        <w:rPr>
          <w:noProof/>
          <w:sz w:val="21"/>
          <w:szCs w:val="21"/>
        </w:rPr>
        <w:t>28</w:t>
      </w:r>
      <w:r w:rsidRPr="00BF0939">
        <w:rPr>
          <w:sz w:val="21"/>
          <w:szCs w:val="21"/>
        </w:rPr>
        <w:fldChar w:fldCharType="end"/>
      </w:r>
      <w:r w:rsidRPr="00BF0939">
        <w:rPr>
          <w:sz w:val="21"/>
          <w:szCs w:val="21"/>
        </w:rPr>
        <w:t xml:space="preserve"> - Supply chain structure</w:t>
      </w:r>
    </w:p>
    <w:p w14:paraId="61203656" w14:textId="013C3BD3" w:rsidR="00972713" w:rsidRPr="000E212A" w:rsidRDefault="0079615F" w:rsidP="000A7738">
      <w:pPr>
        <w:spacing w:line="276" w:lineRule="auto"/>
        <w:jc w:val="both"/>
        <w:rPr>
          <w:rFonts w:ascii="Times New Roman" w:hAnsi="Times New Roman"/>
          <w:sz w:val="22"/>
          <w:szCs w:val="22"/>
        </w:rPr>
      </w:pPr>
      <w:r w:rsidRPr="000E212A">
        <w:rPr>
          <w:rFonts w:ascii="Times New Roman" w:hAnsi="Times New Roman"/>
          <w:sz w:val="22"/>
          <w:szCs w:val="22"/>
        </w:rPr>
        <w:t xml:space="preserve">Activelio </w:t>
      </w:r>
      <w:r w:rsidR="004A4EDF" w:rsidRPr="004A4EDF">
        <w:rPr>
          <w:rFonts w:ascii="Times New Roman" w:hAnsi="Times New Roman"/>
          <w:sz w:val="22"/>
          <w:szCs w:val="22"/>
        </w:rPr>
        <w:t>AgriTech’s</w:t>
      </w:r>
      <w:r w:rsidRPr="000E212A">
        <w:rPr>
          <w:rFonts w:ascii="Times New Roman" w:hAnsi="Times New Roman"/>
          <w:sz w:val="22"/>
          <w:szCs w:val="22"/>
        </w:rPr>
        <w:t xml:space="preserve"> supply chain framework</w:t>
      </w:r>
      <w:r w:rsidR="004A4EDF" w:rsidRPr="004A4EDF">
        <w:rPr>
          <w:rFonts w:ascii="Times New Roman" w:hAnsi="Times New Roman"/>
          <w:sz w:val="22"/>
          <w:szCs w:val="22"/>
        </w:rPr>
        <w:t xml:space="preserve"> aims to scalable, as mentioned earlier</w:t>
      </w:r>
      <w:r w:rsidRPr="000E212A">
        <w:rPr>
          <w:rFonts w:ascii="Times New Roman" w:hAnsi="Times New Roman"/>
          <w:sz w:val="22"/>
          <w:szCs w:val="22"/>
        </w:rPr>
        <w:t xml:space="preserve">, the initial </w:t>
      </w:r>
      <w:r w:rsidR="004A4EDF" w:rsidRPr="004A4EDF">
        <w:rPr>
          <w:rFonts w:ascii="Times New Roman" w:hAnsi="Times New Roman"/>
          <w:sz w:val="22"/>
          <w:szCs w:val="22"/>
        </w:rPr>
        <w:t>stage</w:t>
      </w:r>
      <w:r w:rsidRPr="000E212A">
        <w:rPr>
          <w:rFonts w:ascii="Times New Roman" w:hAnsi="Times New Roman"/>
          <w:sz w:val="22"/>
          <w:szCs w:val="22"/>
        </w:rPr>
        <w:t xml:space="preserve"> involves </w:t>
      </w:r>
      <w:r w:rsidR="004A4EDF" w:rsidRPr="004A4EDF">
        <w:rPr>
          <w:rFonts w:ascii="Times New Roman" w:hAnsi="Times New Roman"/>
          <w:sz w:val="22"/>
          <w:szCs w:val="22"/>
        </w:rPr>
        <w:t>receiving</w:t>
      </w:r>
      <w:r w:rsidRPr="000E212A">
        <w:rPr>
          <w:rFonts w:ascii="Times New Roman" w:hAnsi="Times New Roman"/>
          <w:sz w:val="22"/>
          <w:szCs w:val="22"/>
        </w:rPr>
        <w:t xml:space="preserve"> components from suppliers, which are transported to Activelio's manufacturing facility in Suffolk. The selection of this location was </w:t>
      </w:r>
      <w:r w:rsidR="004A4EDF" w:rsidRPr="004A4EDF">
        <w:rPr>
          <w:rFonts w:ascii="Times New Roman" w:hAnsi="Times New Roman"/>
          <w:sz w:val="22"/>
          <w:szCs w:val="22"/>
        </w:rPr>
        <w:t>based</w:t>
      </w:r>
      <w:r w:rsidRPr="000E212A">
        <w:rPr>
          <w:rFonts w:ascii="Times New Roman" w:hAnsi="Times New Roman"/>
          <w:sz w:val="22"/>
          <w:szCs w:val="22"/>
        </w:rPr>
        <w:t xml:space="preserve"> on its advantageous proximity to Felixstowe, </w:t>
      </w:r>
      <w:r w:rsidR="004A4EDF" w:rsidRPr="004A4EDF">
        <w:rPr>
          <w:rFonts w:ascii="Times New Roman" w:hAnsi="Times New Roman"/>
          <w:sz w:val="22"/>
          <w:szCs w:val="22"/>
        </w:rPr>
        <w:t>a prominent port</w:t>
      </w:r>
      <w:r w:rsidRPr="000E212A">
        <w:rPr>
          <w:rFonts w:ascii="Times New Roman" w:hAnsi="Times New Roman"/>
          <w:sz w:val="22"/>
          <w:szCs w:val="22"/>
        </w:rPr>
        <w:t xml:space="preserve"> in the UK, granting </w:t>
      </w:r>
      <w:r w:rsidR="004A4EDF" w:rsidRPr="004A4EDF">
        <w:rPr>
          <w:rFonts w:ascii="Times New Roman" w:hAnsi="Times New Roman"/>
          <w:sz w:val="22"/>
          <w:szCs w:val="22"/>
        </w:rPr>
        <w:t xml:space="preserve">convenient </w:t>
      </w:r>
      <w:r w:rsidRPr="000E212A">
        <w:rPr>
          <w:rFonts w:ascii="Times New Roman" w:hAnsi="Times New Roman"/>
          <w:sz w:val="22"/>
          <w:szCs w:val="22"/>
        </w:rPr>
        <w:t>access to various countries</w:t>
      </w:r>
      <w:r w:rsidR="004A4EDF" w:rsidRPr="004A4EDF">
        <w:rPr>
          <w:rFonts w:ascii="Times New Roman" w:hAnsi="Times New Roman"/>
          <w:sz w:val="22"/>
          <w:szCs w:val="22"/>
        </w:rPr>
        <w:t>,</w:t>
      </w:r>
      <w:r w:rsidRPr="000E212A">
        <w:rPr>
          <w:rFonts w:ascii="Times New Roman" w:hAnsi="Times New Roman"/>
          <w:sz w:val="22"/>
          <w:szCs w:val="22"/>
        </w:rPr>
        <w:t xml:space="preserve"> including Brazil and South America. Once the production of the </w:t>
      </w:r>
      <w:r w:rsidR="004A4EDF" w:rsidRPr="004A4EDF">
        <w:rPr>
          <w:rFonts w:ascii="Times New Roman" w:hAnsi="Times New Roman"/>
          <w:sz w:val="22"/>
          <w:szCs w:val="22"/>
        </w:rPr>
        <w:t>Ray-Zer Mk1</w:t>
      </w:r>
      <w:r w:rsidRPr="000E212A">
        <w:rPr>
          <w:rFonts w:ascii="Times New Roman" w:hAnsi="Times New Roman"/>
          <w:sz w:val="22"/>
          <w:szCs w:val="22"/>
        </w:rPr>
        <w:t xml:space="preserve"> is </w:t>
      </w:r>
      <w:r w:rsidR="004A4EDF" w:rsidRPr="004A4EDF">
        <w:rPr>
          <w:rFonts w:ascii="Times New Roman" w:hAnsi="Times New Roman"/>
          <w:sz w:val="22"/>
          <w:szCs w:val="22"/>
        </w:rPr>
        <w:t xml:space="preserve">finalized and testing is </w:t>
      </w:r>
      <w:r w:rsidRPr="000E212A">
        <w:rPr>
          <w:rFonts w:ascii="Times New Roman" w:hAnsi="Times New Roman"/>
          <w:sz w:val="22"/>
          <w:szCs w:val="22"/>
        </w:rPr>
        <w:t xml:space="preserve">completed, it will be transferred to the Brinor Warehousing &amp; Distribution </w:t>
      </w:r>
      <w:r w:rsidR="00BF0939" w:rsidRPr="004A4EDF">
        <w:rPr>
          <w:rFonts w:ascii="Times New Roman" w:hAnsi="Times New Roman"/>
          <w:sz w:val="22"/>
          <w:szCs w:val="22"/>
        </w:rPr>
        <w:t>centre</w:t>
      </w:r>
      <w:r w:rsidR="004A4EDF" w:rsidRPr="004A4EDF">
        <w:rPr>
          <w:rFonts w:ascii="Times New Roman" w:hAnsi="Times New Roman"/>
          <w:sz w:val="22"/>
          <w:szCs w:val="22"/>
        </w:rPr>
        <w:t>. During</w:t>
      </w:r>
      <w:r w:rsidRPr="000E212A">
        <w:rPr>
          <w:rFonts w:ascii="Times New Roman" w:hAnsi="Times New Roman"/>
          <w:sz w:val="22"/>
          <w:szCs w:val="22"/>
        </w:rPr>
        <w:t xml:space="preserve"> this </w:t>
      </w:r>
      <w:r w:rsidR="004A4EDF" w:rsidRPr="004A4EDF">
        <w:rPr>
          <w:rFonts w:ascii="Times New Roman" w:hAnsi="Times New Roman"/>
          <w:sz w:val="22"/>
          <w:szCs w:val="22"/>
        </w:rPr>
        <w:t>phase, it</w:t>
      </w:r>
      <w:r w:rsidRPr="000E212A">
        <w:rPr>
          <w:rFonts w:ascii="Times New Roman" w:hAnsi="Times New Roman"/>
          <w:sz w:val="22"/>
          <w:szCs w:val="22"/>
        </w:rPr>
        <w:t xml:space="preserve"> will be </w:t>
      </w:r>
      <w:r w:rsidR="004A4EDF" w:rsidRPr="004A4EDF">
        <w:rPr>
          <w:rFonts w:ascii="Times New Roman" w:hAnsi="Times New Roman"/>
          <w:sz w:val="22"/>
          <w:szCs w:val="22"/>
        </w:rPr>
        <w:t>prepared for</w:t>
      </w:r>
      <w:r w:rsidRPr="000E212A">
        <w:rPr>
          <w:rFonts w:ascii="Times New Roman" w:hAnsi="Times New Roman"/>
          <w:sz w:val="22"/>
          <w:szCs w:val="22"/>
        </w:rPr>
        <w:t xml:space="preserve"> international delivery.</w:t>
      </w:r>
      <w:r w:rsidR="00ED5E40" w:rsidRPr="00ED5E40">
        <w:rPr>
          <w:rFonts w:ascii="Times New Roman" w:hAnsi="Times New Roman"/>
          <w:sz w:val="22"/>
          <w:szCs w:val="22"/>
          <w:highlight w:val="yellow"/>
        </w:rPr>
        <w:t>https://www.portman-logistics.com/news/all-about-port-of-felixstowe/</w:t>
      </w:r>
    </w:p>
    <w:p w14:paraId="1EFFC0DC" w14:textId="77777777" w:rsidR="00E5739B" w:rsidRPr="00372E6E" w:rsidRDefault="00E5739B" w:rsidP="00372E6E">
      <w:pPr>
        <w:rPr>
          <w:lang w:val="en-US"/>
        </w:rPr>
      </w:pPr>
    </w:p>
    <w:p w14:paraId="30239900" w14:textId="260793E2" w:rsidR="00B34ECF" w:rsidRDefault="00B34ECF" w:rsidP="00A928AA">
      <w:pPr>
        <w:pStyle w:val="Heading3"/>
        <w:rPr>
          <w:lang w:val="en-US"/>
        </w:rPr>
      </w:pPr>
      <w:bookmarkStart w:id="44" w:name="_Toc137402974"/>
      <w:r>
        <w:t>Suppliers</w:t>
      </w:r>
      <w:bookmarkEnd w:id="44"/>
    </w:p>
    <w:p w14:paraId="05992FC2" w14:textId="77777777" w:rsidR="00585A9C" w:rsidRPr="00585A9C" w:rsidRDefault="00585A9C" w:rsidP="00585A9C">
      <w:pPr>
        <w:rPr>
          <w:lang w:val="en-US"/>
        </w:rPr>
      </w:pPr>
    </w:p>
    <w:p w14:paraId="5A1D2B20" w14:textId="50FE7493" w:rsidR="00B34ECF" w:rsidRDefault="1013362D" w:rsidP="00F47F6E">
      <w:pPr>
        <w:keepNext/>
        <w:jc w:val="center"/>
      </w:pPr>
      <w:r>
        <w:rPr>
          <w:noProof/>
        </w:rPr>
        <w:drawing>
          <wp:inline distT="0" distB="0" distL="0" distR="0" wp14:anchorId="1DC6423E" wp14:editId="22A62054">
            <wp:extent cx="3480263" cy="2784288"/>
            <wp:effectExtent l="12700" t="12700" r="12700" b="10160"/>
            <wp:docPr id="2126221917" name="Picture 2126221917" descr="A picture containing text, screenshot, diagram,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6221917"/>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493032" cy="2794504"/>
                    </a:xfrm>
                    <a:prstGeom prst="rect">
                      <a:avLst/>
                    </a:prstGeom>
                    <a:ln w="12700">
                      <a:solidFill>
                        <a:schemeClr val="tx1"/>
                      </a:solidFill>
                    </a:ln>
                  </pic:spPr>
                </pic:pic>
              </a:graphicData>
            </a:graphic>
          </wp:inline>
        </w:drawing>
      </w:r>
    </w:p>
    <w:p w14:paraId="6A64F1AC" w14:textId="0E53BFA5" w:rsidR="00B21595" w:rsidRPr="00F47F6E" w:rsidRDefault="00F47F6E" w:rsidP="00F47F6E">
      <w:pPr>
        <w:pStyle w:val="Caption"/>
        <w:jc w:val="center"/>
        <w:rPr>
          <w:sz w:val="21"/>
          <w:szCs w:val="21"/>
          <w:lang w:val="en-US"/>
        </w:rPr>
      </w:pPr>
      <w:r w:rsidRPr="00F47F6E">
        <w:rPr>
          <w:sz w:val="21"/>
          <w:szCs w:val="21"/>
        </w:rPr>
        <w:t xml:space="preserve">Figure </w:t>
      </w:r>
      <w:r w:rsidRPr="00F47F6E">
        <w:rPr>
          <w:sz w:val="21"/>
          <w:szCs w:val="21"/>
        </w:rPr>
        <w:fldChar w:fldCharType="begin"/>
      </w:r>
      <w:r w:rsidRPr="00F47F6E">
        <w:rPr>
          <w:sz w:val="21"/>
          <w:szCs w:val="21"/>
        </w:rPr>
        <w:instrText xml:space="preserve"> SEQ Figure \* ARABIC </w:instrText>
      </w:r>
      <w:r w:rsidRPr="00F47F6E">
        <w:rPr>
          <w:sz w:val="21"/>
          <w:szCs w:val="21"/>
        </w:rPr>
        <w:fldChar w:fldCharType="separate"/>
      </w:r>
      <w:r w:rsidR="007140EC">
        <w:rPr>
          <w:noProof/>
          <w:sz w:val="21"/>
          <w:szCs w:val="21"/>
        </w:rPr>
        <w:t>29</w:t>
      </w:r>
      <w:r w:rsidRPr="00F47F6E">
        <w:rPr>
          <w:sz w:val="21"/>
          <w:szCs w:val="21"/>
        </w:rPr>
        <w:fldChar w:fldCharType="end"/>
      </w:r>
      <w:r w:rsidRPr="00F47F6E">
        <w:rPr>
          <w:sz w:val="21"/>
          <w:szCs w:val="21"/>
        </w:rPr>
        <w:t xml:space="preserve"> - Components and parts suppliers</w:t>
      </w:r>
      <w:r>
        <w:rPr>
          <w:sz w:val="21"/>
          <w:szCs w:val="21"/>
        </w:rPr>
        <w:t xml:space="preserve"> schematic</w:t>
      </w:r>
    </w:p>
    <w:p w14:paraId="432B3E51" w14:textId="77777777" w:rsidR="003E751C" w:rsidRDefault="00976335" w:rsidP="00CE7F03">
      <w:pPr>
        <w:jc w:val="both"/>
        <w:rPr>
          <w:rFonts w:ascii="Times New Roman" w:hAnsi="Times New Roman"/>
          <w:sz w:val="22"/>
          <w:szCs w:val="22"/>
        </w:rPr>
      </w:pPr>
      <w:r w:rsidRPr="00ED0C51">
        <w:rPr>
          <w:rFonts w:ascii="Times New Roman" w:hAnsi="Times New Roman"/>
          <w:sz w:val="22"/>
          <w:szCs w:val="22"/>
          <w:highlight w:val="yellow"/>
        </w:rPr>
        <w:t>Figure</w:t>
      </w:r>
      <w:r w:rsidRPr="00CE7F03">
        <w:rPr>
          <w:rFonts w:ascii="Times New Roman" w:hAnsi="Times New Roman"/>
          <w:sz w:val="22"/>
          <w:szCs w:val="22"/>
        </w:rPr>
        <w:t xml:space="preserve"> xxxx outlines the selected suppliers which will be used in the manufacturing process for the </w:t>
      </w:r>
    </w:p>
    <w:p w14:paraId="64DB2B4E" w14:textId="34583350" w:rsidR="007C4376" w:rsidRPr="00CE7F03" w:rsidRDefault="00976335" w:rsidP="00CE7F03">
      <w:pPr>
        <w:jc w:val="both"/>
        <w:rPr>
          <w:rFonts w:ascii="Times New Roman" w:hAnsi="Times New Roman"/>
          <w:sz w:val="22"/>
          <w:szCs w:val="22"/>
        </w:rPr>
      </w:pPr>
      <w:r w:rsidRPr="00CE7F03">
        <w:rPr>
          <w:rFonts w:ascii="Times New Roman" w:hAnsi="Times New Roman"/>
          <w:sz w:val="22"/>
          <w:szCs w:val="22"/>
        </w:rPr>
        <w:t>Ra</w:t>
      </w:r>
      <w:r w:rsidR="003B37EC">
        <w:rPr>
          <w:rFonts w:ascii="Times New Roman" w:hAnsi="Times New Roman"/>
          <w:sz w:val="22"/>
          <w:szCs w:val="22"/>
        </w:rPr>
        <w:t>y</w:t>
      </w:r>
      <w:r w:rsidR="003E751C">
        <w:rPr>
          <w:rFonts w:ascii="Times New Roman" w:hAnsi="Times New Roman"/>
          <w:sz w:val="22"/>
          <w:szCs w:val="22"/>
        </w:rPr>
        <w:t>-Ze</w:t>
      </w:r>
      <w:r w:rsidRPr="00CE7F03">
        <w:rPr>
          <w:rFonts w:ascii="Times New Roman" w:hAnsi="Times New Roman"/>
          <w:sz w:val="22"/>
          <w:szCs w:val="22"/>
        </w:rPr>
        <w:t>r M</w:t>
      </w:r>
      <w:r w:rsidR="003E751C">
        <w:rPr>
          <w:rFonts w:ascii="Times New Roman" w:hAnsi="Times New Roman"/>
          <w:sz w:val="22"/>
          <w:szCs w:val="22"/>
        </w:rPr>
        <w:t>k</w:t>
      </w:r>
      <w:r w:rsidRPr="00CE7F03">
        <w:rPr>
          <w:rFonts w:ascii="Times New Roman" w:hAnsi="Times New Roman"/>
          <w:sz w:val="22"/>
          <w:szCs w:val="22"/>
        </w:rPr>
        <w:t xml:space="preserve">1. The criteria for supplier selection primarily focused on their geographic proximity within the United Kingdom, enabling efficient communication channels in the event of any component-related </w:t>
      </w:r>
      <w:r w:rsidRPr="00CE7F03">
        <w:rPr>
          <w:rFonts w:ascii="Times New Roman" w:hAnsi="Times New Roman"/>
          <w:sz w:val="22"/>
          <w:szCs w:val="22"/>
        </w:rPr>
        <w:lastRenderedPageBreak/>
        <w:t xml:space="preserve">issues. Furthermore, all chosen suppliers </w:t>
      </w:r>
      <w:r w:rsidR="00FE2D6A">
        <w:rPr>
          <w:rFonts w:ascii="Times New Roman" w:hAnsi="Times New Roman"/>
          <w:sz w:val="22"/>
          <w:szCs w:val="22"/>
        </w:rPr>
        <w:t xml:space="preserve">have strong </w:t>
      </w:r>
      <w:r w:rsidRPr="00CE7F03">
        <w:rPr>
          <w:rFonts w:ascii="Times New Roman" w:hAnsi="Times New Roman"/>
          <w:sz w:val="22"/>
          <w:szCs w:val="22"/>
        </w:rPr>
        <w:t>reputation</w:t>
      </w:r>
      <w:r w:rsidR="00FE2D6A">
        <w:rPr>
          <w:rFonts w:ascii="Times New Roman" w:hAnsi="Times New Roman"/>
          <w:sz w:val="22"/>
          <w:szCs w:val="22"/>
        </w:rPr>
        <w:t>s</w:t>
      </w:r>
      <w:r w:rsidRPr="00CE7F03">
        <w:rPr>
          <w:rFonts w:ascii="Times New Roman" w:hAnsi="Times New Roman"/>
          <w:sz w:val="22"/>
          <w:szCs w:val="22"/>
        </w:rPr>
        <w:t xml:space="preserve"> within </w:t>
      </w:r>
      <w:r w:rsidR="00E43EF7" w:rsidRPr="00CE7F03">
        <w:rPr>
          <w:rFonts w:ascii="Times New Roman" w:hAnsi="Times New Roman"/>
          <w:sz w:val="22"/>
          <w:szCs w:val="22"/>
        </w:rPr>
        <w:t xml:space="preserve">the </w:t>
      </w:r>
      <w:r w:rsidRPr="00CE7F03">
        <w:rPr>
          <w:rFonts w:ascii="Times New Roman" w:hAnsi="Times New Roman"/>
          <w:sz w:val="22"/>
          <w:szCs w:val="22"/>
        </w:rPr>
        <w:t>industry including RS, Farnell, and Screwfix.</w:t>
      </w:r>
    </w:p>
    <w:p w14:paraId="247460E2" w14:textId="77777777" w:rsidR="00950225" w:rsidRDefault="00950225" w:rsidP="007C4376">
      <w:pPr>
        <w:rPr>
          <w:lang w:val="en-US"/>
        </w:rPr>
      </w:pPr>
    </w:p>
    <w:p w14:paraId="13FA7114" w14:textId="5BF9D32C" w:rsidR="00950225" w:rsidRDefault="00CA0C38" w:rsidP="00CA0C38">
      <w:pPr>
        <w:pStyle w:val="Heading2"/>
      </w:pPr>
      <w:bookmarkStart w:id="45" w:name="_Toc137402975"/>
      <w:r>
        <w:t>Analysis of Manufacturing Global Options:</w:t>
      </w:r>
      <w:bookmarkEnd w:id="45"/>
    </w:p>
    <w:p w14:paraId="79604C33" w14:textId="77777777" w:rsidR="00CA0C38" w:rsidRDefault="00CA0C38" w:rsidP="007C4376">
      <w:pPr>
        <w:rPr>
          <w:lang w:val="en-US"/>
        </w:rPr>
      </w:pPr>
    </w:p>
    <w:p w14:paraId="282CEC0D" w14:textId="77777777" w:rsidR="0012556B" w:rsidRDefault="0012556B" w:rsidP="0012556B">
      <w:pPr>
        <w:jc w:val="both"/>
        <w:rPr>
          <w:rFonts w:ascii="Times New Roman" w:hAnsi="Times New Roman"/>
          <w:sz w:val="22"/>
          <w:szCs w:val="22"/>
        </w:rPr>
      </w:pPr>
      <w:r w:rsidRPr="0012556B">
        <w:rPr>
          <w:rFonts w:ascii="Times New Roman" w:hAnsi="Times New Roman"/>
          <w:sz w:val="22"/>
          <w:szCs w:val="22"/>
        </w:rPr>
        <w:t>An analysis was complete to assess the most appropriate country for the manufacturing and assembly of the product. Potential viability was evaluated using key objectives which included:</w:t>
      </w:r>
    </w:p>
    <w:p w14:paraId="43B65F15" w14:textId="4E820887" w:rsidR="00CB4E17" w:rsidRPr="00CE7F03" w:rsidRDefault="00CB4E17" w:rsidP="0012556B">
      <w:pPr>
        <w:pStyle w:val="ListParagraph"/>
        <w:numPr>
          <w:ilvl w:val="0"/>
          <w:numId w:val="23"/>
        </w:numPr>
        <w:jc w:val="both"/>
        <w:rPr>
          <w:rFonts w:ascii="Times New Roman" w:hAnsi="Times New Roman"/>
          <w:sz w:val="22"/>
          <w:szCs w:val="22"/>
        </w:rPr>
      </w:pPr>
      <w:r w:rsidRPr="00CE7F03">
        <w:rPr>
          <w:rFonts w:ascii="Times New Roman" w:hAnsi="Times New Roman"/>
          <w:sz w:val="22"/>
          <w:szCs w:val="22"/>
        </w:rPr>
        <w:t xml:space="preserve">Cost optimization </w:t>
      </w:r>
    </w:p>
    <w:p w14:paraId="466A870A" w14:textId="2385830D" w:rsidR="00CB4E17" w:rsidRPr="00CE7F03" w:rsidRDefault="002C1196" w:rsidP="00291E8E">
      <w:pPr>
        <w:pStyle w:val="ListParagraph"/>
        <w:numPr>
          <w:ilvl w:val="0"/>
          <w:numId w:val="19"/>
        </w:numPr>
        <w:jc w:val="both"/>
        <w:rPr>
          <w:rFonts w:ascii="Times New Roman" w:hAnsi="Times New Roman"/>
          <w:sz w:val="22"/>
          <w:szCs w:val="22"/>
        </w:rPr>
      </w:pPr>
      <w:r w:rsidRPr="00CE7F03">
        <w:rPr>
          <w:rFonts w:ascii="Times New Roman" w:hAnsi="Times New Roman"/>
          <w:sz w:val="22"/>
          <w:szCs w:val="22"/>
        </w:rPr>
        <w:t>Labour</w:t>
      </w:r>
      <w:r w:rsidR="00CB4E17" w:rsidRPr="00CE7F03">
        <w:rPr>
          <w:rFonts w:ascii="Times New Roman" w:hAnsi="Times New Roman"/>
          <w:sz w:val="22"/>
          <w:szCs w:val="22"/>
        </w:rPr>
        <w:t xml:space="preserve"> availability </w:t>
      </w:r>
    </w:p>
    <w:p w14:paraId="7FCB5F60" w14:textId="248B9600" w:rsidR="00CB4E17" w:rsidRPr="00CE7F03" w:rsidRDefault="00CB4E17" w:rsidP="00291E8E">
      <w:pPr>
        <w:pStyle w:val="ListParagraph"/>
        <w:numPr>
          <w:ilvl w:val="0"/>
          <w:numId w:val="19"/>
        </w:numPr>
        <w:jc w:val="both"/>
        <w:rPr>
          <w:rFonts w:ascii="Times New Roman" w:hAnsi="Times New Roman"/>
          <w:sz w:val="22"/>
          <w:szCs w:val="22"/>
        </w:rPr>
      </w:pPr>
      <w:r w:rsidRPr="00CE7F03">
        <w:rPr>
          <w:rFonts w:ascii="Times New Roman" w:hAnsi="Times New Roman"/>
          <w:sz w:val="22"/>
          <w:szCs w:val="22"/>
        </w:rPr>
        <w:t xml:space="preserve">Market access </w:t>
      </w:r>
    </w:p>
    <w:p w14:paraId="3816D06D" w14:textId="677D8811" w:rsidR="00CB4E17" w:rsidRPr="00CE7F03" w:rsidRDefault="00CB4E17" w:rsidP="00291E8E">
      <w:pPr>
        <w:pStyle w:val="ListParagraph"/>
        <w:numPr>
          <w:ilvl w:val="0"/>
          <w:numId w:val="19"/>
        </w:numPr>
        <w:jc w:val="both"/>
        <w:rPr>
          <w:rFonts w:ascii="Times New Roman" w:hAnsi="Times New Roman"/>
          <w:sz w:val="22"/>
          <w:szCs w:val="22"/>
        </w:rPr>
      </w:pPr>
      <w:r w:rsidRPr="00CE7F03">
        <w:rPr>
          <w:rFonts w:ascii="Times New Roman" w:hAnsi="Times New Roman"/>
          <w:sz w:val="22"/>
          <w:szCs w:val="22"/>
        </w:rPr>
        <w:t>Environmental Consideration</w:t>
      </w:r>
    </w:p>
    <w:p w14:paraId="7BCBDC4D" w14:textId="55B5DE20" w:rsidR="00BF1F87" w:rsidRPr="00CE7F03" w:rsidRDefault="00CB4E17" w:rsidP="00291E8E">
      <w:pPr>
        <w:pStyle w:val="ListParagraph"/>
        <w:numPr>
          <w:ilvl w:val="0"/>
          <w:numId w:val="19"/>
        </w:numPr>
        <w:jc w:val="both"/>
        <w:rPr>
          <w:rFonts w:ascii="Times New Roman" w:hAnsi="Times New Roman"/>
          <w:sz w:val="22"/>
          <w:szCs w:val="22"/>
        </w:rPr>
      </w:pPr>
      <w:r w:rsidRPr="00CE7F03">
        <w:rPr>
          <w:rFonts w:ascii="Times New Roman" w:hAnsi="Times New Roman"/>
          <w:sz w:val="22"/>
          <w:szCs w:val="22"/>
        </w:rPr>
        <w:t>Proximity to suppliers</w:t>
      </w:r>
    </w:p>
    <w:p w14:paraId="0E36456B" w14:textId="77777777" w:rsidR="00976335" w:rsidRPr="00CE7F03" w:rsidRDefault="00976335" w:rsidP="00CE7F03">
      <w:pPr>
        <w:jc w:val="both"/>
        <w:rPr>
          <w:rFonts w:ascii="Times New Roman" w:hAnsi="Times New Roman"/>
          <w:sz w:val="22"/>
          <w:szCs w:val="22"/>
        </w:rPr>
      </w:pPr>
    </w:p>
    <w:p w14:paraId="4E48F185" w14:textId="5389462A" w:rsidR="00E665B0" w:rsidRPr="00CE7F03" w:rsidRDefault="00E665B0" w:rsidP="00CE7F03">
      <w:pPr>
        <w:jc w:val="both"/>
        <w:rPr>
          <w:rFonts w:ascii="Times New Roman" w:hAnsi="Times New Roman"/>
          <w:sz w:val="22"/>
          <w:szCs w:val="22"/>
        </w:rPr>
      </w:pPr>
      <w:r w:rsidRPr="00CE7F03">
        <w:rPr>
          <w:rFonts w:ascii="Times New Roman" w:hAnsi="Times New Roman"/>
          <w:sz w:val="22"/>
          <w:szCs w:val="22"/>
        </w:rPr>
        <w:t xml:space="preserve">Cost optimization was assessed by </w:t>
      </w:r>
      <w:r w:rsidR="002C1196" w:rsidRPr="00CE7F03">
        <w:rPr>
          <w:rFonts w:ascii="Times New Roman" w:hAnsi="Times New Roman"/>
          <w:sz w:val="22"/>
          <w:szCs w:val="22"/>
        </w:rPr>
        <w:t>analysing</w:t>
      </w:r>
      <w:r w:rsidRPr="00CE7F03">
        <w:rPr>
          <w:rFonts w:ascii="Times New Roman" w:hAnsi="Times New Roman"/>
          <w:sz w:val="22"/>
          <w:szCs w:val="22"/>
        </w:rPr>
        <w:t xml:space="preserve">: </w:t>
      </w:r>
    </w:p>
    <w:p w14:paraId="5F66620B" w14:textId="56A7E64A" w:rsidR="00E665B0" w:rsidRPr="00CE7F03" w:rsidRDefault="00E665B0" w:rsidP="00291E8E">
      <w:pPr>
        <w:pStyle w:val="ListParagraph"/>
        <w:numPr>
          <w:ilvl w:val="0"/>
          <w:numId w:val="20"/>
        </w:numPr>
        <w:jc w:val="both"/>
        <w:rPr>
          <w:rFonts w:ascii="Times New Roman" w:hAnsi="Times New Roman"/>
          <w:sz w:val="22"/>
          <w:szCs w:val="22"/>
        </w:rPr>
      </w:pPr>
      <w:r w:rsidRPr="00CE7F03">
        <w:rPr>
          <w:rFonts w:ascii="Times New Roman" w:hAnsi="Times New Roman"/>
          <w:sz w:val="22"/>
          <w:szCs w:val="22"/>
        </w:rPr>
        <w:t>Proximity to customer</w:t>
      </w:r>
    </w:p>
    <w:p w14:paraId="75CC1AF5" w14:textId="27E9CC10" w:rsidR="00E665B0" w:rsidRPr="00CE7F03" w:rsidRDefault="00E665B0" w:rsidP="00291E8E">
      <w:pPr>
        <w:pStyle w:val="ListParagraph"/>
        <w:numPr>
          <w:ilvl w:val="0"/>
          <w:numId w:val="20"/>
        </w:numPr>
        <w:jc w:val="both"/>
        <w:rPr>
          <w:rFonts w:ascii="Times New Roman" w:hAnsi="Times New Roman"/>
          <w:sz w:val="22"/>
          <w:szCs w:val="22"/>
        </w:rPr>
      </w:pPr>
      <w:r w:rsidRPr="00CE7F03">
        <w:rPr>
          <w:rFonts w:ascii="Times New Roman" w:hAnsi="Times New Roman"/>
          <w:sz w:val="22"/>
          <w:szCs w:val="22"/>
        </w:rPr>
        <w:t xml:space="preserve">Cost of </w:t>
      </w:r>
      <w:r w:rsidR="002C1196" w:rsidRPr="00CE7F03">
        <w:rPr>
          <w:rFonts w:ascii="Times New Roman" w:hAnsi="Times New Roman"/>
          <w:sz w:val="22"/>
          <w:szCs w:val="22"/>
        </w:rPr>
        <w:t>labour</w:t>
      </w:r>
    </w:p>
    <w:p w14:paraId="5C480DC4" w14:textId="0C6A1C22" w:rsidR="00E665B0" w:rsidRPr="00CE7F03" w:rsidRDefault="00E665B0" w:rsidP="00291E8E">
      <w:pPr>
        <w:pStyle w:val="ListParagraph"/>
        <w:numPr>
          <w:ilvl w:val="0"/>
          <w:numId w:val="20"/>
        </w:numPr>
        <w:jc w:val="both"/>
        <w:rPr>
          <w:rFonts w:ascii="Times New Roman" w:hAnsi="Times New Roman"/>
          <w:sz w:val="22"/>
          <w:szCs w:val="22"/>
        </w:rPr>
      </w:pPr>
      <w:r w:rsidRPr="00CE7F03">
        <w:rPr>
          <w:rFonts w:ascii="Times New Roman" w:hAnsi="Times New Roman"/>
          <w:sz w:val="22"/>
          <w:szCs w:val="22"/>
        </w:rPr>
        <w:t>Cost of overhead</w:t>
      </w:r>
    </w:p>
    <w:p w14:paraId="50A5BA04" w14:textId="77777777" w:rsidR="00634741" w:rsidRPr="00CE7F03" w:rsidRDefault="00634741" w:rsidP="00CE7F03">
      <w:pPr>
        <w:jc w:val="both"/>
        <w:rPr>
          <w:rFonts w:ascii="Times New Roman" w:hAnsi="Times New Roman"/>
          <w:sz w:val="22"/>
          <w:szCs w:val="22"/>
        </w:rPr>
      </w:pPr>
    </w:p>
    <w:p w14:paraId="63B6DACD" w14:textId="4A018279" w:rsidR="00634741" w:rsidRPr="00CE7F03" w:rsidRDefault="002C1196" w:rsidP="00CE7F03">
      <w:pPr>
        <w:jc w:val="both"/>
        <w:rPr>
          <w:rFonts w:ascii="Times New Roman" w:hAnsi="Times New Roman"/>
          <w:sz w:val="22"/>
          <w:szCs w:val="22"/>
        </w:rPr>
      </w:pPr>
      <w:r w:rsidRPr="00CE7F03">
        <w:rPr>
          <w:rFonts w:ascii="Times New Roman" w:hAnsi="Times New Roman"/>
          <w:sz w:val="22"/>
          <w:szCs w:val="22"/>
        </w:rPr>
        <w:t>Labour</w:t>
      </w:r>
      <w:r w:rsidR="00634741" w:rsidRPr="00CE7F03">
        <w:rPr>
          <w:rFonts w:ascii="Times New Roman" w:hAnsi="Times New Roman"/>
          <w:sz w:val="22"/>
          <w:szCs w:val="22"/>
        </w:rPr>
        <w:t xml:space="preserve"> availability </w:t>
      </w:r>
      <w:r w:rsidR="000349D6">
        <w:rPr>
          <w:rFonts w:ascii="Times New Roman" w:hAnsi="Times New Roman"/>
          <w:sz w:val="22"/>
          <w:szCs w:val="22"/>
        </w:rPr>
        <w:t xml:space="preserve">was </w:t>
      </w:r>
      <w:r w:rsidR="00634741" w:rsidRPr="00CE7F03">
        <w:rPr>
          <w:rFonts w:ascii="Times New Roman" w:hAnsi="Times New Roman"/>
          <w:sz w:val="22"/>
          <w:szCs w:val="22"/>
        </w:rPr>
        <w:t>assess</w:t>
      </w:r>
      <w:r w:rsidR="00AA65AB">
        <w:rPr>
          <w:rFonts w:ascii="Times New Roman" w:hAnsi="Times New Roman"/>
          <w:sz w:val="22"/>
          <w:szCs w:val="22"/>
        </w:rPr>
        <w:t>ed</w:t>
      </w:r>
      <w:r w:rsidR="00634741" w:rsidRPr="00CE7F03">
        <w:rPr>
          <w:rFonts w:ascii="Times New Roman" w:hAnsi="Times New Roman"/>
          <w:sz w:val="22"/>
          <w:szCs w:val="22"/>
        </w:rPr>
        <w:t xml:space="preserve"> by the </w:t>
      </w:r>
      <w:r w:rsidR="00EA5555">
        <w:rPr>
          <w:rFonts w:ascii="Times New Roman" w:hAnsi="Times New Roman"/>
          <w:sz w:val="22"/>
          <w:szCs w:val="22"/>
        </w:rPr>
        <w:t>amount</w:t>
      </w:r>
      <w:r w:rsidR="00634741" w:rsidRPr="00CE7F03">
        <w:rPr>
          <w:rFonts w:ascii="Times New Roman" w:hAnsi="Times New Roman"/>
          <w:sz w:val="22"/>
          <w:szCs w:val="22"/>
        </w:rPr>
        <w:t xml:space="preserve"> of </w:t>
      </w:r>
      <w:r w:rsidR="00EA5555">
        <w:rPr>
          <w:rFonts w:ascii="Times New Roman" w:hAnsi="Times New Roman"/>
          <w:sz w:val="22"/>
          <w:szCs w:val="22"/>
        </w:rPr>
        <w:t>engineers produced eac</w:t>
      </w:r>
      <w:r w:rsidR="007B55B3">
        <w:rPr>
          <w:rFonts w:ascii="Times New Roman" w:hAnsi="Times New Roman"/>
          <w:sz w:val="22"/>
          <w:szCs w:val="22"/>
        </w:rPr>
        <w:t>h years</w:t>
      </w:r>
      <w:r w:rsidR="00634741" w:rsidRPr="00CE7F03">
        <w:rPr>
          <w:rFonts w:ascii="Times New Roman" w:hAnsi="Times New Roman"/>
          <w:sz w:val="22"/>
          <w:szCs w:val="22"/>
        </w:rPr>
        <w:t xml:space="preserve"> </w:t>
      </w:r>
      <w:r w:rsidR="00634741" w:rsidRPr="00CE7F03">
        <w:rPr>
          <w:rFonts w:ascii="Times New Roman" w:hAnsi="Times New Roman"/>
          <w:sz w:val="22"/>
          <w:szCs w:val="22"/>
        </w:rPr>
        <w:t xml:space="preserve">within each prospective country. This </w:t>
      </w:r>
      <w:r w:rsidR="00D17B98">
        <w:rPr>
          <w:rFonts w:ascii="Times New Roman" w:hAnsi="Times New Roman"/>
          <w:sz w:val="22"/>
          <w:szCs w:val="22"/>
        </w:rPr>
        <w:t xml:space="preserve">is an important </w:t>
      </w:r>
      <w:r w:rsidR="00634741" w:rsidRPr="00CE7F03">
        <w:rPr>
          <w:rFonts w:ascii="Times New Roman" w:hAnsi="Times New Roman"/>
          <w:sz w:val="22"/>
          <w:szCs w:val="22"/>
        </w:rPr>
        <w:t xml:space="preserve">assessment </w:t>
      </w:r>
      <w:r w:rsidR="005113C9">
        <w:rPr>
          <w:rFonts w:ascii="Times New Roman" w:hAnsi="Times New Roman"/>
          <w:sz w:val="22"/>
          <w:szCs w:val="22"/>
        </w:rPr>
        <w:t xml:space="preserve">as </w:t>
      </w:r>
      <w:r w:rsidR="00634741" w:rsidRPr="00CE7F03">
        <w:rPr>
          <w:rFonts w:ascii="Times New Roman" w:hAnsi="Times New Roman"/>
          <w:sz w:val="22"/>
          <w:szCs w:val="22"/>
        </w:rPr>
        <w:t>Activelio</w:t>
      </w:r>
      <w:r w:rsidR="005113C9">
        <w:rPr>
          <w:rFonts w:ascii="Times New Roman" w:hAnsi="Times New Roman"/>
          <w:sz w:val="22"/>
          <w:szCs w:val="22"/>
        </w:rPr>
        <w:t xml:space="preserve"> </w:t>
      </w:r>
      <w:r w:rsidR="00EF74D2">
        <w:rPr>
          <w:rFonts w:ascii="Times New Roman" w:hAnsi="Times New Roman"/>
          <w:sz w:val="22"/>
          <w:szCs w:val="22"/>
        </w:rPr>
        <w:t>AgriTech</w:t>
      </w:r>
      <w:r w:rsidR="005113C9">
        <w:rPr>
          <w:rFonts w:ascii="Times New Roman" w:hAnsi="Times New Roman"/>
          <w:sz w:val="22"/>
          <w:szCs w:val="22"/>
        </w:rPr>
        <w:t xml:space="preserve"> is </w:t>
      </w:r>
      <w:r w:rsidR="00634741" w:rsidRPr="00CE7F03">
        <w:rPr>
          <w:rFonts w:ascii="Times New Roman" w:hAnsi="Times New Roman"/>
          <w:sz w:val="22"/>
          <w:szCs w:val="22"/>
        </w:rPr>
        <w:t xml:space="preserve">a technology-driven company </w:t>
      </w:r>
      <w:r w:rsidR="005113C9">
        <w:rPr>
          <w:rFonts w:ascii="Times New Roman" w:hAnsi="Times New Roman"/>
          <w:sz w:val="22"/>
          <w:szCs w:val="22"/>
        </w:rPr>
        <w:t>using</w:t>
      </w:r>
      <w:r w:rsidR="00634741" w:rsidRPr="00CE7F03">
        <w:rPr>
          <w:rFonts w:ascii="Times New Roman" w:hAnsi="Times New Roman"/>
          <w:sz w:val="22"/>
          <w:szCs w:val="22"/>
        </w:rPr>
        <w:t xml:space="preserve"> </w:t>
      </w:r>
      <w:r w:rsidR="00634741" w:rsidRPr="00CE7F03">
        <w:rPr>
          <w:rFonts w:ascii="Times New Roman" w:hAnsi="Times New Roman"/>
          <w:sz w:val="22"/>
          <w:szCs w:val="22"/>
        </w:rPr>
        <w:t xml:space="preserve">technologies such as AI and motor control. Thus, a highly skilled and intellectually adept workforce is </w:t>
      </w:r>
      <w:r w:rsidR="00C14275">
        <w:rPr>
          <w:rFonts w:ascii="Times New Roman" w:hAnsi="Times New Roman"/>
          <w:sz w:val="22"/>
          <w:szCs w:val="22"/>
        </w:rPr>
        <w:t>vital</w:t>
      </w:r>
      <w:r w:rsidR="00634741" w:rsidRPr="00CE7F03">
        <w:rPr>
          <w:rFonts w:ascii="Times New Roman" w:hAnsi="Times New Roman"/>
          <w:sz w:val="22"/>
          <w:szCs w:val="22"/>
        </w:rPr>
        <w:t xml:space="preserve"> to </w:t>
      </w:r>
      <w:r w:rsidR="006E22BF" w:rsidRPr="00CE7F03">
        <w:rPr>
          <w:rFonts w:ascii="Times New Roman" w:hAnsi="Times New Roman"/>
          <w:sz w:val="22"/>
          <w:szCs w:val="22"/>
        </w:rPr>
        <w:t>cultivate</w:t>
      </w:r>
      <w:r w:rsidR="00634741" w:rsidRPr="00CE7F03">
        <w:rPr>
          <w:rFonts w:ascii="Times New Roman" w:hAnsi="Times New Roman"/>
          <w:sz w:val="22"/>
          <w:szCs w:val="22"/>
        </w:rPr>
        <w:t xml:space="preserve"> a culture of continual innovation and propel the company towards sustained growth.</w:t>
      </w:r>
    </w:p>
    <w:p w14:paraId="0BF10B8D" w14:textId="77777777" w:rsidR="006E22BF" w:rsidRPr="00CE7F03" w:rsidRDefault="006E22BF" w:rsidP="00CE7F03">
      <w:pPr>
        <w:jc w:val="both"/>
        <w:rPr>
          <w:rFonts w:ascii="Times New Roman" w:hAnsi="Times New Roman"/>
          <w:sz w:val="22"/>
          <w:szCs w:val="22"/>
        </w:rPr>
      </w:pPr>
    </w:p>
    <w:p w14:paraId="6A1B8F6C" w14:textId="080F6BC3" w:rsidR="006E22BF" w:rsidRPr="00CE7F03" w:rsidRDefault="006E22BF" w:rsidP="00CE7F03">
      <w:pPr>
        <w:jc w:val="both"/>
        <w:rPr>
          <w:rFonts w:ascii="Times New Roman" w:hAnsi="Times New Roman"/>
          <w:sz w:val="22"/>
          <w:szCs w:val="22"/>
        </w:rPr>
      </w:pPr>
      <w:r w:rsidRPr="00CE7F03">
        <w:rPr>
          <w:rFonts w:ascii="Times New Roman" w:hAnsi="Times New Roman"/>
          <w:sz w:val="22"/>
          <w:szCs w:val="22"/>
        </w:rPr>
        <w:t xml:space="preserve">Market access will be examined to determine the geographical proximity and connectivity of potential countries, including the United States, Europe, and Asia. This assessment </w:t>
      </w:r>
      <w:r w:rsidR="005E47AB">
        <w:rPr>
          <w:rFonts w:ascii="Times New Roman" w:hAnsi="Times New Roman"/>
          <w:sz w:val="22"/>
          <w:szCs w:val="22"/>
        </w:rPr>
        <w:t xml:space="preserve">will be used to </w:t>
      </w:r>
      <w:r w:rsidR="0035747E">
        <w:rPr>
          <w:rFonts w:ascii="Times New Roman" w:hAnsi="Times New Roman"/>
          <w:sz w:val="22"/>
          <w:szCs w:val="22"/>
        </w:rPr>
        <w:t xml:space="preserve">rate the ease of </w:t>
      </w:r>
      <w:r w:rsidR="00F157B6">
        <w:rPr>
          <w:rFonts w:ascii="Times New Roman" w:hAnsi="Times New Roman"/>
          <w:sz w:val="22"/>
          <w:szCs w:val="22"/>
        </w:rPr>
        <w:t>growth</w:t>
      </w:r>
      <w:r w:rsidRPr="00CE7F03">
        <w:rPr>
          <w:rFonts w:ascii="Times New Roman" w:hAnsi="Times New Roman"/>
          <w:sz w:val="22"/>
          <w:szCs w:val="22"/>
        </w:rPr>
        <w:t xml:space="preserve"> as </w:t>
      </w:r>
      <w:r w:rsidRPr="00CE7F03">
        <w:rPr>
          <w:rFonts w:ascii="Times New Roman" w:hAnsi="Times New Roman"/>
          <w:sz w:val="22"/>
          <w:szCs w:val="22"/>
        </w:rPr>
        <w:t xml:space="preserve">Activelio envisages expansion into more developed </w:t>
      </w:r>
      <w:r w:rsidR="00F157B6">
        <w:rPr>
          <w:rFonts w:ascii="Times New Roman" w:hAnsi="Times New Roman"/>
          <w:sz w:val="22"/>
          <w:szCs w:val="22"/>
        </w:rPr>
        <w:t>countries</w:t>
      </w:r>
      <w:r w:rsidRPr="00CE7F03">
        <w:rPr>
          <w:rFonts w:ascii="Times New Roman" w:hAnsi="Times New Roman"/>
          <w:sz w:val="22"/>
          <w:szCs w:val="22"/>
        </w:rPr>
        <w:t xml:space="preserve"> in the future. By strategically considering market access, Activelio can effectively position itself to capitalize on opportunities in diverse regions and foster international growth.</w:t>
      </w:r>
    </w:p>
    <w:p w14:paraId="3F2AA9B8" w14:textId="77777777" w:rsidR="00F65048" w:rsidRPr="00CE7F03" w:rsidRDefault="00F65048" w:rsidP="00CE7F03">
      <w:pPr>
        <w:jc w:val="both"/>
        <w:rPr>
          <w:rFonts w:ascii="Times New Roman" w:hAnsi="Times New Roman"/>
          <w:sz w:val="22"/>
          <w:szCs w:val="22"/>
        </w:rPr>
      </w:pPr>
    </w:p>
    <w:p w14:paraId="7CB11011" w14:textId="3491FB5C" w:rsidR="006E22BF" w:rsidRPr="00CE7F03" w:rsidRDefault="00E43EF7" w:rsidP="00CE7F03">
      <w:pPr>
        <w:jc w:val="both"/>
        <w:rPr>
          <w:rFonts w:ascii="Times New Roman" w:hAnsi="Times New Roman"/>
          <w:sz w:val="22"/>
          <w:szCs w:val="22"/>
        </w:rPr>
      </w:pPr>
      <w:r w:rsidRPr="00CE7F03">
        <w:rPr>
          <w:rFonts w:ascii="Times New Roman" w:hAnsi="Times New Roman"/>
          <w:sz w:val="22"/>
          <w:szCs w:val="22"/>
        </w:rPr>
        <w:t>Environmental consideration will evaluate environmental protection through a country’s regulations. This holds significant importance for Activelio, as the company strives to manufacture its products in nations that actively promote sustainability.</w:t>
      </w:r>
    </w:p>
    <w:p w14:paraId="3980C821" w14:textId="77777777" w:rsidR="00E43EF7" w:rsidRPr="00CE7F03" w:rsidRDefault="00E43EF7" w:rsidP="00CE7F03">
      <w:pPr>
        <w:jc w:val="both"/>
        <w:rPr>
          <w:rFonts w:ascii="Times New Roman" w:hAnsi="Times New Roman"/>
          <w:sz w:val="22"/>
          <w:szCs w:val="22"/>
        </w:rPr>
      </w:pPr>
    </w:p>
    <w:p w14:paraId="359077CE" w14:textId="13956159" w:rsidR="00E43EF7" w:rsidRPr="00CE7F03" w:rsidRDefault="004157E3" w:rsidP="00CE7F03">
      <w:pPr>
        <w:jc w:val="both"/>
        <w:rPr>
          <w:rFonts w:ascii="Times New Roman" w:hAnsi="Times New Roman"/>
          <w:sz w:val="22"/>
          <w:szCs w:val="22"/>
        </w:rPr>
      </w:pPr>
      <w:r w:rsidRPr="00CE7F03">
        <w:rPr>
          <w:rFonts w:ascii="Times New Roman" w:hAnsi="Times New Roman"/>
          <w:sz w:val="22"/>
          <w:szCs w:val="22"/>
        </w:rPr>
        <w:t xml:space="preserve">Proximity to suppliers will be examined based on the geographical distance between the manufacturing country and the primary component suppliers. As depicted in </w:t>
      </w:r>
      <w:r w:rsidRPr="00CE5E2D">
        <w:rPr>
          <w:rFonts w:ascii="Times New Roman" w:hAnsi="Times New Roman"/>
          <w:sz w:val="22"/>
          <w:szCs w:val="22"/>
          <w:highlight w:val="yellow"/>
        </w:rPr>
        <w:t>Figure</w:t>
      </w:r>
      <w:r w:rsidRPr="00CE7F03">
        <w:rPr>
          <w:rFonts w:ascii="Times New Roman" w:hAnsi="Times New Roman"/>
          <w:sz w:val="22"/>
          <w:szCs w:val="22"/>
        </w:rPr>
        <w:t xml:space="preserve"> XXXX within the manufacturing section of this report, </w:t>
      </w:r>
      <w:r w:rsidR="00FE0D98">
        <w:rPr>
          <w:rFonts w:ascii="Times New Roman" w:hAnsi="Times New Roman"/>
          <w:sz w:val="22"/>
          <w:szCs w:val="22"/>
        </w:rPr>
        <w:t xml:space="preserve">most components are supplied from </w:t>
      </w:r>
      <w:r w:rsidRPr="00CE7F03">
        <w:rPr>
          <w:rFonts w:ascii="Times New Roman" w:hAnsi="Times New Roman"/>
          <w:sz w:val="22"/>
          <w:szCs w:val="22"/>
        </w:rPr>
        <w:t xml:space="preserve">the United Kingdom (UK). This </w:t>
      </w:r>
      <w:r w:rsidR="00F04B9B">
        <w:rPr>
          <w:rFonts w:ascii="Times New Roman" w:hAnsi="Times New Roman"/>
          <w:sz w:val="22"/>
          <w:szCs w:val="22"/>
        </w:rPr>
        <w:t xml:space="preserve">is </w:t>
      </w:r>
      <w:r w:rsidR="00EC12C1">
        <w:rPr>
          <w:rFonts w:ascii="Times New Roman" w:hAnsi="Times New Roman"/>
          <w:sz w:val="22"/>
          <w:szCs w:val="22"/>
        </w:rPr>
        <w:t>an</w:t>
      </w:r>
      <w:r w:rsidR="00B7087B">
        <w:rPr>
          <w:rFonts w:ascii="Times New Roman" w:hAnsi="Times New Roman"/>
          <w:sz w:val="22"/>
          <w:szCs w:val="22"/>
        </w:rPr>
        <w:t xml:space="preserve"> important</w:t>
      </w:r>
      <w:r w:rsidRPr="00CE7F03">
        <w:rPr>
          <w:rFonts w:ascii="Times New Roman" w:hAnsi="Times New Roman"/>
          <w:sz w:val="22"/>
          <w:szCs w:val="22"/>
        </w:rPr>
        <w:t xml:space="preserve"> factor</w:t>
      </w:r>
      <w:r w:rsidRPr="00CE7F03">
        <w:rPr>
          <w:rFonts w:ascii="Times New Roman" w:hAnsi="Times New Roman"/>
          <w:sz w:val="22"/>
          <w:szCs w:val="22"/>
        </w:rPr>
        <w:t xml:space="preserve"> as </w:t>
      </w:r>
      <w:r w:rsidR="00E975F6">
        <w:rPr>
          <w:rFonts w:ascii="Times New Roman" w:hAnsi="Times New Roman"/>
          <w:sz w:val="22"/>
          <w:szCs w:val="22"/>
        </w:rPr>
        <w:t>distance between</w:t>
      </w:r>
      <w:r w:rsidRPr="00CE7F03">
        <w:rPr>
          <w:rFonts w:ascii="Times New Roman" w:hAnsi="Times New Roman"/>
          <w:sz w:val="22"/>
          <w:szCs w:val="22"/>
        </w:rPr>
        <w:t xml:space="preserve"> </w:t>
      </w:r>
      <w:r w:rsidR="00EC12C1">
        <w:rPr>
          <w:rFonts w:ascii="Times New Roman" w:hAnsi="Times New Roman"/>
          <w:sz w:val="22"/>
          <w:szCs w:val="22"/>
        </w:rPr>
        <w:t xml:space="preserve">supplier and </w:t>
      </w:r>
      <w:r w:rsidR="00C46EDD">
        <w:rPr>
          <w:rFonts w:ascii="Times New Roman" w:hAnsi="Times New Roman"/>
          <w:sz w:val="22"/>
          <w:szCs w:val="22"/>
        </w:rPr>
        <w:t xml:space="preserve">manufacturing facility can </w:t>
      </w:r>
      <w:r w:rsidR="001557AF">
        <w:rPr>
          <w:rFonts w:ascii="Times New Roman" w:hAnsi="Times New Roman"/>
          <w:sz w:val="22"/>
          <w:szCs w:val="22"/>
        </w:rPr>
        <w:t>dictate the</w:t>
      </w:r>
      <w:r w:rsidRPr="00CE7F03">
        <w:rPr>
          <w:rFonts w:ascii="Times New Roman" w:hAnsi="Times New Roman"/>
          <w:sz w:val="22"/>
          <w:szCs w:val="22"/>
        </w:rPr>
        <w:t xml:space="preserve"> </w:t>
      </w:r>
      <w:r w:rsidRPr="00CE7F03">
        <w:rPr>
          <w:rFonts w:ascii="Times New Roman" w:hAnsi="Times New Roman"/>
          <w:sz w:val="22"/>
          <w:szCs w:val="22"/>
        </w:rPr>
        <w:t>responsiveness in addressing any supply-related challenges. By prioritizing local or nearby suppliers, potential issues can be swiftly resolved, minimizing disruptions compared to distant suppliers located on the opposite side of the globe.</w:t>
      </w:r>
    </w:p>
    <w:p w14:paraId="058295D2" w14:textId="77777777" w:rsidR="004157E3" w:rsidRPr="00CE7F03" w:rsidRDefault="004157E3" w:rsidP="00CE7F03">
      <w:pPr>
        <w:jc w:val="both"/>
        <w:rPr>
          <w:rFonts w:ascii="Times New Roman" w:hAnsi="Times New Roman"/>
          <w:sz w:val="22"/>
          <w:szCs w:val="22"/>
        </w:rPr>
      </w:pPr>
    </w:p>
    <w:p w14:paraId="493F71B3" w14:textId="77777777" w:rsidR="00375E72" w:rsidRPr="00CE7F03" w:rsidRDefault="00375E72" w:rsidP="00CE7F03">
      <w:pPr>
        <w:jc w:val="both"/>
        <w:rPr>
          <w:rFonts w:ascii="Times New Roman" w:hAnsi="Times New Roman"/>
          <w:sz w:val="22"/>
          <w:szCs w:val="22"/>
        </w:rPr>
      </w:pPr>
      <w:r w:rsidRPr="00CE7F03">
        <w:rPr>
          <w:rFonts w:ascii="Times New Roman" w:hAnsi="Times New Roman"/>
          <w:sz w:val="22"/>
          <w:szCs w:val="22"/>
        </w:rPr>
        <w:t xml:space="preserve">6 countries were selected based on an article which suggests 10 countries which are most suitable for manufacturing robotics, this includes: </w:t>
      </w:r>
    </w:p>
    <w:p w14:paraId="21F9B646" w14:textId="2B09D549" w:rsidR="00375E72" w:rsidRPr="00CE7F03" w:rsidRDefault="00375E72" w:rsidP="00C31C13">
      <w:pPr>
        <w:pStyle w:val="ListParagraph"/>
        <w:numPr>
          <w:ilvl w:val="0"/>
          <w:numId w:val="21"/>
        </w:numPr>
        <w:jc w:val="both"/>
        <w:rPr>
          <w:rFonts w:ascii="Times New Roman" w:hAnsi="Times New Roman"/>
          <w:sz w:val="22"/>
          <w:szCs w:val="22"/>
        </w:rPr>
      </w:pPr>
      <w:r w:rsidRPr="00CE7F03">
        <w:rPr>
          <w:rFonts w:ascii="Times New Roman" w:hAnsi="Times New Roman"/>
          <w:sz w:val="22"/>
          <w:szCs w:val="22"/>
        </w:rPr>
        <w:t xml:space="preserve">Japan </w:t>
      </w:r>
    </w:p>
    <w:p w14:paraId="03D25188" w14:textId="4B2C1270" w:rsidR="00375E72" w:rsidRPr="00CE7F03" w:rsidRDefault="00375E72" w:rsidP="00C31C13">
      <w:pPr>
        <w:pStyle w:val="ListParagraph"/>
        <w:numPr>
          <w:ilvl w:val="0"/>
          <w:numId w:val="21"/>
        </w:numPr>
        <w:jc w:val="both"/>
        <w:rPr>
          <w:rFonts w:ascii="Times New Roman" w:hAnsi="Times New Roman"/>
          <w:sz w:val="22"/>
          <w:szCs w:val="22"/>
        </w:rPr>
      </w:pPr>
      <w:r w:rsidRPr="00CE7F03">
        <w:rPr>
          <w:rFonts w:ascii="Times New Roman" w:hAnsi="Times New Roman"/>
          <w:sz w:val="22"/>
          <w:szCs w:val="22"/>
        </w:rPr>
        <w:t xml:space="preserve">China </w:t>
      </w:r>
    </w:p>
    <w:p w14:paraId="368E876D" w14:textId="02CB78F8" w:rsidR="00375E72" w:rsidRPr="00CE7F03" w:rsidRDefault="00375E72" w:rsidP="00C31C13">
      <w:pPr>
        <w:pStyle w:val="ListParagraph"/>
        <w:numPr>
          <w:ilvl w:val="0"/>
          <w:numId w:val="21"/>
        </w:numPr>
        <w:jc w:val="both"/>
        <w:rPr>
          <w:rFonts w:ascii="Times New Roman" w:hAnsi="Times New Roman"/>
          <w:sz w:val="22"/>
          <w:szCs w:val="22"/>
        </w:rPr>
      </w:pPr>
      <w:r w:rsidRPr="00CE7F03">
        <w:rPr>
          <w:rFonts w:ascii="Times New Roman" w:hAnsi="Times New Roman"/>
          <w:sz w:val="22"/>
          <w:szCs w:val="22"/>
        </w:rPr>
        <w:t xml:space="preserve">USA </w:t>
      </w:r>
    </w:p>
    <w:p w14:paraId="14EE4335" w14:textId="38CCCDEA" w:rsidR="00375E72" w:rsidRPr="00CE7F03" w:rsidRDefault="00375E72" w:rsidP="00C31C13">
      <w:pPr>
        <w:pStyle w:val="ListParagraph"/>
        <w:numPr>
          <w:ilvl w:val="0"/>
          <w:numId w:val="21"/>
        </w:numPr>
        <w:jc w:val="both"/>
        <w:rPr>
          <w:rFonts w:ascii="Times New Roman" w:hAnsi="Times New Roman"/>
          <w:sz w:val="22"/>
          <w:szCs w:val="22"/>
        </w:rPr>
      </w:pPr>
      <w:r w:rsidRPr="00CE7F03">
        <w:rPr>
          <w:rFonts w:ascii="Times New Roman" w:hAnsi="Times New Roman"/>
          <w:sz w:val="22"/>
          <w:szCs w:val="22"/>
        </w:rPr>
        <w:t xml:space="preserve">Germany </w:t>
      </w:r>
    </w:p>
    <w:p w14:paraId="1394FD3B" w14:textId="77777777" w:rsidR="00375E72" w:rsidRPr="00CE7F03" w:rsidRDefault="00375E72" w:rsidP="00CE7F03">
      <w:pPr>
        <w:jc w:val="both"/>
        <w:rPr>
          <w:rFonts w:ascii="Times New Roman" w:hAnsi="Times New Roman"/>
          <w:sz w:val="22"/>
          <w:szCs w:val="22"/>
        </w:rPr>
      </w:pPr>
      <w:r w:rsidRPr="00CE7F03">
        <w:rPr>
          <w:rFonts w:ascii="Times New Roman" w:hAnsi="Times New Roman"/>
          <w:sz w:val="22"/>
          <w:szCs w:val="22"/>
        </w:rPr>
        <w:t xml:space="preserve">Two other countries were added because of their proximity to suppliers and the primary customer, this includes UK and Brazil respectively. </w:t>
      </w:r>
    </w:p>
    <w:p w14:paraId="36086268" w14:textId="5A13A7C1" w:rsidR="007C6E1A" w:rsidRPr="00CE7F03" w:rsidRDefault="00527EA3" w:rsidP="00CE7F03">
      <w:pPr>
        <w:jc w:val="both"/>
        <w:rPr>
          <w:rFonts w:ascii="Times New Roman" w:hAnsi="Times New Roman"/>
          <w:sz w:val="22"/>
          <w:szCs w:val="22"/>
        </w:rPr>
      </w:pPr>
      <w:hyperlink r:id="rId47" w:history="1">
        <w:r w:rsidR="00BF4D32" w:rsidRPr="00BF4D32">
          <w:rPr>
            <w:rStyle w:val="Hyperlink"/>
            <w:rFonts w:ascii="Times New Roman" w:hAnsi="Times New Roman"/>
            <w:sz w:val="22"/>
            <w:szCs w:val="22"/>
            <w:highlight w:val="yellow"/>
          </w:rPr>
          <w:t>https://www.analyticsinsight.net/top-10-countries-making-the-best-out-of-robotics-in-2022/</w:t>
        </w:r>
      </w:hyperlink>
      <w:r w:rsidR="00BF4D32">
        <w:rPr>
          <w:rFonts w:ascii="Times New Roman" w:hAnsi="Times New Roman"/>
          <w:sz w:val="22"/>
          <w:szCs w:val="22"/>
        </w:rPr>
        <w:t xml:space="preserve"> </w:t>
      </w:r>
    </w:p>
    <w:p w14:paraId="342BB823" w14:textId="77777777" w:rsidR="00375E72" w:rsidRPr="00CE7F03" w:rsidRDefault="00375E72" w:rsidP="00CE7F03">
      <w:pPr>
        <w:jc w:val="both"/>
        <w:rPr>
          <w:rFonts w:ascii="Times New Roman" w:hAnsi="Times New Roman"/>
          <w:sz w:val="22"/>
          <w:szCs w:val="22"/>
        </w:rPr>
      </w:pPr>
    </w:p>
    <w:p w14:paraId="55C38405" w14:textId="77777777" w:rsidR="00375E72" w:rsidRPr="00CE7F03" w:rsidRDefault="00375E72" w:rsidP="00CE7F03">
      <w:pPr>
        <w:jc w:val="both"/>
        <w:rPr>
          <w:rFonts w:ascii="Times New Roman" w:hAnsi="Times New Roman"/>
          <w:sz w:val="22"/>
          <w:szCs w:val="22"/>
        </w:rPr>
      </w:pPr>
      <w:r w:rsidRPr="00CE7F03">
        <w:rPr>
          <w:rFonts w:ascii="Times New Roman" w:hAnsi="Times New Roman"/>
          <w:sz w:val="22"/>
          <w:szCs w:val="22"/>
        </w:rPr>
        <w:t>Not all 10 countries were selected from the article as some countries are quite similar this includes.</w:t>
      </w:r>
    </w:p>
    <w:p w14:paraId="48AC8783" w14:textId="60F8316D" w:rsidR="00375E72" w:rsidRPr="00CE7F03" w:rsidRDefault="00375E72" w:rsidP="00C31C13">
      <w:pPr>
        <w:pStyle w:val="ListParagraph"/>
        <w:numPr>
          <w:ilvl w:val="0"/>
          <w:numId w:val="22"/>
        </w:numPr>
        <w:jc w:val="both"/>
        <w:rPr>
          <w:rFonts w:ascii="Times New Roman" w:hAnsi="Times New Roman"/>
          <w:sz w:val="22"/>
          <w:szCs w:val="22"/>
        </w:rPr>
      </w:pPr>
      <w:r w:rsidRPr="00CE7F03">
        <w:rPr>
          <w:rFonts w:ascii="Times New Roman" w:hAnsi="Times New Roman"/>
          <w:sz w:val="22"/>
          <w:szCs w:val="22"/>
        </w:rPr>
        <w:lastRenderedPageBreak/>
        <w:t xml:space="preserve">South Korea </w:t>
      </w:r>
    </w:p>
    <w:p w14:paraId="1DD7824F" w14:textId="0A230802" w:rsidR="00375E72" w:rsidRPr="00CE7F03" w:rsidRDefault="00375E72" w:rsidP="00C31C13">
      <w:pPr>
        <w:pStyle w:val="ListParagraph"/>
        <w:numPr>
          <w:ilvl w:val="0"/>
          <w:numId w:val="22"/>
        </w:numPr>
        <w:jc w:val="both"/>
        <w:rPr>
          <w:rFonts w:ascii="Times New Roman" w:hAnsi="Times New Roman"/>
          <w:sz w:val="22"/>
          <w:szCs w:val="22"/>
        </w:rPr>
      </w:pPr>
      <w:r w:rsidRPr="00CE7F03">
        <w:rPr>
          <w:rFonts w:ascii="Times New Roman" w:hAnsi="Times New Roman"/>
          <w:sz w:val="22"/>
          <w:szCs w:val="22"/>
        </w:rPr>
        <w:t xml:space="preserve">Canada </w:t>
      </w:r>
    </w:p>
    <w:p w14:paraId="6FAEE2BE" w14:textId="4BA0E6EB" w:rsidR="00375E72" w:rsidRPr="00CE7F03" w:rsidRDefault="00375E72" w:rsidP="00C31C13">
      <w:pPr>
        <w:pStyle w:val="ListParagraph"/>
        <w:numPr>
          <w:ilvl w:val="0"/>
          <w:numId w:val="22"/>
        </w:numPr>
        <w:jc w:val="both"/>
        <w:rPr>
          <w:rFonts w:ascii="Times New Roman" w:hAnsi="Times New Roman"/>
          <w:sz w:val="22"/>
          <w:szCs w:val="22"/>
        </w:rPr>
      </w:pPr>
      <w:r w:rsidRPr="00CE7F03">
        <w:rPr>
          <w:rFonts w:ascii="Times New Roman" w:hAnsi="Times New Roman"/>
          <w:sz w:val="22"/>
          <w:szCs w:val="22"/>
        </w:rPr>
        <w:t xml:space="preserve">Italy </w:t>
      </w:r>
    </w:p>
    <w:p w14:paraId="233D8F42" w14:textId="0A549039" w:rsidR="00375E72" w:rsidRPr="00CE7F03" w:rsidRDefault="00375E72" w:rsidP="00C31C13">
      <w:pPr>
        <w:pStyle w:val="ListParagraph"/>
        <w:numPr>
          <w:ilvl w:val="0"/>
          <w:numId w:val="22"/>
        </w:numPr>
        <w:jc w:val="both"/>
        <w:rPr>
          <w:rFonts w:ascii="Times New Roman" w:hAnsi="Times New Roman"/>
          <w:sz w:val="22"/>
          <w:szCs w:val="22"/>
        </w:rPr>
      </w:pPr>
      <w:r w:rsidRPr="00CE7F03">
        <w:rPr>
          <w:rFonts w:ascii="Times New Roman" w:hAnsi="Times New Roman"/>
          <w:sz w:val="22"/>
          <w:szCs w:val="22"/>
        </w:rPr>
        <w:t xml:space="preserve">Sweden </w:t>
      </w:r>
    </w:p>
    <w:p w14:paraId="0BAD90C0" w14:textId="06F70AE6" w:rsidR="00375E72" w:rsidRPr="00CE7F03" w:rsidRDefault="00375E72" w:rsidP="00C31C13">
      <w:pPr>
        <w:pStyle w:val="ListParagraph"/>
        <w:numPr>
          <w:ilvl w:val="0"/>
          <w:numId w:val="22"/>
        </w:numPr>
        <w:jc w:val="both"/>
        <w:rPr>
          <w:rFonts w:ascii="Times New Roman" w:hAnsi="Times New Roman"/>
          <w:sz w:val="22"/>
          <w:szCs w:val="22"/>
        </w:rPr>
      </w:pPr>
      <w:r w:rsidRPr="00CE7F03">
        <w:rPr>
          <w:rFonts w:ascii="Times New Roman" w:hAnsi="Times New Roman"/>
          <w:sz w:val="22"/>
          <w:szCs w:val="22"/>
        </w:rPr>
        <w:t xml:space="preserve">Denmark </w:t>
      </w:r>
    </w:p>
    <w:p w14:paraId="2488F0EA" w14:textId="2ACE9488" w:rsidR="00375E72" w:rsidRPr="00CE7F03" w:rsidRDefault="00375E72" w:rsidP="00C31C13">
      <w:pPr>
        <w:pStyle w:val="ListParagraph"/>
        <w:numPr>
          <w:ilvl w:val="0"/>
          <w:numId w:val="22"/>
        </w:numPr>
        <w:jc w:val="both"/>
        <w:rPr>
          <w:rFonts w:ascii="Times New Roman" w:hAnsi="Times New Roman"/>
          <w:sz w:val="22"/>
          <w:szCs w:val="22"/>
        </w:rPr>
      </w:pPr>
      <w:r w:rsidRPr="00CE7F03">
        <w:rPr>
          <w:rFonts w:ascii="Times New Roman" w:hAnsi="Times New Roman"/>
          <w:sz w:val="22"/>
          <w:szCs w:val="22"/>
        </w:rPr>
        <w:t>Taiwan</w:t>
      </w:r>
    </w:p>
    <w:p w14:paraId="7446F48F" w14:textId="77777777" w:rsidR="00375E72" w:rsidRPr="00CE7F03" w:rsidRDefault="00375E72" w:rsidP="00CE7F03">
      <w:pPr>
        <w:jc w:val="both"/>
        <w:rPr>
          <w:rFonts w:ascii="Times New Roman" w:hAnsi="Times New Roman"/>
          <w:sz w:val="22"/>
          <w:szCs w:val="22"/>
        </w:rPr>
      </w:pPr>
    </w:p>
    <w:p w14:paraId="1D72157B" w14:textId="77777777" w:rsidR="00544DC3" w:rsidRPr="00CE7F03" w:rsidRDefault="00544DC3" w:rsidP="00CE7F03">
      <w:pPr>
        <w:jc w:val="both"/>
        <w:rPr>
          <w:rFonts w:ascii="Times New Roman" w:hAnsi="Times New Roman"/>
          <w:sz w:val="22"/>
          <w:szCs w:val="22"/>
        </w:rPr>
      </w:pPr>
      <w:r w:rsidRPr="00C31C13">
        <w:rPr>
          <w:rFonts w:ascii="Times New Roman" w:hAnsi="Times New Roman"/>
          <w:sz w:val="22"/>
          <w:szCs w:val="22"/>
          <w:highlight w:val="yellow"/>
        </w:rPr>
        <w:t>Figure</w:t>
      </w:r>
      <w:r w:rsidRPr="00CE7F03">
        <w:rPr>
          <w:rFonts w:ascii="Times New Roman" w:hAnsi="Times New Roman"/>
          <w:sz w:val="22"/>
          <w:szCs w:val="22"/>
        </w:rPr>
        <w:t xml:space="preserve"> XXXX illustrates the weighting of different categories based on their significance to Activelio's entrepreneurial success. The determination of these weights was reached through a collective decision-making process involving all group members. The most important category which was selected was cost optimization, given the company's objective of establishing a profitable business. </w:t>
      </w:r>
    </w:p>
    <w:p w14:paraId="5C9DF1EA" w14:textId="77777777" w:rsidR="00544DC3" w:rsidRPr="00CE7F03" w:rsidRDefault="00544DC3" w:rsidP="00CE7F03">
      <w:pPr>
        <w:jc w:val="both"/>
        <w:rPr>
          <w:rFonts w:ascii="Times New Roman" w:hAnsi="Times New Roman"/>
          <w:sz w:val="22"/>
          <w:szCs w:val="22"/>
        </w:rPr>
      </w:pPr>
    </w:p>
    <w:p w14:paraId="3CAEDD89" w14:textId="1C036185" w:rsidR="00544DC3" w:rsidRPr="00CE7F03" w:rsidRDefault="00544DC3" w:rsidP="00CE7F03">
      <w:pPr>
        <w:jc w:val="both"/>
        <w:rPr>
          <w:rFonts w:ascii="Times New Roman" w:hAnsi="Times New Roman"/>
          <w:sz w:val="22"/>
          <w:szCs w:val="22"/>
        </w:rPr>
      </w:pPr>
      <w:r w:rsidRPr="00CE7F03">
        <w:rPr>
          <w:rFonts w:ascii="Times New Roman" w:hAnsi="Times New Roman"/>
          <w:sz w:val="22"/>
          <w:szCs w:val="22"/>
        </w:rPr>
        <w:t xml:space="preserve">Furthermore, labour availability and market access </w:t>
      </w:r>
      <w:r w:rsidR="002A018D">
        <w:rPr>
          <w:rFonts w:ascii="Times New Roman" w:hAnsi="Times New Roman"/>
          <w:sz w:val="22"/>
          <w:szCs w:val="22"/>
        </w:rPr>
        <w:t>are also important</w:t>
      </w:r>
      <w:r w:rsidRPr="00CE7F03">
        <w:rPr>
          <w:rFonts w:ascii="Times New Roman" w:hAnsi="Times New Roman"/>
          <w:sz w:val="22"/>
          <w:szCs w:val="22"/>
        </w:rPr>
        <w:t xml:space="preserve"> </w:t>
      </w:r>
      <w:r w:rsidRPr="00CE7F03">
        <w:rPr>
          <w:rFonts w:ascii="Times New Roman" w:hAnsi="Times New Roman"/>
          <w:sz w:val="22"/>
          <w:szCs w:val="22"/>
        </w:rPr>
        <w:t xml:space="preserve">factors for Activelio's long-term viability, thus meriting a weighted score of 4 out of 5. Recognizing the vital role of a skilled workforce and accessible markets, these categories are essential for Activelio. </w:t>
      </w:r>
    </w:p>
    <w:p w14:paraId="644A9D9E" w14:textId="77777777" w:rsidR="00544DC3" w:rsidRPr="00CE7F03" w:rsidRDefault="00544DC3" w:rsidP="00CE7F03">
      <w:pPr>
        <w:jc w:val="both"/>
        <w:rPr>
          <w:rFonts w:ascii="Times New Roman" w:hAnsi="Times New Roman"/>
          <w:sz w:val="22"/>
          <w:szCs w:val="22"/>
        </w:rPr>
      </w:pPr>
    </w:p>
    <w:p w14:paraId="1B75A00C" w14:textId="77777777" w:rsidR="00544DC3" w:rsidRPr="00CE7F03" w:rsidRDefault="00544DC3" w:rsidP="00CE7F03">
      <w:pPr>
        <w:jc w:val="both"/>
        <w:rPr>
          <w:rFonts w:ascii="Times New Roman" w:hAnsi="Times New Roman"/>
          <w:sz w:val="22"/>
          <w:szCs w:val="22"/>
        </w:rPr>
      </w:pPr>
      <w:r w:rsidRPr="00CE7F03">
        <w:rPr>
          <w:rFonts w:ascii="Times New Roman" w:hAnsi="Times New Roman"/>
          <w:sz w:val="22"/>
          <w:szCs w:val="22"/>
        </w:rPr>
        <w:t>Conversely, environmental consideration and proximity to suppliers, while still significant, were scored slightly lower priority compared to the previously mentioned categories. Nevertheless, their importance in maintaining responsible and sustainable operations is considerable.</w:t>
      </w:r>
    </w:p>
    <w:p w14:paraId="6A4F440E" w14:textId="77777777" w:rsidR="00544DC3" w:rsidRPr="00CE7F03" w:rsidRDefault="00544DC3" w:rsidP="00CE7F03">
      <w:pPr>
        <w:jc w:val="both"/>
        <w:rPr>
          <w:rFonts w:ascii="Times New Roman" w:hAnsi="Times New Roman"/>
          <w:sz w:val="22"/>
          <w:szCs w:val="22"/>
        </w:rPr>
      </w:pPr>
    </w:p>
    <w:p w14:paraId="12813064" w14:textId="77777777" w:rsidR="00D674E7" w:rsidRPr="00D674E7" w:rsidRDefault="00D674E7" w:rsidP="00D674E7">
      <w:pPr>
        <w:spacing w:line="276" w:lineRule="auto"/>
        <w:jc w:val="both"/>
        <w:rPr>
          <w:rFonts w:ascii="Times New Roman" w:hAnsi="Times New Roman"/>
          <w:sz w:val="22"/>
          <w:szCs w:val="22"/>
        </w:rPr>
      </w:pPr>
      <w:r w:rsidRPr="00D674E7">
        <w:rPr>
          <w:rFonts w:ascii="Times New Roman" w:hAnsi="Times New Roman"/>
          <w:sz w:val="22"/>
          <w:szCs w:val="22"/>
        </w:rPr>
        <w:t>The weighting framework used enables Activelio AgriTech to prioritize categories based on importance to achieving commercial success.</w:t>
      </w:r>
    </w:p>
    <w:p w14:paraId="3CCFF405" w14:textId="77777777" w:rsidR="00544DC3" w:rsidRDefault="00544DC3" w:rsidP="00544DC3">
      <w:pPr>
        <w:rPr>
          <w:lang w:val="en-US"/>
        </w:rPr>
      </w:pPr>
    </w:p>
    <w:p w14:paraId="4523CA1D" w14:textId="77777777" w:rsidR="008C1B8F" w:rsidRDefault="008C1B8F" w:rsidP="00544DC3">
      <w:pPr>
        <w:rPr>
          <w:lang w:val="en-US"/>
        </w:rPr>
      </w:pPr>
    </w:p>
    <w:p w14:paraId="0C72BC29" w14:textId="51353801" w:rsidR="00F47F6E" w:rsidRPr="00F47F6E" w:rsidRDefault="00F47F6E" w:rsidP="00F47F6E">
      <w:pPr>
        <w:pStyle w:val="Caption"/>
        <w:keepNext/>
        <w:jc w:val="center"/>
        <w:rPr>
          <w:sz w:val="21"/>
          <w:szCs w:val="21"/>
        </w:rPr>
      </w:pPr>
      <w:r w:rsidRPr="00F47F6E">
        <w:rPr>
          <w:sz w:val="21"/>
          <w:szCs w:val="21"/>
        </w:rPr>
        <w:t xml:space="preserve">Table </w:t>
      </w:r>
      <w:r w:rsidRPr="00F47F6E">
        <w:rPr>
          <w:sz w:val="21"/>
          <w:szCs w:val="21"/>
        </w:rPr>
        <w:fldChar w:fldCharType="begin"/>
      </w:r>
      <w:r w:rsidRPr="00F47F6E">
        <w:rPr>
          <w:sz w:val="21"/>
          <w:szCs w:val="21"/>
        </w:rPr>
        <w:instrText xml:space="preserve"> SEQ Table \* ARABIC </w:instrText>
      </w:r>
      <w:r w:rsidRPr="00F47F6E">
        <w:rPr>
          <w:sz w:val="21"/>
          <w:szCs w:val="21"/>
        </w:rPr>
        <w:fldChar w:fldCharType="separate"/>
      </w:r>
      <w:r w:rsidR="00165A63">
        <w:rPr>
          <w:noProof/>
          <w:sz w:val="21"/>
          <w:szCs w:val="21"/>
        </w:rPr>
        <w:t>11</w:t>
      </w:r>
      <w:r w:rsidRPr="00F47F6E">
        <w:rPr>
          <w:sz w:val="21"/>
          <w:szCs w:val="21"/>
        </w:rPr>
        <w:fldChar w:fldCharType="end"/>
      </w:r>
      <w:r w:rsidRPr="00F47F6E">
        <w:rPr>
          <w:sz w:val="21"/>
          <w:szCs w:val="21"/>
        </w:rPr>
        <w:t xml:space="preserve"> - Design criteria weighting</w:t>
      </w:r>
    </w:p>
    <w:tbl>
      <w:tblPr>
        <w:tblStyle w:val="TableGrid"/>
        <w:tblW w:w="8978" w:type="dxa"/>
        <w:tblInd w:w="360" w:type="dxa"/>
        <w:tblLook w:val="04A0" w:firstRow="1" w:lastRow="0" w:firstColumn="1" w:lastColumn="0" w:noHBand="0" w:noVBand="1"/>
      </w:tblPr>
      <w:tblGrid>
        <w:gridCol w:w="4489"/>
        <w:gridCol w:w="4489"/>
      </w:tblGrid>
      <w:tr w:rsidR="00BB3A3C" w:rsidRPr="00E42CA1" w14:paraId="05A4AA0E" w14:textId="77777777">
        <w:trPr>
          <w:trHeight w:val="301"/>
        </w:trPr>
        <w:tc>
          <w:tcPr>
            <w:tcW w:w="4489" w:type="dxa"/>
          </w:tcPr>
          <w:p w14:paraId="67D486A8" w14:textId="77777777" w:rsidR="00BB3A3C" w:rsidRPr="00AD614E" w:rsidRDefault="00BB3A3C">
            <w:pPr>
              <w:jc w:val="center"/>
              <w:rPr>
                <w:b/>
                <w:bCs/>
              </w:rPr>
            </w:pPr>
            <w:r>
              <w:rPr>
                <w:b/>
                <w:bCs/>
              </w:rPr>
              <w:t>C</w:t>
            </w:r>
            <w:r w:rsidRPr="00AD614E">
              <w:rPr>
                <w:b/>
                <w:bCs/>
              </w:rPr>
              <w:t>ategories</w:t>
            </w:r>
          </w:p>
        </w:tc>
        <w:tc>
          <w:tcPr>
            <w:tcW w:w="4489" w:type="dxa"/>
          </w:tcPr>
          <w:p w14:paraId="5F3EC1FB" w14:textId="77777777" w:rsidR="00BB3A3C" w:rsidRPr="00E42CA1" w:rsidRDefault="00BB3A3C">
            <w:pPr>
              <w:jc w:val="center"/>
              <w:rPr>
                <w:b/>
                <w:bCs/>
              </w:rPr>
            </w:pPr>
            <w:r w:rsidRPr="00E42CA1">
              <w:rPr>
                <w:b/>
                <w:bCs/>
              </w:rPr>
              <w:t>Weight Amount</w:t>
            </w:r>
          </w:p>
        </w:tc>
      </w:tr>
      <w:tr w:rsidR="00BB3A3C" w14:paraId="189EEB55" w14:textId="77777777">
        <w:trPr>
          <w:trHeight w:val="301"/>
        </w:trPr>
        <w:tc>
          <w:tcPr>
            <w:tcW w:w="4489" w:type="dxa"/>
          </w:tcPr>
          <w:p w14:paraId="191C95D5" w14:textId="77777777" w:rsidR="00BB3A3C" w:rsidRDefault="00BB3A3C">
            <w:pPr>
              <w:jc w:val="center"/>
            </w:pPr>
            <w:r w:rsidRPr="00072EAA">
              <w:t>Cost Optimization</w:t>
            </w:r>
          </w:p>
        </w:tc>
        <w:tc>
          <w:tcPr>
            <w:tcW w:w="4489" w:type="dxa"/>
          </w:tcPr>
          <w:p w14:paraId="78ACCF70" w14:textId="77777777" w:rsidR="00BB3A3C" w:rsidRDefault="00BB3A3C">
            <w:pPr>
              <w:jc w:val="center"/>
            </w:pPr>
            <w:r>
              <w:t>5</w:t>
            </w:r>
          </w:p>
        </w:tc>
      </w:tr>
      <w:tr w:rsidR="00BB3A3C" w14:paraId="56A9DE06" w14:textId="77777777">
        <w:trPr>
          <w:trHeight w:val="319"/>
        </w:trPr>
        <w:tc>
          <w:tcPr>
            <w:tcW w:w="4489" w:type="dxa"/>
          </w:tcPr>
          <w:p w14:paraId="23B6E83C" w14:textId="77777777" w:rsidR="00BB3A3C" w:rsidRDefault="00BB3A3C">
            <w:pPr>
              <w:jc w:val="center"/>
            </w:pPr>
            <w:r w:rsidRPr="00072EAA">
              <w:t>Labour Availability</w:t>
            </w:r>
          </w:p>
        </w:tc>
        <w:tc>
          <w:tcPr>
            <w:tcW w:w="4489" w:type="dxa"/>
          </w:tcPr>
          <w:p w14:paraId="3AF7FCCB" w14:textId="77777777" w:rsidR="00BB3A3C" w:rsidRDefault="00BB3A3C">
            <w:pPr>
              <w:jc w:val="center"/>
            </w:pPr>
            <w:r>
              <w:t>4</w:t>
            </w:r>
          </w:p>
        </w:tc>
      </w:tr>
      <w:tr w:rsidR="00BB3A3C" w14:paraId="1D598531" w14:textId="77777777">
        <w:trPr>
          <w:trHeight w:val="301"/>
        </w:trPr>
        <w:tc>
          <w:tcPr>
            <w:tcW w:w="4489" w:type="dxa"/>
          </w:tcPr>
          <w:p w14:paraId="4DB763B2" w14:textId="77777777" w:rsidR="00BB3A3C" w:rsidRDefault="00BB3A3C">
            <w:pPr>
              <w:jc w:val="center"/>
            </w:pPr>
            <w:r w:rsidRPr="00771053">
              <w:t>Market Access</w:t>
            </w:r>
          </w:p>
        </w:tc>
        <w:tc>
          <w:tcPr>
            <w:tcW w:w="4489" w:type="dxa"/>
          </w:tcPr>
          <w:p w14:paraId="0F788380" w14:textId="77777777" w:rsidR="00BB3A3C" w:rsidRDefault="00BB3A3C">
            <w:pPr>
              <w:jc w:val="center"/>
            </w:pPr>
            <w:r>
              <w:t>4</w:t>
            </w:r>
          </w:p>
        </w:tc>
      </w:tr>
      <w:tr w:rsidR="00BB3A3C" w14:paraId="5714F988" w14:textId="77777777">
        <w:trPr>
          <w:trHeight w:val="301"/>
        </w:trPr>
        <w:tc>
          <w:tcPr>
            <w:tcW w:w="4489" w:type="dxa"/>
          </w:tcPr>
          <w:p w14:paraId="0E576B6A" w14:textId="77777777" w:rsidR="00BB3A3C" w:rsidRDefault="00BB3A3C">
            <w:pPr>
              <w:jc w:val="center"/>
            </w:pPr>
            <w:r w:rsidRPr="00771053">
              <w:t>Environment</w:t>
            </w:r>
            <w:r>
              <w:t>al</w:t>
            </w:r>
            <w:r w:rsidRPr="00771053">
              <w:t xml:space="preserve"> Consideration</w:t>
            </w:r>
          </w:p>
        </w:tc>
        <w:tc>
          <w:tcPr>
            <w:tcW w:w="4489" w:type="dxa"/>
          </w:tcPr>
          <w:p w14:paraId="4AC08757" w14:textId="77777777" w:rsidR="00BB3A3C" w:rsidRDefault="00BB3A3C">
            <w:pPr>
              <w:jc w:val="center"/>
            </w:pPr>
            <w:r>
              <w:t>3</w:t>
            </w:r>
          </w:p>
        </w:tc>
      </w:tr>
      <w:tr w:rsidR="00BB3A3C" w14:paraId="2BF351D6" w14:textId="77777777">
        <w:trPr>
          <w:trHeight w:val="301"/>
        </w:trPr>
        <w:tc>
          <w:tcPr>
            <w:tcW w:w="4489" w:type="dxa"/>
          </w:tcPr>
          <w:p w14:paraId="5AB5C9F2" w14:textId="77777777" w:rsidR="00BB3A3C" w:rsidRPr="00771053" w:rsidRDefault="00BB3A3C">
            <w:pPr>
              <w:jc w:val="center"/>
            </w:pPr>
            <w:r w:rsidRPr="00C24E3D">
              <w:t>Proximity to suppliers</w:t>
            </w:r>
          </w:p>
        </w:tc>
        <w:tc>
          <w:tcPr>
            <w:tcW w:w="4489" w:type="dxa"/>
          </w:tcPr>
          <w:p w14:paraId="0B112634" w14:textId="77777777" w:rsidR="00BB3A3C" w:rsidRDefault="00BB3A3C">
            <w:pPr>
              <w:jc w:val="center"/>
            </w:pPr>
            <w:r>
              <w:t>3</w:t>
            </w:r>
          </w:p>
        </w:tc>
      </w:tr>
    </w:tbl>
    <w:p w14:paraId="3F5349A7" w14:textId="77777777" w:rsidR="008C1B8F" w:rsidRDefault="008C1B8F" w:rsidP="00544DC3">
      <w:pPr>
        <w:rPr>
          <w:lang w:val="en-US"/>
        </w:rPr>
      </w:pPr>
    </w:p>
    <w:p w14:paraId="579EB4FC" w14:textId="1F9CC7FD" w:rsidR="00165A63" w:rsidRPr="00165A63" w:rsidRDefault="00165A63" w:rsidP="00165A63">
      <w:pPr>
        <w:pStyle w:val="Caption"/>
        <w:keepNext/>
        <w:jc w:val="center"/>
        <w:rPr>
          <w:sz w:val="21"/>
          <w:szCs w:val="21"/>
        </w:rPr>
      </w:pPr>
      <w:r w:rsidRPr="00165A63">
        <w:rPr>
          <w:sz w:val="21"/>
          <w:szCs w:val="21"/>
        </w:rPr>
        <w:t xml:space="preserve">Table </w:t>
      </w:r>
      <w:r w:rsidRPr="00165A63">
        <w:rPr>
          <w:sz w:val="21"/>
          <w:szCs w:val="21"/>
        </w:rPr>
        <w:fldChar w:fldCharType="begin"/>
      </w:r>
      <w:r w:rsidRPr="00165A63">
        <w:rPr>
          <w:sz w:val="21"/>
          <w:szCs w:val="21"/>
        </w:rPr>
        <w:instrText xml:space="preserve"> SEQ Table \* ARABIC </w:instrText>
      </w:r>
      <w:r w:rsidRPr="00165A63">
        <w:rPr>
          <w:sz w:val="21"/>
          <w:szCs w:val="21"/>
        </w:rPr>
        <w:fldChar w:fldCharType="separate"/>
      </w:r>
      <w:r w:rsidRPr="00165A63">
        <w:rPr>
          <w:noProof/>
          <w:sz w:val="21"/>
          <w:szCs w:val="21"/>
        </w:rPr>
        <w:t>12</w:t>
      </w:r>
      <w:r w:rsidRPr="00165A63">
        <w:rPr>
          <w:sz w:val="21"/>
          <w:szCs w:val="21"/>
        </w:rPr>
        <w:fldChar w:fldCharType="end"/>
      </w:r>
      <w:r w:rsidRPr="00165A63">
        <w:rPr>
          <w:sz w:val="21"/>
          <w:szCs w:val="21"/>
        </w:rPr>
        <w:t xml:space="preserve"> </w:t>
      </w:r>
      <w:r w:rsidR="0010446F">
        <w:rPr>
          <w:sz w:val="21"/>
          <w:szCs w:val="21"/>
        </w:rPr>
        <w:t>–</w:t>
      </w:r>
      <w:r w:rsidRPr="00165A63">
        <w:rPr>
          <w:sz w:val="21"/>
          <w:szCs w:val="21"/>
        </w:rPr>
        <w:t xml:space="preserve"> </w:t>
      </w:r>
      <w:r w:rsidR="0010446F">
        <w:rPr>
          <w:sz w:val="21"/>
          <w:szCs w:val="21"/>
        </w:rPr>
        <w:t>Weighted results</w:t>
      </w:r>
      <w:r w:rsidRPr="00165A63">
        <w:rPr>
          <w:sz w:val="21"/>
          <w:szCs w:val="21"/>
        </w:rPr>
        <w:t xml:space="preserve"> of </w:t>
      </w:r>
      <w:r w:rsidR="00B15555">
        <w:rPr>
          <w:sz w:val="21"/>
          <w:szCs w:val="21"/>
        </w:rPr>
        <w:t>global options assessment</w:t>
      </w:r>
    </w:p>
    <w:tbl>
      <w:tblPr>
        <w:tblStyle w:val="TableGrid1"/>
        <w:tblW w:w="10024" w:type="dxa"/>
        <w:jc w:val="center"/>
        <w:tblLook w:val="04A0" w:firstRow="1" w:lastRow="0" w:firstColumn="1" w:lastColumn="0" w:noHBand="0" w:noVBand="1"/>
      </w:tblPr>
      <w:tblGrid>
        <w:gridCol w:w="987"/>
        <w:gridCol w:w="786"/>
        <w:gridCol w:w="786"/>
        <w:gridCol w:w="786"/>
        <w:gridCol w:w="786"/>
        <w:gridCol w:w="786"/>
        <w:gridCol w:w="786"/>
        <w:gridCol w:w="786"/>
        <w:gridCol w:w="786"/>
        <w:gridCol w:w="786"/>
        <w:gridCol w:w="786"/>
        <w:gridCol w:w="786"/>
        <w:gridCol w:w="786"/>
      </w:tblGrid>
      <w:tr w:rsidR="008C1B8F" w:rsidRPr="00B952C7" w14:paraId="5FAEB1F5" w14:textId="77777777" w:rsidTr="006A16CD">
        <w:trPr>
          <w:trHeight w:val="339"/>
          <w:jc w:val="center"/>
        </w:trPr>
        <w:tc>
          <w:tcPr>
            <w:tcW w:w="933" w:type="dxa"/>
            <w:vMerge w:val="restart"/>
          </w:tcPr>
          <w:p w14:paraId="12123333" w14:textId="77777777" w:rsidR="008C1B8F" w:rsidRPr="00B952C7" w:rsidRDefault="008C1B8F" w:rsidP="008C1B8F">
            <w:pPr>
              <w:jc w:val="center"/>
              <w:rPr>
                <w:b/>
                <w:sz w:val="18"/>
                <w:szCs w:val="18"/>
              </w:rPr>
            </w:pPr>
          </w:p>
          <w:p w14:paraId="5F42F4F5" w14:textId="77777777" w:rsidR="008C1B8F" w:rsidRPr="00B952C7" w:rsidRDefault="008C1B8F" w:rsidP="008C1B8F">
            <w:pPr>
              <w:jc w:val="center"/>
              <w:rPr>
                <w:b/>
                <w:sz w:val="18"/>
                <w:szCs w:val="18"/>
              </w:rPr>
            </w:pPr>
            <w:r w:rsidRPr="00B952C7">
              <w:rPr>
                <w:b/>
                <w:sz w:val="18"/>
                <w:szCs w:val="18"/>
              </w:rPr>
              <w:t>Country</w:t>
            </w:r>
          </w:p>
        </w:tc>
        <w:tc>
          <w:tcPr>
            <w:tcW w:w="1513" w:type="dxa"/>
            <w:gridSpan w:val="2"/>
          </w:tcPr>
          <w:p w14:paraId="26BC3525" w14:textId="77777777" w:rsidR="008C1B8F" w:rsidRPr="00B952C7" w:rsidRDefault="008C1B8F" w:rsidP="008C1B8F">
            <w:pPr>
              <w:jc w:val="center"/>
              <w:rPr>
                <w:b/>
                <w:sz w:val="18"/>
                <w:szCs w:val="18"/>
              </w:rPr>
            </w:pPr>
            <w:r w:rsidRPr="00B952C7">
              <w:rPr>
                <w:b/>
                <w:sz w:val="18"/>
                <w:szCs w:val="18"/>
              </w:rPr>
              <w:t>Cost Optimisation</w:t>
            </w:r>
          </w:p>
        </w:tc>
        <w:tc>
          <w:tcPr>
            <w:tcW w:w="1513" w:type="dxa"/>
            <w:gridSpan w:val="2"/>
          </w:tcPr>
          <w:p w14:paraId="1D4F93A0" w14:textId="77777777" w:rsidR="008C1B8F" w:rsidRPr="00B952C7" w:rsidRDefault="008C1B8F" w:rsidP="008C1B8F">
            <w:pPr>
              <w:jc w:val="center"/>
              <w:rPr>
                <w:b/>
                <w:sz w:val="18"/>
                <w:szCs w:val="18"/>
              </w:rPr>
            </w:pPr>
            <w:r w:rsidRPr="00B952C7">
              <w:rPr>
                <w:b/>
                <w:sz w:val="18"/>
                <w:szCs w:val="18"/>
              </w:rPr>
              <w:t>Labour Availability</w:t>
            </w:r>
          </w:p>
        </w:tc>
        <w:tc>
          <w:tcPr>
            <w:tcW w:w="1515" w:type="dxa"/>
            <w:gridSpan w:val="2"/>
          </w:tcPr>
          <w:p w14:paraId="10DF2A09" w14:textId="77777777" w:rsidR="008C1B8F" w:rsidRPr="00B952C7" w:rsidRDefault="008C1B8F" w:rsidP="008C1B8F">
            <w:pPr>
              <w:jc w:val="center"/>
              <w:rPr>
                <w:b/>
                <w:sz w:val="18"/>
                <w:szCs w:val="18"/>
              </w:rPr>
            </w:pPr>
            <w:r w:rsidRPr="00B952C7">
              <w:rPr>
                <w:b/>
                <w:sz w:val="18"/>
                <w:szCs w:val="18"/>
              </w:rPr>
              <w:t>Market Access</w:t>
            </w:r>
          </w:p>
        </w:tc>
        <w:tc>
          <w:tcPr>
            <w:tcW w:w="1515" w:type="dxa"/>
            <w:gridSpan w:val="2"/>
          </w:tcPr>
          <w:p w14:paraId="5C5C44A1" w14:textId="77777777" w:rsidR="008C1B8F" w:rsidRPr="00B952C7" w:rsidRDefault="008C1B8F" w:rsidP="008C1B8F">
            <w:pPr>
              <w:jc w:val="center"/>
              <w:rPr>
                <w:b/>
                <w:sz w:val="18"/>
                <w:szCs w:val="18"/>
              </w:rPr>
            </w:pPr>
            <w:r w:rsidRPr="00B952C7">
              <w:rPr>
                <w:b/>
                <w:sz w:val="18"/>
                <w:szCs w:val="18"/>
              </w:rPr>
              <w:t>Environmental Consideration</w:t>
            </w:r>
          </w:p>
        </w:tc>
        <w:tc>
          <w:tcPr>
            <w:tcW w:w="1515" w:type="dxa"/>
            <w:gridSpan w:val="2"/>
          </w:tcPr>
          <w:p w14:paraId="5AC1B884" w14:textId="77777777" w:rsidR="008C1B8F" w:rsidRPr="00B952C7" w:rsidRDefault="008C1B8F" w:rsidP="008C1B8F">
            <w:pPr>
              <w:jc w:val="center"/>
              <w:rPr>
                <w:b/>
                <w:sz w:val="18"/>
                <w:szCs w:val="18"/>
              </w:rPr>
            </w:pPr>
            <w:r w:rsidRPr="00B952C7">
              <w:rPr>
                <w:b/>
                <w:sz w:val="18"/>
                <w:szCs w:val="18"/>
              </w:rPr>
              <w:t>Proximity to suppliers</w:t>
            </w:r>
          </w:p>
        </w:tc>
        <w:tc>
          <w:tcPr>
            <w:tcW w:w="1520" w:type="dxa"/>
            <w:gridSpan w:val="2"/>
          </w:tcPr>
          <w:p w14:paraId="54D08C99" w14:textId="77777777" w:rsidR="008C1B8F" w:rsidRPr="00B952C7" w:rsidRDefault="008C1B8F" w:rsidP="008C1B8F">
            <w:pPr>
              <w:jc w:val="center"/>
              <w:rPr>
                <w:b/>
                <w:sz w:val="18"/>
                <w:szCs w:val="18"/>
              </w:rPr>
            </w:pPr>
            <w:r w:rsidRPr="00B952C7">
              <w:rPr>
                <w:b/>
                <w:sz w:val="18"/>
                <w:szCs w:val="18"/>
              </w:rPr>
              <w:t>Total score</w:t>
            </w:r>
          </w:p>
        </w:tc>
      </w:tr>
      <w:tr w:rsidR="008C1B8F" w:rsidRPr="00B952C7" w14:paraId="7737FA68" w14:textId="77777777" w:rsidTr="006A16CD">
        <w:trPr>
          <w:trHeight w:val="339"/>
          <w:jc w:val="center"/>
        </w:trPr>
        <w:tc>
          <w:tcPr>
            <w:tcW w:w="933" w:type="dxa"/>
            <w:vMerge/>
          </w:tcPr>
          <w:p w14:paraId="4BEDDED1" w14:textId="77777777" w:rsidR="008C1B8F" w:rsidRPr="00B952C7" w:rsidRDefault="008C1B8F" w:rsidP="0074138D">
            <w:pPr>
              <w:jc w:val="center"/>
              <w:rPr>
                <w:b/>
                <w:sz w:val="18"/>
                <w:szCs w:val="18"/>
              </w:rPr>
            </w:pPr>
          </w:p>
        </w:tc>
        <w:tc>
          <w:tcPr>
            <w:tcW w:w="756" w:type="dxa"/>
          </w:tcPr>
          <w:p w14:paraId="7F89D775" w14:textId="77777777" w:rsidR="008C1B8F" w:rsidRPr="00B952C7" w:rsidRDefault="008C1B8F" w:rsidP="008C1B8F">
            <w:pPr>
              <w:jc w:val="center"/>
              <w:rPr>
                <w:b/>
                <w:sz w:val="18"/>
                <w:szCs w:val="18"/>
              </w:rPr>
            </w:pPr>
            <w:r w:rsidRPr="00B952C7">
              <w:rPr>
                <w:b/>
                <w:sz w:val="18"/>
                <w:szCs w:val="18"/>
              </w:rPr>
              <w:t>Before weight</w:t>
            </w:r>
          </w:p>
        </w:tc>
        <w:tc>
          <w:tcPr>
            <w:tcW w:w="757" w:type="dxa"/>
          </w:tcPr>
          <w:p w14:paraId="661B940B" w14:textId="77777777" w:rsidR="008C1B8F" w:rsidRPr="00B952C7" w:rsidRDefault="008C1B8F" w:rsidP="008C1B8F">
            <w:pPr>
              <w:jc w:val="center"/>
              <w:rPr>
                <w:b/>
                <w:sz w:val="18"/>
                <w:szCs w:val="18"/>
              </w:rPr>
            </w:pPr>
            <w:r w:rsidRPr="00B952C7">
              <w:rPr>
                <w:b/>
                <w:sz w:val="18"/>
                <w:szCs w:val="18"/>
              </w:rPr>
              <w:t>After weight</w:t>
            </w:r>
          </w:p>
        </w:tc>
        <w:tc>
          <w:tcPr>
            <w:tcW w:w="756" w:type="dxa"/>
          </w:tcPr>
          <w:p w14:paraId="4B0B639B" w14:textId="77777777" w:rsidR="008C1B8F" w:rsidRPr="00B952C7" w:rsidRDefault="008C1B8F" w:rsidP="008C1B8F">
            <w:pPr>
              <w:jc w:val="center"/>
              <w:rPr>
                <w:b/>
                <w:sz w:val="18"/>
                <w:szCs w:val="18"/>
              </w:rPr>
            </w:pPr>
            <w:r w:rsidRPr="00B952C7">
              <w:rPr>
                <w:b/>
                <w:sz w:val="18"/>
                <w:szCs w:val="18"/>
              </w:rPr>
              <w:t>Before weight</w:t>
            </w:r>
          </w:p>
        </w:tc>
        <w:tc>
          <w:tcPr>
            <w:tcW w:w="757" w:type="dxa"/>
          </w:tcPr>
          <w:p w14:paraId="0EF90395" w14:textId="77777777" w:rsidR="008C1B8F" w:rsidRPr="00B952C7" w:rsidRDefault="008C1B8F" w:rsidP="008C1B8F">
            <w:pPr>
              <w:jc w:val="center"/>
              <w:rPr>
                <w:b/>
                <w:sz w:val="18"/>
                <w:szCs w:val="18"/>
              </w:rPr>
            </w:pPr>
            <w:r w:rsidRPr="00B952C7">
              <w:rPr>
                <w:b/>
                <w:sz w:val="18"/>
                <w:szCs w:val="18"/>
              </w:rPr>
              <w:t>After weight</w:t>
            </w:r>
          </w:p>
        </w:tc>
        <w:tc>
          <w:tcPr>
            <w:tcW w:w="757" w:type="dxa"/>
          </w:tcPr>
          <w:p w14:paraId="020B2F8B" w14:textId="77777777" w:rsidR="008C1B8F" w:rsidRPr="00B952C7" w:rsidRDefault="008C1B8F" w:rsidP="008C1B8F">
            <w:pPr>
              <w:jc w:val="center"/>
              <w:rPr>
                <w:b/>
                <w:sz w:val="18"/>
                <w:szCs w:val="18"/>
              </w:rPr>
            </w:pPr>
            <w:r w:rsidRPr="00B952C7">
              <w:rPr>
                <w:b/>
                <w:sz w:val="18"/>
                <w:szCs w:val="18"/>
              </w:rPr>
              <w:t>Before weight</w:t>
            </w:r>
          </w:p>
        </w:tc>
        <w:tc>
          <w:tcPr>
            <w:tcW w:w="758" w:type="dxa"/>
          </w:tcPr>
          <w:p w14:paraId="022B94C2" w14:textId="77777777" w:rsidR="008C1B8F" w:rsidRPr="00B952C7" w:rsidRDefault="008C1B8F" w:rsidP="008C1B8F">
            <w:pPr>
              <w:jc w:val="center"/>
              <w:rPr>
                <w:b/>
                <w:sz w:val="18"/>
                <w:szCs w:val="18"/>
              </w:rPr>
            </w:pPr>
            <w:r w:rsidRPr="00B952C7">
              <w:rPr>
                <w:b/>
                <w:sz w:val="18"/>
                <w:szCs w:val="18"/>
              </w:rPr>
              <w:t>After weight</w:t>
            </w:r>
          </w:p>
        </w:tc>
        <w:tc>
          <w:tcPr>
            <w:tcW w:w="757" w:type="dxa"/>
          </w:tcPr>
          <w:p w14:paraId="5CF67EDD" w14:textId="77777777" w:rsidR="008C1B8F" w:rsidRPr="00B952C7" w:rsidRDefault="008C1B8F" w:rsidP="008C1B8F">
            <w:pPr>
              <w:jc w:val="center"/>
              <w:rPr>
                <w:b/>
                <w:sz w:val="18"/>
                <w:szCs w:val="18"/>
              </w:rPr>
            </w:pPr>
            <w:r w:rsidRPr="00B952C7">
              <w:rPr>
                <w:b/>
                <w:sz w:val="18"/>
                <w:szCs w:val="18"/>
              </w:rPr>
              <w:t>Before weight</w:t>
            </w:r>
          </w:p>
        </w:tc>
        <w:tc>
          <w:tcPr>
            <w:tcW w:w="758" w:type="dxa"/>
          </w:tcPr>
          <w:p w14:paraId="776DD173" w14:textId="77777777" w:rsidR="008C1B8F" w:rsidRPr="00B952C7" w:rsidRDefault="008C1B8F" w:rsidP="008C1B8F">
            <w:pPr>
              <w:jc w:val="center"/>
              <w:rPr>
                <w:b/>
                <w:sz w:val="18"/>
                <w:szCs w:val="18"/>
              </w:rPr>
            </w:pPr>
            <w:r w:rsidRPr="00B952C7">
              <w:rPr>
                <w:b/>
                <w:sz w:val="18"/>
                <w:szCs w:val="18"/>
              </w:rPr>
              <w:t>After weight</w:t>
            </w:r>
          </w:p>
        </w:tc>
        <w:tc>
          <w:tcPr>
            <w:tcW w:w="757" w:type="dxa"/>
          </w:tcPr>
          <w:p w14:paraId="4B0913ED" w14:textId="77777777" w:rsidR="008C1B8F" w:rsidRPr="00B952C7" w:rsidRDefault="008C1B8F" w:rsidP="008C1B8F">
            <w:pPr>
              <w:jc w:val="center"/>
              <w:rPr>
                <w:b/>
                <w:sz w:val="18"/>
                <w:szCs w:val="18"/>
              </w:rPr>
            </w:pPr>
            <w:r w:rsidRPr="00B952C7">
              <w:rPr>
                <w:b/>
                <w:sz w:val="18"/>
                <w:szCs w:val="18"/>
              </w:rPr>
              <w:t>Before weight</w:t>
            </w:r>
          </w:p>
        </w:tc>
        <w:tc>
          <w:tcPr>
            <w:tcW w:w="758" w:type="dxa"/>
          </w:tcPr>
          <w:p w14:paraId="364E3B59" w14:textId="77777777" w:rsidR="008C1B8F" w:rsidRPr="00B952C7" w:rsidRDefault="008C1B8F" w:rsidP="008C1B8F">
            <w:pPr>
              <w:jc w:val="center"/>
              <w:rPr>
                <w:b/>
                <w:sz w:val="18"/>
                <w:szCs w:val="18"/>
              </w:rPr>
            </w:pPr>
            <w:r w:rsidRPr="00B952C7">
              <w:rPr>
                <w:b/>
                <w:sz w:val="18"/>
                <w:szCs w:val="18"/>
              </w:rPr>
              <w:t>After weight</w:t>
            </w:r>
          </w:p>
        </w:tc>
        <w:tc>
          <w:tcPr>
            <w:tcW w:w="757" w:type="dxa"/>
          </w:tcPr>
          <w:p w14:paraId="72478D69" w14:textId="77777777" w:rsidR="008C1B8F" w:rsidRPr="00B952C7" w:rsidRDefault="008C1B8F" w:rsidP="008C1B8F">
            <w:pPr>
              <w:jc w:val="center"/>
              <w:rPr>
                <w:b/>
                <w:sz w:val="18"/>
                <w:szCs w:val="18"/>
              </w:rPr>
            </w:pPr>
            <w:r w:rsidRPr="00B952C7">
              <w:rPr>
                <w:b/>
                <w:sz w:val="18"/>
                <w:szCs w:val="18"/>
              </w:rPr>
              <w:t>Before weight</w:t>
            </w:r>
          </w:p>
        </w:tc>
        <w:tc>
          <w:tcPr>
            <w:tcW w:w="757" w:type="dxa"/>
          </w:tcPr>
          <w:p w14:paraId="3E08EB4F" w14:textId="77777777" w:rsidR="008C1B8F" w:rsidRPr="00B952C7" w:rsidRDefault="008C1B8F" w:rsidP="008C1B8F">
            <w:pPr>
              <w:jc w:val="center"/>
              <w:rPr>
                <w:b/>
                <w:sz w:val="18"/>
                <w:szCs w:val="18"/>
              </w:rPr>
            </w:pPr>
            <w:r w:rsidRPr="00B952C7">
              <w:rPr>
                <w:b/>
                <w:sz w:val="18"/>
                <w:szCs w:val="18"/>
              </w:rPr>
              <w:t>After weight</w:t>
            </w:r>
          </w:p>
        </w:tc>
      </w:tr>
      <w:tr w:rsidR="008C1B8F" w:rsidRPr="00B952C7" w14:paraId="3D2F8FD9" w14:textId="77777777" w:rsidTr="006A16CD">
        <w:trPr>
          <w:trHeight w:val="360"/>
          <w:jc w:val="center"/>
        </w:trPr>
        <w:tc>
          <w:tcPr>
            <w:tcW w:w="933" w:type="dxa"/>
          </w:tcPr>
          <w:p w14:paraId="398E5746" w14:textId="77777777" w:rsidR="008C1B8F" w:rsidRPr="00B952C7" w:rsidRDefault="008C1B8F" w:rsidP="008C1B8F">
            <w:pPr>
              <w:jc w:val="center"/>
              <w:rPr>
                <w:b/>
                <w:sz w:val="18"/>
                <w:szCs w:val="18"/>
              </w:rPr>
            </w:pPr>
            <w:r w:rsidRPr="00B952C7">
              <w:rPr>
                <w:b/>
                <w:sz w:val="18"/>
                <w:szCs w:val="18"/>
              </w:rPr>
              <w:t>Japan</w:t>
            </w:r>
          </w:p>
        </w:tc>
        <w:tc>
          <w:tcPr>
            <w:tcW w:w="756" w:type="dxa"/>
            <w:vAlign w:val="bottom"/>
          </w:tcPr>
          <w:p w14:paraId="24B6FD0F" w14:textId="77777777" w:rsidR="008C1B8F" w:rsidRPr="00B952C7" w:rsidRDefault="008C1B8F" w:rsidP="008C1B8F">
            <w:pPr>
              <w:jc w:val="center"/>
              <w:rPr>
                <w:sz w:val="18"/>
                <w:szCs w:val="18"/>
              </w:rPr>
            </w:pPr>
            <w:r w:rsidRPr="00B952C7">
              <w:rPr>
                <w:rFonts w:ascii="Calibri" w:hAnsi="Calibri" w:cs="Calibri"/>
                <w:color w:val="000000"/>
                <w:sz w:val="18"/>
                <w:szCs w:val="18"/>
              </w:rPr>
              <w:t>2</w:t>
            </w:r>
          </w:p>
        </w:tc>
        <w:tc>
          <w:tcPr>
            <w:tcW w:w="757" w:type="dxa"/>
            <w:vAlign w:val="bottom"/>
          </w:tcPr>
          <w:p w14:paraId="1B17001E" w14:textId="77777777" w:rsidR="008C1B8F" w:rsidRPr="00B952C7" w:rsidRDefault="008C1B8F" w:rsidP="008C1B8F">
            <w:pPr>
              <w:jc w:val="center"/>
              <w:rPr>
                <w:b/>
                <w:sz w:val="18"/>
                <w:szCs w:val="18"/>
              </w:rPr>
            </w:pPr>
            <w:r w:rsidRPr="00B952C7">
              <w:rPr>
                <w:rFonts w:ascii="Calibri" w:hAnsi="Calibri" w:cs="Calibri"/>
                <w:b/>
                <w:color w:val="000000" w:themeColor="text1"/>
                <w:sz w:val="18"/>
                <w:szCs w:val="18"/>
              </w:rPr>
              <w:t>10</w:t>
            </w:r>
          </w:p>
        </w:tc>
        <w:tc>
          <w:tcPr>
            <w:tcW w:w="756" w:type="dxa"/>
            <w:vAlign w:val="bottom"/>
          </w:tcPr>
          <w:p w14:paraId="5C6C464E" w14:textId="77777777" w:rsidR="008C1B8F" w:rsidRPr="00B952C7" w:rsidRDefault="008C1B8F" w:rsidP="008C1B8F">
            <w:pPr>
              <w:jc w:val="center"/>
              <w:rPr>
                <w:sz w:val="18"/>
                <w:szCs w:val="18"/>
              </w:rPr>
            </w:pPr>
            <w:r w:rsidRPr="00B952C7">
              <w:rPr>
                <w:sz w:val="18"/>
                <w:szCs w:val="18"/>
              </w:rPr>
              <w:t>5</w:t>
            </w:r>
          </w:p>
        </w:tc>
        <w:tc>
          <w:tcPr>
            <w:tcW w:w="757" w:type="dxa"/>
            <w:vAlign w:val="bottom"/>
          </w:tcPr>
          <w:p w14:paraId="40D1FC25" w14:textId="77777777" w:rsidR="008C1B8F" w:rsidRPr="00B952C7" w:rsidRDefault="008C1B8F" w:rsidP="008C1B8F">
            <w:pPr>
              <w:jc w:val="center"/>
              <w:rPr>
                <w:b/>
                <w:sz w:val="18"/>
                <w:szCs w:val="18"/>
              </w:rPr>
            </w:pPr>
            <w:r w:rsidRPr="00B952C7">
              <w:rPr>
                <w:b/>
                <w:sz w:val="18"/>
                <w:szCs w:val="18"/>
              </w:rPr>
              <w:t>20</w:t>
            </w:r>
          </w:p>
        </w:tc>
        <w:tc>
          <w:tcPr>
            <w:tcW w:w="757" w:type="dxa"/>
            <w:vAlign w:val="bottom"/>
          </w:tcPr>
          <w:p w14:paraId="52C3012A" w14:textId="77777777" w:rsidR="008C1B8F" w:rsidRPr="00B952C7" w:rsidRDefault="008C1B8F" w:rsidP="008C1B8F">
            <w:pPr>
              <w:jc w:val="center"/>
              <w:rPr>
                <w:sz w:val="18"/>
                <w:szCs w:val="18"/>
              </w:rPr>
            </w:pPr>
            <w:r w:rsidRPr="00B952C7">
              <w:rPr>
                <w:rFonts w:ascii="Calibri" w:hAnsi="Calibri" w:cs="Calibri"/>
                <w:color w:val="000000"/>
                <w:sz w:val="18"/>
                <w:szCs w:val="18"/>
              </w:rPr>
              <w:t>1</w:t>
            </w:r>
          </w:p>
        </w:tc>
        <w:tc>
          <w:tcPr>
            <w:tcW w:w="758" w:type="dxa"/>
            <w:vAlign w:val="bottom"/>
          </w:tcPr>
          <w:p w14:paraId="1E108D6A" w14:textId="77777777" w:rsidR="008C1B8F" w:rsidRPr="00B952C7" w:rsidRDefault="008C1B8F" w:rsidP="008C1B8F">
            <w:pPr>
              <w:jc w:val="center"/>
              <w:rPr>
                <w:b/>
                <w:sz w:val="18"/>
                <w:szCs w:val="18"/>
              </w:rPr>
            </w:pPr>
            <w:r w:rsidRPr="00B952C7">
              <w:rPr>
                <w:rFonts w:ascii="Calibri" w:hAnsi="Calibri" w:cs="Calibri"/>
                <w:b/>
                <w:color w:val="000000" w:themeColor="text1"/>
                <w:sz w:val="18"/>
                <w:szCs w:val="18"/>
              </w:rPr>
              <w:t>4</w:t>
            </w:r>
          </w:p>
        </w:tc>
        <w:tc>
          <w:tcPr>
            <w:tcW w:w="757" w:type="dxa"/>
            <w:vAlign w:val="bottom"/>
          </w:tcPr>
          <w:p w14:paraId="7C0DD739" w14:textId="77777777" w:rsidR="008C1B8F" w:rsidRPr="00B952C7" w:rsidRDefault="008C1B8F" w:rsidP="008C1B8F">
            <w:pPr>
              <w:jc w:val="center"/>
              <w:rPr>
                <w:sz w:val="18"/>
                <w:szCs w:val="18"/>
              </w:rPr>
            </w:pPr>
            <w:r w:rsidRPr="00B952C7">
              <w:rPr>
                <w:rFonts w:ascii="Calibri" w:hAnsi="Calibri" w:cs="Calibri"/>
                <w:color w:val="000000"/>
                <w:sz w:val="18"/>
                <w:szCs w:val="18"/>
              </w:rPr>
              <w:t>3</w:t>
            </w:r>
          </w:p>
        </w:tc>
        <w:tc>
          <w:tcPr>
            <w:tcW w:w="758" w:type="dxa"/>
            <w:vAlign w:val="bottom"/>
          </w:tcPr>
          <w:p w14:paraId="3A069CFE" w14:textId="77777777" w:rsidR="008C1B8F" w:rsidRPr="00B952C7" w:rsidRDefault="008C1B8F" w:rsidP="008C1B8F">
            <w:pPr>
              <w:jc w:val="center"/>
              <w:rPr>
                <w:b/>
                <w:sz w:val="18"/>
                <w:szCs w:val="18"/>
              </w:rPr>
            </w:pPr>
            <w:r w:rsidRPr="00B952C7">
              <w:rPr>
                <w:rFonts w:ascii="Calibri" w:hAnsi="Calibri" w:cs="Calibri"/>
                <w:b/>
                <w:color w:val="000000" w:themeColor="text1"/>
                <w:sz w:val="18"/>
                <w:szCs w:val="18"/>
              </w:rPr>
              <w:t>9</w:t>
            </w:r>
          </w:p>
        </w:tc>
        <w:tc>
          <w:tcPr>
            <w:tcW w:w="757" w:type="dxa"/>
            <w:vAlign w:val="bottom"/>
          </w:tcPr>
          <w:p w14:paraId="2AC19CB5" w14:textId="77777777" w:rsidR="008C1B8F" w:rsidRPr="00B952C7" w:rsidRDefault="008C1B8F" w:rsidP="008C1B8F">
            <w:pPr>
              <w:jc w:val="center"/>
              <w:rPr>
                <w:sz w:val="18"/>
                <w:szCs w:val="18"/>
              </w:rPr>
            </w:pPr>
            <w:r w:rsidRPr="00B952C7">
              <w:rPr>
                <w:rFonts w:ascii="Calibri" w:hAnsi="Calibri" w:cs="Calibri"/>
                <w:color w:val="000000"/>
                <w:sz w:val="18"/>
                <w:szCs w:val="18"/>
              </w:rPr>
              <w:t>1</w:t>
            </w:r>
          </w:p>
        </w:tc>
        <w:tc>
          <w:tcPr>
            <w:tcW w:w="758" w:type="dxa"/>
            <w:vAlign w:val="bottom"/>
          </w:tcPr>
          <w:p w14:paraId="60A59CD3" w14:textId="77777777" w:rsidR="008C1B8F" w:rsidRPr="00B952C7" w:rsidRDefault="008C1B8F" w:rsidP="008C1B8F">
            <w:pPr>
              <w:jc w:val="center"/>
              <w:rPr>
                <w:b/>
                <w:sz w:val="18"/>
                <w:szCs w:val="18"/>
              </w:rPr>
            </w:pPr>
            <w:r w:rsidRPr="00B952C7">
              <w:rPr>
                <w:rFonts w:ascii="Calibri" w:hAnsi="Calibri" w:cs="Calibri"/>
                <w:b/>
                <w:color w:val="000000" w:themeColor="text1"/>
                <w:sz w:val="18"/>
                <w:szCs w:val="18"/>
              </w:rPr>
              <w:t>3</w:t>
            </w:r>
          </w:p>
        </w:tc>
        <w:tc>
          <w:tcPr>
            <w:tcW w:w="757" w:type="dxa"/>
          </w:tcPr>
          <w:p w14:paraId="4C7E3905" w14:textId="77777777" w:rsidR="008C1B8F" w:rsidRPr="00B952C7" w:rsidRDefault="008C1B8F" w:rsidP="008C1B8F">
            <w:pPr>
              <w:jc w:val="center"/>
              <w:rPr>
                <w:rFonts w:ascii="Calibri" w:hAnsi="Calibri" w:cs="Calibri"/>
                <w:color w:val="000000"/>
                <w:sz w:val="18"/>
                <w:szCs w:val="18"/>
              </w:rPr>
            </w:pPr>
            <w:r w:rsidRPr="00B952C7">
              <w:rPr>
                <w:rFonts w:ascii="Calibri" w:hAnsi="Calibri" w:cs="Calibri"/>
                <w:color w:val="000000" w:themeColor="text1"/>
                <w:sz w:val="18"/>
                <w:szCs w:val="18"/>
              </w:rPr>
              <w:t>11</w:t>
            </w:r>
          </w:p>
        </w:tc>
        <w:tc>
          <w:tcPr>
            <w:tcW w:w="757" w:type="dxa"/>
            <w:vAlign w:val="bottom"/>
          </w:tcPr>
          <w:p w14:paraId="215E6403" w14:textId="77777777" w:rsidR="008C1B8F" w:rsidRPr="00B952C7" w:rsidRDefault="008C1B8F" w:rsidP="008C1B8F">
            <w:pPr>
              <w:jc w:val="center"/>
              <w:rPr>
                <w:rFonts w:ascii="Calibri" w:hAnsi="Calibri" w:cs="Calibri"/>
                <w:b/>
                <w:color w:val="000000"/>
                <w:sz w:val="18"/>
                <w:szCs w:val="18"/>
              </w:rPr>
            </w:pPr>
            <w:r w:rsidRPr="00B952C7">
              <w:rPr>
                <w:rFonts w:ascii="Calibri" w:hAnsi="Calibri" w:cs="Calibri"/>
                <w:b/>
                <w:color w:val="000000" w:themeColor="text1"/>
                <w:sz w:val="18"/>
                <w:szCs w:val="18"/>
              </w:rPr>
              <w:t>46</w:t>
            </w:r>
          </w:p>
        </w:tc>
      </w:tr>
      <w:tr w:rsidR="008C1B8F" w:rsidRPr="00B952C7" w14:paraId="3A094488" w14:textId="77777777" w:rsidTr="006A16CD">
        <w:trPr>
          <w:trHeight w:val="339"/>
          <w:jc w:val="center"/>
        </w:trPr>
        <w:tc>
          <w:tcPr>
            <w:tcW w:w="933" w:type="dxa"/>
          </w:tcPr>
          <w:p w14:paraId="64AE399E" w14:textId="77777777" w:rsidR="008C1B8F" w:rsidRPr="00B952C7" w:rsidRDefault="008C1B8F" w:rsidP="008C1B8F">
            <w:pPr>
              <w:jc w:val="center"/>
              <w:rPr>
                <w:b/>
                <w:sz w:val="18"/>
                <w:szCs w:val="18"/>
              </w:rPr>
            </w:pPr>
            <w:r w:rsidRPr="00B952C7">
              <w:rPr>
                <w:b/>
                <w:sz w:val="18"/>
                <w:szCs w:val="18"/>
              </w:rPr>
              <w:t>China</w:t>
            </w:r>
          </w:p>
        </w:tc>
        <w:tc>
          <w:tcPr>
            <w:tcW w:w="756" w:type="dxa"/>
            <w:vAlign w:val="bottom"/>
          </w:tcPr>
          <w:p w14:paraId="0AE54EAC" w14:textId="77777777" w:rsidR="008C1B8F" w:rsidRPr="00B952C7" w:rsidRDefault="008C1B8F" w:rsidP="008C1B8F">
            <w:pPr>
              <w:jc w:val="center"/>
              <w:rPr>
                <w:sz w:val="18"/>
                <w:szCs w:val="18"/>
              </w:rPr>
            </w:pPr>
            <w:r w:rsidRPr="00B952C7">
              <w:rPr>
                <w:sz w:val="18"/>
                <w:szCs w:val="18"/>
              </w:rPr>
              <w:t>5</w:t>
            </w:r>
          </w:p>
        </w:tc>
        <w:tc>
          <w:tcPr>
            <w:tcW w:w="757" w:type="dxa"/>
            <w:vAlign w:val="bottom"/>
          </w:tcPr>
          <w:p w14:paraId="1A07E205" w14:textId="77777777" w:rsidR="008C1B8F" w:rsidRPr="00B952C7" w:rsidRDefault="008C1B8F" w:rsidP="008C1B8F">
            <w:pPr>
              <w:jc w:val="center"/>
              <w:rPr>
                <w:b/>
                <w:sz w:val="18"/>
                <w:szCs w:val="18"/>
              </w:rPr>
            </w:pPr>
            <w:r w:rsidRPr="00B952C7">
              <w:rPr>
                <w:rFonts w:ascii="Calibri" w:hAnsi="Calibri" w:cs="Calibri"/>
                <w:b/>
                <w:color w:val="000000" w:themeColor="text1"/>
                <w:sz w:val="18"/>
                <w:szCs w:val="18"/>
              </w:rPr>
              <w:t>25</w:t>
            </w:r>
          </w:p>
        </w:tc>
        <w:tc>
          <w:tcPr>
            <w:tcW w:w="756" w:type="dxa"/>
            <w:vAlign w:val="bottom"/>
          </w:tcPr>
          <w:p w14:paraId="3B76A2DF" w14:textId="77777777" w:rsidR="008C1B8F" w:rsidRPr="00B952C7" w:rsidRDefault="008C1B8F" w:rsidP="008C1B8F">
            <w:pPr>
              <w:jc w:val="center"/>
              <w:rPr>
                <w:sz w:val="18"/>
                <w:szCs w:val="18"/>
              </w:rPr>
            </w:pPr>
            <w:r w:rsidRPr="00B952C7">
              <w:rPr>
                <w:rFonts w:ascii="Calibri" w:hAnsi="Calibri" w:cs="Calibri"/>
                <w:color w:val="000000"/>
                <w:sz w:val="18"/>
                <w:szCs w:val="18"/>
              </w:rPr>
              <w:t>3</w:t>
            </w:r>
          </w:p>
        </w:tc>
        <w:tc>
          <w:tcPr>
            <w:tcW w:w="757" w:type="dxa"/>
            <w:vAlign w:val="bottom"/>
          </w:tcPr>
          <w:p w14:paraId="515322AC" w14:textId="77777777" w:rsidR="008C1B8F" w:rsidRPr="00B952C7" w:rsidRDefault="008C1B8F" w:rsidP="008C1B8F">
            <w:pPr>
              <w:jc w:val="center"/>
              <w:rPr>
                <w:b/>
                <w:sz w:val="18"/>
                <w:szCs w:val="18"/>
              </w:rPr>
            </w:pPr>
            <w:r w:rsidRPr="00B952C7">
              <w:rPr>
                <w:rFonts w:ascii="Calibri" w:hAnsi="Calibri" w:cs="Calibri"/>
                <w:b/>
                <w:color w:val="000000" w:themeColor="text1"/>
                <w:sz w:val="18"/>
                <w:szCs w:val="18"/>
              </w:rPr>
              <w:t>12</w:t>
            </w:r>
          </w:p>
        </w:tc>
        <w:tc>
          <w:tcPr>
            <w:tcW w:w="757" w:type="dxa"/>
            <w:vAlign w:val="bottom"/>
          </w:tcPr>
          <w:p w14:paraId="7D65FC45" w14:textId="77777777" w:rsidR="008C1B8F" w:rsidRPr="00B952C7" w:rsidRDefault="008C1B8F" w:rsidP="008C1B8F">
            <w:pPr>
              <w:jc w:val="center"/>
              <w:rPr>
                <w:sz w:val="18"/>
                <w:szCs w:val="18"/>
              </w:rPr>
            </w:pPr>
            <w:r w:rsidRPr="00B952C7">
              <w:rPr>
                <w:rFonts w:ascii="Calibri" w:hAnsi="Calibri" w:cs="Calibri"/>
                <w:color w:val="000000"/>
                <w:sz w:val="18"/>
                <w:szCs w:val="18"/>
              </w:rPr>
              <w:t>1</w:t>
            </w:r>
          </w:p>
        </w:tc>
        <w:tc>
          <w:tcPr>
            <w:tcW w:w="758" w:type="dxa"/>
            <w:vAlign w:val="bottom"/>
          </w:tcPr>
          <w:p w14:paraId="4C8BD076" w14:textId="77777777" w:rsidR="008C1B8F" w:rsidRPr="00B952C7" w:rsidRDefault="008C1B8F" w:rsidP="008C1B8F">
            <w:pPr>
              <w:jc w:val="center"/>
              <w:rPr>
                <w:b/>
                <w:sz w:val="18"/>
                <w:szCs w:val="18"/>
              </w:rPr>
            </w:pPr>
            <w:r w:rsidRPr="00B952C7">
              <w:rPr>
                <w:rFonts w:ascii="Calibri" w:hAnsi="Calibri" w:cs="Calibri"/>
                <w:b/>
                <w:color w:val="000000" w:themeColor="text1"/>
                <w:sz w:val="18"/>
                <w:szCs w:val="18"/>
              </w:rPr>
              <w:t>4</w:t>
            </w:r>
          </w:p>
        </w:tc>
        <w:tc>
          <w:tcPr>
            <w:tcW w:w="757" w:type="dxa"/>
            <w:vAlign w:val="bottom"/>
          </w:tcPr>
          <w:p w14:paraId="2AC92033" w14:textId="77777777" w:rsidR="008C1B8F" w:rsidRPr="00B952C7" w:rsidRDefault="008C1B8F" w:rsidP="008C1B8F">
            <w:pPr>
              <w:jc w:val="center"/>
              <w:rPr>
                <w:sz w:val="18"/>
                <w:szCs w:val="18"/>
              </w:rPr>
            </w:pPr>
            <w:r w:rsidRPr="00B952C7">
              <w:rPr>
                <w:rFonts w:ascii="Calibri" w:hAnsi="Calibri" w:cs="Calibri"/>
                <w:color w:val="000000"/>
                <w:sz w:val="18"/>
                <w:szCs w:val="18"/>
              </w:rPr>
              <w:t>1</w:t>
            </w:r>
          </w:p>
        </w:tc>
        <w:tc>
          <w:tcPr>
            <w:tcW w:w="758" w:type="dxa"/>
            <w:vAlign w:val="bottom"/>
          </w:tcPr>
          <w:p w14:paraId="00E51C7F" w14:textId="77777777" w:rsidR="008C1B8F" w:rsidRPr="00B952C7" w:rsidRDefault="008C1B8F" w:rsidP="008C1B8F">
            <w:pPr>
              <w:jc w:val="center"/>
              <w:rPr>
                <w:b/>
                <w:sz w:val="18"/>
                <w:szCs w:val="18"/>
              </w:rPr>
            </w:pPr>
            <w:r w:rsidRPr="00B952C7">
              <w:rPr>
                <w:rFonts w:ascii="Calibri" w:hAnsi="Calibri" w:cs="Calibri"/>
                <w:b/>
                <w:color w:val="000000" w:themeColor="text1"/>
                <w:sz w:val="18"/>
                <w:szCs w:val="18"/>
              </w:rPr>
              <w:t>3</w:t>
            </w:r>
          </w:p>
        </w:tc>
        <w:tc>
          <w:tcPr>
            <w:tcW w:w="757" w:type="dxa"/>
            <w:vAlign w:val="bottom"/>
          </w:tcPr>
          <w:p w14:paraId="7082F10D" w14:textId="77777777" w:rsidR="008C1B8F" w:rsidRPr="00B952C7" w:rsidRDefault="008C1B8F" w:rsidP="008C1B8F">
            <w:pPr>
              <w:jc w:val="center"/>
              <w:rPr>
                <w:sz w:val="18"/>
                <w:szCs w:val="18"/>
              </w:rPr>
            </w:pPr>
            <w:r w:rsidRPr="00B952C7">
              <w:rPr>
                <w:rFonts w:ascii="Calibri" w:hAnsi="Calibri" w:cs="Calibri"/>
                <w:color w:val="000000"/>
                <w:sz w:val="18"/>
                <w:szCs w:val="18"/>
              </w:rPr>
              <w:t>1</w:t>
            </w:r>
          </w:p>
        </w:tc>
        <w:tc>
          <w:tcPr>
            <w:tcW w:w="758" w:type="dxa"/>
            <w:vAlign w:val="bottom"/>
          </w:tcPr>
          <w:p w14:paraId="6A667369" w14:textId="77777777" w:rsidR="008C1B8F" w:rsidRPr="00B952C7" w:rsidRDefault="008C1B8F" w:rsidP="008C1B8F">
            <w:pPr>
              <w:jc w:val="center"/>
              <w:rPr>
                <w:b/>
                <w:sz w:val="18"/>
                <w:szCs w:val="18"/>
              </w:rPr>
            </w:pPr>
            <w:r w:rsidRPr="00B952C7">
              <w:rPr>
                <w:rFonts w:ascii="Calibri" w:hAnsi="Calibri" w:cs="Calibri"/>
                <w:b/>
                <w:color w:val="000000" w:themeColor="text1"/>
                <w:sz w:val="18"/>
                <w:szCs w:val="18"/>
              </w:rPr>
              <w:t>3</w:t>
            </w:r>
          </w:p>
        </w:tc>
        <w:tc>
          <w:tcPr>
            <w:tcW w:w="757" w:type="dxa"/>
          </w:tcPr>
          <w:p w14:paraId="776679E7" w14:textId="77777777" w:rsidR="008C1B8F" w:rsidRPr="00B952C7" w:rsidRDefault="008C1B8F" w:rsidP="008C1B8F">
            <w:pPr>
              <w:jc w:val="center"/>
              <w:rPr>
                <w:rFonts w:ascii="Calibri" w:hAnsi="Calibri" w:cs="Calibri"/>
                <w:color w:val="000000"/>
                <w:sz w:val="18"/>
                <w:szCs w:val="18"/>
              </w:rPr>
            </w:pPr>
            <w:r w:rsidRPr="00B952C7">
              <w:rPr>
                <w:rFonts w:ascii="Calibri" w:hAnsi="Calibri" w:cs="Calibri"/>
                <w:color w:val="000000" w:themeColor="text1"/>
                <w:sz w:val="18"/>
                <w:szCs w:val="18"/>
              </w:rPr>
              <w:t>11</w:t>
            </w:r>
          </w:p>
        </w:tc>
        <w:tc>
          <w:tcPr>
            <w:tcW w:w="757" w:type="dxa"/>
            <w:vAlign w:val="bottom"/>
          </w:tcPr>
          <w:p w14:paraId="315F8F4D" w14:textId="77777777" w:rsidR="008C1B8F" w:rsidRPr="00B952C7" w:rsidRDefault="008C1B8F" w:rsidP="008C1B8F">
            <w:pPr>
              <w:jc w:val="center"/>
              <w:rPr>
                <w:rFonts w:ascii="Calibri" w:hAnsi="Calibri" w:cs="Calibri"/>
                <w:b/>
                <w:color w:val="000000"/>
                <w:sz w:val="18"/>
                <w:szCs w:val="18"/>
              </w:rPr>
            </w:pPr>
            <w:r w:rsidRPr="00B952C7">
              <w:rPr>
                <w:rFonts w:ascii="Calibri" w:hAnsi="Calibri" w:cs="Calibri"/>
                <w:b/>
                <w:color w:val="000000" w:themeColor="text1"/>
                <w:sz w:val="18"/>
                <w:szCs w:val="18"/>
              </w:rPr>
              <w:t>47</w:t>
            </w:r>
          </w:p>
        </w:tc>
      </w:tr>
      <w:tr w:rsidR="008C1B8F" w:rsidRPr="00B952C7" w14:paraId="1E7BD8B0" w14:textId="77777777" w:rsidTr="006A16CD">
        <w:trPr>
          <w:trHeight w:val="339"/>
          <w:jc w:val="center"/>
        </w:trPr>
        <w:tc>
          <w:tcPr>
            <w:tcW w:w="933" w:type="dxa"/>
          </w:tcPr>
          <w:p w14:paraId="1096DACB" w14:textId="77777777" w:rsidR="008C1B8F" w:rsidRPr="00B952C7" w:rsidRDefault="008C1B8F" w:rsidP="008C1B8F">
            <w:pPr>
              <w:jc w:val="center"/>
              <w:rPr>
                <w:b/>
                <w:sz w:val="18"/>
                <w:szCs w:val="18"/>
              </w:rPr>
            </w:pPr>
            <w:r w:rsidRPr="00B952C7">
              <w:rPr>
                <w:b/>
                <w:sz w:val="18"/>
                <w:szCs w:val="18"/>
              </w:rPr>
              <w:t>UK</w:t>
            </w:r>
          </w:p>
        </w:tc>
        <w:tc>
          <w:tcPr>
            <w:tcW w:w="756" w:type="dxa"/>
            <w:vAlign w:val="bottom"/>
          </w:tcPr>
          <w:p w14:paraId="065458DE" w14:textId="77777777" w:rsidR="008C1B8F" w:rsidRPr="00B952C7" w:rsidRDefault="008C1B8F" w:rsidP="008C1B8F">
            <w:pPr>
              <w:jc w:val="center"/>
              <w:rPr>
                <w:sz w:val="18"/>
                <w:szCs w:val="18"/>
              </w:rPr>
            </w:pPr>
            <w:r w:rsidRPr="00B952C7">
              <w:rPr>
                <w:rFonts w:ascii="Calibri" w:hAnsi="Calibri" w:cs="Calibri"/>
                <w:color w:val="000000"/>
                <w:sz w:val="18"/>
                <w:szCs w:val="18"/>
              </w:rPr>
              <w:t>2</w:t>
            </w:r>
          </w:p>
        </w:tc>
        <w:tc>
          <w:tcPr>
            <w:tcW w:w="757" w:type="dxa"/>
            <w:vAlign w:val="bottom"/>
          </w:tcPr>
          <w:p w14:paraId="6CE1FC2F" w14:textId="77777777" w:rsidR="008C1B8F" w:rsidRPr="00B952C7" w:rsidRDefault="008C1B8F" w:rsidP="008C1B8F">
            <w:pPr>
              <w:jc w:val="center"/>
              <w:rPr>
                <w:b/>
                <w:sz w:val="18"/>
                <w:szCs w:val="18"/>
              </w:rPr>
            </w:pPr>
            <w:r w:rsidRPr="00B952C7">
              <w:rPr>
                <w:rFonts w:ascii="Calibri" w:hAnsi="Calibri" w:cs="Calibri"/>
                <w:b/>
                <w:color w:val="000000" w:themeColor="text1"/>
                <w:sz w:val="18"/>
                <w:szCs w:val="18"/>
              </w:rPr>
              <w:t>10</w:t>
            </w:r>
          </w:p>
        </w:tc>
        <w:tc>
          <w:tcPr>
            <w:tcW w:w="756" w:type="dxa"/>
            <w:vAlign w:val="bottom"/>
          </w:tcPr>
          <w:p w14:paraId="3494987A" w14:textId="77777777" w:rsidR="008C1B8F" w:rsidRPr="00B952C7" w:rsidRDefault="008C1B8F" w:rsidP="008C1B8F">
            <w:pPr>
              <w:jc w:val="center"/>
              <w:rPr>
                <w:sz w:val="18"/>
                <w:szCs w:val="18"/>
              </w:rPr>
            </w:pPr>
            <w:r w:rsidRPr="00B952C7">
              <w:rPr>
                <w:sz w:val="18"/>
                <w:szCs w:val="18"/>
              </w:rPr>
              <w:t>4</w:t>
            </w:r>
          </w:p>
        </w:tc>
        <w:tc>
          <w:tcPr>
            <w:tcW w:w="757" w:type="dxa"/>
            <w:vAlign w:val="bottom"/>
          </w:tcPr>
          <w:p w14:paraId="43AA4E78" w14:textId="77777777" w:rsidR="008C1B8F" w:rsidRPr="00B952C7" w:rsidRDefault="008C1B8F" w:rsidP="008C1B8F">
            <w:pPr>
              <w:jc w:val="center"/>
              <w:rPr>
                <w:b/>
                <w:sz w:val="18"/>
                <w:szCs w:val="18"/>
              </w:rPr>
            </w:pPr>
            <w:r w:rsidRPr="00B952C7">
              <w:rPr>
                <w:b/>
                <w:sz w:val="18"/>
                <w:szCs w:val="18"/>
              </w:rPr>
              <w:t>16</w:t>
            </w:r>
          </w:p>
        </w:tc>
        <w:tc>
          <w:tcPr>
            <w:tcW w:w="757" w:type="dxa"/>
            <w:vAlign w:val="bottom"/>
          </w:tcPr>
          <w:p w14:paraId="77913CBD" w14:textId="77777777" w:rsidR="008C1B8F" w:rsidRPr="00B952C7" w:rsidRDefault="008C1B8F" w:rsidP="008C1B8F">
            <w:pPr>
              <w:jc w:val="center"/>
              <w:rPr>
                <w:sz w:val="18"/>
                <w:szCs w:val="18"/>
              </w:rPr>
            </w:pPr>
            <w:r w:rsidRPr="00B952C7">
              <w:rPr>
                <w:sz w:val="18"/>
                <w:szCs w:val="18"/>
              </w:rPr>
              <w:t>4</w:t>
            </w:r>
          </w:p>
        </w:tc>
        <w:tc>
          <w:tcPr>
            <w:tcW w:w="758" w:type="dxa"/>
            <w:vAlign w:val="bottom"/>
          </w:tcPr>
          <w:p w14:paraId="19D41520" w14:textId="77777777" w:rsidR="008C1B8F" w:rsidRPr="00B952C7" w:rsidRDefault="008C1B8F" w:rsidP="008C1B8F">
            <w:pPr>
              <w:jc w:val="center"/>
              <w:rPr>
                <w:b/>
                <w:sz w:val="18"/>
                <w:szCs w:val="18"/>
              </w:rPr>
            </w:pPr>
            <w:r w:rsidRPr="00B952C7">
              <w:rPr>
                <w:b/>
                <w:sz w:val="18"/>
                <w:szCs w:val="18"/>
              </w:rPr>
              <w:t>16</w:t>
            </w:r>
          </w:p>
        </w:tc>
        <w:tc>
          <w:tcPr>
            <w:tcW w:w="757" w:type="dxa"/>
            <w:vAlign w:val="bottom"/>
          </w:tcPr>
          <w:p w14:paraId="783B26D7" w14:textId="77777777" w:rsidR="008C1B8F" w:rsidRPr="00B952C7" w:rsidRDefault="008C1B8F" w:rsidP="008C1B8F">
            <w:pPr>
              <w:jc w:val="center"/>
              <w:rPr>
                <w:sz w:val="18"/>
                <w:szCs w:val="18"/>
              </w:rPr>
            </w:pPr>
            <w:r w:rsidRPr="00B952C7">
              <w:rPr>
                <w:rFonts w:ascii="Calibri" w:hAnsi="Calibri" w:cs="Calibri"/>
                <w:color w:val="000000"/>
                <w:sz w:val="18"/>
                <w:szCs w:val="18"/>
              </w:rPr>
              <w:t>5</w:t>
            </w:r>
          </w:p>
        </w:tc>
        <w:tc>
          <w:tcPr>
            <w:tcW w:w="758" w:type="dxa"/>
            <w:vAlign w:val="bottom"/>
          </w:tcPr>
          <w:p w14:paraId="104E0B7B" w14:textId="77777777" w:rsidR="008C1B8F" w:rsidRPr="00B952C7" w:rsidRDefault="008C1B8F" w:rsidP="008C1B8F">
            <w:pPr>
              <w:jc w:val="center"/>
              <w:rPr>
                <w:b/>
                <w:sz w:val="18"/>
                <w:szCs w:val="18"/>
              </w:rPr>
            </w:pPr>
            <w:r w:rsidRPr="00B952C7">
              <w:rPr>
                <w:rFonts w:ascii="Calibri" w:hAnsi="Calibri" w:cs="Calibri"/>
                <w:b/>
                <w:color w:val="000000" w:themeColor="text1"/>
                <w:sz w:val="18"/>
                <w:szCs w:val="18"/>
              </w:rPr>
              <w:t>15</w:t>
            </w:r>
          </w:p>
        </w:tc>
        <w:tc>
          <w:tcPr>
            <w:tcW w:w="757" w:type="dxa"/>
            <w:vAlign w:val="bottom"/>
          </w:tcPr>
          <w:p w14:paraId="1D1B2D73" w14:textId="77777777" w:rsidR="008C1B8F" w:rsidRPr="00B952C7" w:rsidRDefault="008C1B8F" w:rsidP="008C1B8F">
            <w:pPr>
              <w:jc w:val="center"/>
              <w:rPr>
                <w:sz w:val="18"/>
                <w:szCs w:val="18"/>
              </w:rPr>
            </w:pPr>
            <w:r w:rsidRPr="00B952C7">
              <w:rPr>
                <w:rFonts w:ascii="Calibri" w:hAnsi="Calibri" w:cs="Calibri"/>
                <w:color w:val="000000"/>
                <w:sz w:val="18"/>
                <w:szCs w:val="18"/>
              </w:rPr>
              <w:t>5</w:t>
            </w:r>
          </w:p>
        </w:tc>
        <w:tc>
          <w:tcPr>
            <w:tcW w:w="758" w:type="dxa"/>
            <w:vAlign w:val="bottom"/>
          </w:tcPr>
          <w:p w14:paraId="36AB5E5C" w14:textId="77777777" w:rsidR="008C1B8F" w:rsidRPr="00B952C7" w:rsidRDefault="008C1B8F" w:rsidP="008C1B8F">
            <w:pPr>
              <w:jc w:val="center"/>
              <w:rPr>
                <w:b/>
                <w:sz w:val="18"/>
                <w:szCs w:val="18"/>
              </w:rPr>
            </w:pPr>
            <w:r w:rsidRPr="00B952C7">
              <w:rPr>
                <w:rFonts w:ascii="Calibri" w:hAnsi="Calibri" w:cs="Calibri"/>
                <w:b/>
                <w:color w:val="000000" w:themeColor="text1"/>
                <w:sz w:val="18"/>
                <w:szCs w:val="18"/>
              </w:rPr>
              <w:t>15</w:t>
            </w:r>
          </w:p>
        </w:tc>
        <w:tc>
          <w:tcPr>
            <w:tcW w:w="757" w:type="dxa"/>
          </w:tcPr>
          <w:p w14:paraId="674FB122" w14:textId="77777777" w:rsidR="008C1B8F" w:rsidRPr="00B952C7" w:rsidRDefault="008C1B8F" w:rsidP="008C1B8F">
            <w:pPr>
              <w:jc w:val="center"/>
              <w:rPr>
                <w:rFonts w:ascii="Calibri" w:hAnsi="Calibri" w:cs="Calibri"/>
                <w:color w:val="000000"/>
                <w:sz w:val="18"/>
                <w:szCs w:val="18"/>
              </w:rPr>
            </w:pPr>
            <w:r w:rsidRPr="00B952C7">
              <w:rPr>
                <w:rFonts w:ascii="Calibri" w:hAnsi="Calibri" w:cs="Calibri"/>
                <w:color w:val="000000" w:themeColor="text1"/>
                <w:sz w:val="18"/>
                <w:szCs w:val="18"/>
              </w:rPr>
              <w:t>20</w:t>
            </w:r>
          </w:p>
        </w:tc>
        <w:tc>
          <w:tcPr>
            <w:tcW w:w="757" w:type="dxa"/>
            <w:vAlign w:val="bottom"/>
          </w:tcPr>
          <w:p w14:paraId="774B4AA7" w14:textId="77777777" w:rsidR="008C1B8F" w:rsidRPr="00B952C7" w:rsidRDefault="008C1B8F" w:rsidP="008C1B8F">
            <w:pPr>
              <w:jc w:val="center"/>
              <w:rPr>
                <w:rFonts w:ascii="Calibri" w:hAnsi="Calibri" w:cs="Calibri"/>
                <w:b/>
                <w:color w:val="000000"/>
                <w:sz w:val="18"/>
                <w:szCs w:val="18"/>
              </w:rPr>
            </w:pPr>
            <w:r w:rsidRPr="00B952C7">
              <w:rPr>
                <w:rFonts w:ascii="Calibri" w:hAnsi="Calibri" w:cs="Calibri"/>
                <w:b/>
                <w:color w:val="000000" w:themeColor="text1"/>
                <w:sz w:val="18"/>
                <w:szCs w:val="18"/>
              </w:rPr>
              <w:t>72</w:t>
            </w:r>
          </w:p>
        </w:tc>
      </w:tr>
      <w:tr w:rsidR="008C1B8F" w:rsidRPr="00B952C7" w14:paraId="5F61191B" w14:textId="77777777" w:rsidTr="006A16CD">
        <w:trPr>
          <w:trHeight w:val="339"/>
          <w:jc w:val="center"/>
        </w:trPr>
        <w:tc>
          <w:tcPr>
            <w:tcW w:w="933" w:type="dxa"/>
          </w:tcPr>
          <w:p w14:paraId="1034A0B2" w14:textId="77777777" w:rsidR="008C1B8F" w:rsidRPr="00B952C7" w:rsidRDefault="008C1B8F" w:rsidP="008C1B8F">
            <w:pPr>
              <w:jc w:val="center"/>
              <w:rPr>
                <w:b/>
                <w:sz w:val="18"/>
                <w:szCs w:val="18"/>
              </w:rPr>
            </w:pPr>
            <w:r w:rsidRPr="00B952C7">
              <w:rPr>
                <w:b/>
                <w:sz w:val="18"/>
                <w:szCs w:val="18"/>
              </w:rPr>
              <w:t>USA</w:t>
            </w:r>
          </w:p>
        </w:tc>
        <w:tc>
          <w:tcPr>
            <w:tcW w:w="756" w:type="dxa"/>
            <w:vAlign w:val="bottom"/>
          </w:tcPr>
          <w:p w14:paraId="4E058E73" w14:textId="77777777" w:rsidR="008C1B8F" w:rsidRPr="00B952C7" w:rsidRDefault="008C1B8F" w:rsidP="008C1B8F">
            <w:pPr>
              <w:jc w:val="center"/>
              <w:rPr>
                <w:sz w:val="18"/>
                <w:szCs w:val="18"/>
              </w:rPr>
            </w:pPr>
            <w:r w:rsidRPr="00B952C7">
              <w:rPr>
                <w:rFonts w:ascii="Calibri" w:hAnsi="Calibri" w:cs="Calibri"/>
                <w:color w:val="000000"/>
                <w:sz w:val="18"/>
                <w:szCs w:val="18"/>
              </w:rPr>
              <w:t>2</w:t>
            </w:r>
          </w:p>
        </w:tc>
        <w:tc>
          <w:tcPr>
            <w:tcW w:w="757" w:type="dxa"/>
            <w:vAlign w:val="bottom"/>
          </w:tcPr>
          <w:p w14:paraId="4636BE0C" w14:textId="77777777" w:rsidR="008C1B8F" w:rsidRPr="00B952C7" w:rsidRDefault="008C1B8F" w:rsidP="008C1B8F">
            <w:pPr>
              <w:jc w:val="center"/>
              <w:rPr>
                <w:b/>
                <w:sz w:val="18"/>
                <w:szCs w:val="18"/>
              </w:rPr>
            </w:pPr>
            <w:r w:rsidRPr="00B952C7">
              <w:rPr>
                <w:rFonts w:ascii="Calibri" w:hAnsi="Calibri" w:cs="Calibri"/>
                <w:b/>
                <w:color w:val="000000" w:themeColor="text1"/>
                <w:sz w:val="18"/>
                <w:szCs w:val="18"/>
              </w:rPr>
              <w:t>10</w:t>
            </w:r>
          </w:p>
        </w:tc>
        <w:tc>
          <w:tcPr>
            <w:tcW w:w="756" w:type="dxa"/>
            <w:vAlign w:val="bottom"/>
          </w:tcPr>
          <w:p w14:paraId="3D25BE42" w14:textId="77777777" w:rsidR="008C1B8F" w:rsidRPr="00B952C7" w:rsidRDefault="008C1B8F" w:rsidP="008C1B8F">
            <w:pPr>
              <w:jc w:val="center"/>
              <w:rPr>
                <w:sz w:val="18"/>
                <w:szCs w:val="18"/>
              </w:rPr>
            </w:pPr>
            <w:r w:rsidRPr="00B952C7">
              <w:rPr>
                <w:rFonts w:ascii="Calibri" w:hAnsi="Calibri" w:cs="Calibri"/>
                <w:color w:val="000000"/>
                <w:sz w:val="18"/>
                <w:szCs w:val="18"/>
              </w:rPr>
              <w:t>5</w:t>
            </w:r>
          </w:p>
        </w:tc>
        <w:tc>
          <w:tcPr>
            <w:tcW w:w="757" w:type="dxa"/>
            <w:vAlign w:val="bottom"/>
          </w:tcPr>
          <w:p w14:paraId="6C00B307" w14:textId="77777777" w:rsidR="008C1B8F" w:rsidRPr="00B952C7" w:rsidRDefault="008C1B8F" w:rsidP="008C1B8F">
            <w:pPr>
              <w:jc w:val="center"/>
              <w:rPr>
                <w:b/>
                <w:sz w:val="18"/>
                <w:szCs w:val="18"/>
              </w:rPr>
            </w:pPr>
            <w:r w:rsidRPr="00B952C7">
              <w:rPr>
                <w:rFonts w:ascii="Calibri" w:hAnsi="Calibri" w:cs="Calibri"/>
                <w:b/>
                <w:color w:val="000000" w:themeColor="text1"/>
                <w:sz w:val="18"/>
                <w:szCs w:val="18"/>
              </w:rPr>
              <w:t>20</w:t>
            </w:r>
          </w:p>
        </w:tc>
        <w:tc>
          <w:tcPr>
            <w:tcW w:w="757" w:type="dxa"/>
            <w:vAlign w:val="bottom"/>
          </w:tcPr>
          <w:p w14:paraId="71E11790" w14:textId="77777777" w:rsidR="008C1B8F" w:rsidRPr="00B952C7" w:rsidRDefault="008C1B8F" w:rsidP="008C1B8F">
            <w:pPr>
              <w:jc w:val="center"/>
              <w:rPr>
                <w:sz w:val="18"/>
                <w:szCs w:val="18"/>
              </w:rPr>
            </w:pPr>
            <w:r w:rsidRPr="00B952C7">
              <w:rPr>
                <w:rFonts w:ascii="Calibri" w:hAnsi="Calibri" w:cs="Calibri"/>
                <w:color w:val="000000"/>
                <w:sz w:val="18"/>
                <w:szCs w:val="18"/>
              </w:rPr>
              <w:t>4</w:t>
            </w:r>
          </w:p>
        </w:tc>
        <w:tc>
          <w:tcPr>
            <w:tcW w:w="758" w:type="dxa"/>
            <w:vAlign w:val="bottom"/>
          </w:tcPr>
          <w:p w14:paraId="6351F19C" w14:textId="77777777" w:rsidR="008C1B8F" w:rsidRPr="00B952C7" w:rsidRDefault="008C1B8F" w:rsidP="008C1B8F">
            <w:pPr>
              <w:jc w:val="center"/>
              <w:rPr>
                <w:b/>
                <w:sz w:val="18"/>
                <w:szCs w:val="18"/>
              </w:rPr>
            </w:pPr>
            <w:r w:rsidRPr="00B952C7">
              <w:rPr>
                <w:rFonts w:ascii="Calibri" w:hAnsi="Calibri" w:cs="Calibri"/>
                <w:b/>
                <w:color w:val="000000" w:themeColor="text1"/>
                <w:sz w:val="18"/>
                <w:szCs w:val="18"/>
              </w:rPr>
              <w:t>16</w:t>
            </w:r>
          </w:p>
        </w:tc>
        <w:tc>
          <w:tcPr>
            <w:tcW w:w="757" w:type="dxa"/>
            <w:vAlign w:val="bottom"/>
          </w:tcPr>
          <w:p w14:paraId="59AEE914" w14:textId="77777777" w:rsidR="008C1B8F" w:rsidRPr="00B952C7" w:rsidRDefault="008C1B8F" w:rsidP="008C1B8F">
            <w:pPr>
              <w:jc w:val="center"/>
              <w:rPr>
                <w:sz w:val="18"/>
                <w:szCs w:val="18"/>
              </w:rPr>
            </w:pPr>
            <w:r w:rsidRPr="00B952C7">
              <w:rPr>
                <w:rFonts w:ascii="Calibri" w:hAnsi="Calibri" w:cs="Calibri"/>
                <w:color w:val="000000"/>
                <w:sz w:val="18"/>
                <w:szCs w:val="18"/>
              </w:rPr>
              <w:t>4</w:t>
            </w:r>
          </w:p>
        </w:tc>
        <w:tc>
          <w:tcPr>
            <w:tcW w:w="758" w:type="dxa"/>
            <w:vAlign w:val="bottom"/>
          </w:tcPr>
          <w:p w14:paraId="26308453" w14:textId="77777777" w:rsidR="008C1B8F" w:rsidRPr="00B952C7" w:rsidRDefault="008C1B8F" w:rsidP="008C1B8F">
            <w:pPr>
              <w:jc w:val="center"/>
              <w:rPr>
                <w:b/>
                <w:sz w:val="18"/>
                <w:szCs w:val="18"/>
              </w:rPr>
            </w:pPr>
            <w:r w:rsidRPr="00B952C7">
              <w:rPr>
                <w:rFonts w:ascii="Calibri" w:hAnsi="Calibri" w:cs="Calibri"/>
                <w:b/>
                <w:color w:val="000000" w:themeColor="text1"/>
                <w:sz w:val="18"/>
                <w:szCs w:val="18"/>
              </w:rPr>
              <w:t>12</w:t>
            </w:r>
          </w:p>
        </w:tc>
        <w:tc>
          <w:tcPr>
            <w:tcW w:w="757" w:type="dxa"/>
            <w:vAlign w:val="bottom"/>
          </w:tcPr>
          <w:p w14:paraId="2E5138BF" w14:textId="77777777" w:rsidR="008C1B8F" w:rsidRPr="00B952C7" w:rsidRDefault="008C1B8F" w:rsidP="008C1B8F">
            <w:pPr>
              <w:jc w:val="center"/>
              <w:rPr>
                <w:sz w:val="18"/>
                <w:szCs w:val="18"/>
              </w:rPr>
            </w:pPr>
            <w:r w:rsidRPr="00B952C7">
              <w:rPr>
                <w:rFonts w:ascii="Calibri" w:hAnsi="Calibri" w:cs="Calibri"/>
                <w:color w:val="000000"/>
                <w:sz w:val="18"/>
                <w:szCs w:val="18"/>
              </w:rPr>
              <w:t>3</w:t>
            </w:r>
          </w:p>
        </w:tc>
        <w:tc>
          <w:tcPr>
            <w:tcW w:w="758" w:type="dxa"/>
            <w:vAlign w:val="bottom"/>
          </w:tcPr>
          <w:p w14:paraId="7CFAD3FF" w14:textId="77777777" w:rsidR="008C1B8F" w:rsidRPr="00B952C7" w:rsidRDefault="008C1B8F" w:rsidP="008C1B8F">
            <w:pPr>
              <w:jc w:val="center"/>
              <w:rPr>
                <w:b/>
                <w:sz w:val="18"/>
                <w:szCs w:val="18"/>
              </w:rPr>
            </w:pPr>
            <w:r w:rsidRPr="00B952C7">
              <w:rPr>
                <w:rFonts w:ascii="Calibri" w:hAnsi="Calibri" w:cs="Calibri"/>
                <w:b/>
                <w:color w:val="000000" w:themeColor="text1"/>
                <w:sz w:val="18"/>
                <w:szCs w:val="18"/>
              </w:rPr>
              <w:t>9</w:t>
            </w:r>
          </w:p>
        </w:tc>
        <w:tc>
          <w:tcPr>
            <w:tcW w:w="757" w:type="dxa"/>
          </w:tcPr>
          <w:p w14:paraId="3DA3CAF5" w14:textId="77777777" w:rsidR="008C1B8F" w:rsidRPr="00B952C7" w:rsidRDefault="008C1B8F" w:rsidP="008C1B8F">
            <w:pPr>
              <w:jc w:val="center"/>
              <w:rPr>
                <w:rFonts w:ascii="Calibri" w:hAnsi="Calibri" w:cs="Calibri"/>
                <w:color w:val="000000"/>
                <w:sz w:val="18"/>
                <w:szCs w:val="18"/>
              </w:rPr>
            </w:pPr>
            <w:r w:rsidRPr="00B952C7">
              <w:rPr>
                <w:rFonts w:ascii="Calibri" w:hAnsi="Calibri" w:cs="Calibri"/>
                <w:color w:val="000000" w:themeColor="text1"/>
                <w:sz w:val="18"/>
                <w:szCs w:val="18"/>
              </w:rPr>
              <w:t>18</w:t>
            </w:r>
          </w:p>
        </w:tc>
        <w:tc>
          <w:tcPr>
            <w:tcW w:w="757" w:type="dxa"/>
            <w:vAlign w:val="bottom"/>
          </w:tcPr>
          <w:p w14:paraId="4FADF371" w14:textId="77777777" w:rsidR="008C1B8F" w:rsidRPr="00B952C7" w:rsidRDefault="008C1B8F" w:rsidP="008C1B8F">
            <w:pPr>
              <w:jc w:val="center"/>
              <w:rPr>
                <w:rFonts w:ascii="Calibri" w:hAnsi="Calibri" w:cs="Calibri"/>
                <w:b/>
                <w:color w:val="000000"/>
                <w:sz w:val="18"/>
                <w:szCs w:val="18"/>
              </w:rPr>
            </w:pPr>
            <w:r w:rsidRPr="00B952C7">
              <w:rPr>
                <w:rFonts w:ascii="Calibri" w:hAnsi="Calibri" w:cs="Calibri"/>
                <w:b/>
                <w:color w:val="000000" w:themeColor="text1"/>
                <w:sz w:val="18"/>
                <w:szCs w:val="18"/>
              </w:rPr>
              <w:t>67</w:t>
            </w:r>
          </w:p>
        </w:tc>
      </w:tr>
      <w:tr w:rsidR="008C1B8F" w:rsidRPr="00B952C7" w14:paraId="4FD11F2A" w14:textId="77777777" w:rsidTr="006A16CD">
        <w:trPr>
          <w:trHeight w:val="360"/>
          <w:jc w:val="center"/>
        </w:trPr>
        <w:tc>
          <w:tcPr>
            <w:tcW w:w="933" w:type="dxa"/>
          </w:tcPr>
          <w:p w14:paraId="2B0CFF98" w14:textId="77777777" w:rsidR="008C1B8F" w:rsidRPr="00B952C7" w:rsidRDefault="008C1B8F" w:rsidP="008C1B8F">
            <w:pPr>
              <w:jc w:val="center"/>
              <w:rPr>
                <w:b/>
                <w:sz w:val="18"/>
                <w:szCs w:val="18"/>
              </w:rPr>
            </w:pPr>
            <w:r w:rsidRPr="00B952C7">
              <w:rPr>
                <w:b/>
                <w:sz w:val="18"/>
                <w:szCs w:val="18"/>
              </w:rPr>
              <w:t>Germany</w:t>
            </w:r>
          </w:p>
        </w:tc>
        <w:tc>
          <w:tcPr>
            <w:tcW w:w="756" w:type="dxa"/>
            <w:vAlign w:val="bottom"/>
          </w:tcPr>
          <w:p w14:paraId="2CB63B71" w14:textId="77777777" w:rsidR="008C1B8F" w:rsidRPr="00B952C7" w:rsidRDefault="008C1B8F" w:rsidP="008C1B8F">
            <w:pPr>
              <w:jc w:val="center"/>
              <w:rPr>
                <w:sz w:val="18"/>
                <w:szCs w:val="18"/>
              </w:rPr>
            </w:pPr>
            <w:r w:rsidRPr="00B952C7">
              <w:rPr>
                <w:rFonts w:ascii="Calibri" w:hAnsi="Calibri" w:cs="Calibri"/>
                <w:color w:val="000000"/>
                <w:sz w:val="18"/>
                <w:szCs w:val="18"/>
              </w:rPr>
              <w:t>2</w:t>
            </w:r>
          </w:p>
        </w:tc>
        <w:tc>
          <w:tcPr>
            <w:tcW w:w="757" w:type="dxa"/>
            <w:vAlign w:val="bottom"/>
          </w:tcPr>
          <w:p w14:paraId="661333FE" w14:textId="77777777" w:rsidR="008C1B8F" w:rsidRPr="00B952C7" w:rsidRDefault="008C1B8F" w:rsidP="008C1B8F">
            <w:pPr>
              <w:jc w:val="center"/>
              <w:rPr>
                <w:b/>
                <w:sz w:val="18"/>
                <w:szCs w:val="18"/>
              </w:rPr>
            </w:pPr>
            <w:r w:rsidRPr="00B952C7">
              <w:rPr>
                <w:rFonts w:ascii="Calibri" w:hAnsi="Calibri" w:cs="Calibri"/>
                <w:b/>
                <w:color w:val="000000" w:themeColor="text1"/>
                <w:sz w:val="18"/>
                <w:szCs w:val="18"/>
              </w:rPr>
              <w:t>10</w:t>
            </w:r>
          </w:p>
        </w:tc>
        <w:tc>
          <w:tcPr>
            <w:tcW w:w="756" w:type="dxa"/>
            <w:vAlign w:val="bottom"/>
          </w:tcPr>
          <w:p w14:paraId="09BE7E3B" w14:textId="77777777" w:rsidR="008C1B8F" w:rsidRPr="00B952C7" w:rsidRDefault="008C1B8F" w:rsidP="008C1B8F">
            <w:pPr>
              <w:jc w:val="center"/>
              <w:rPr>
                <w:sz w:val="18"/>
                <w:szCs w:val="18"/>
              </w:rPr>
            </w:pPr>
            <w:r w:rsidRPr="00B952C7">
              <w:rPr>
                <w:rFonts w:ascii="Calibri" w:hAnsi="Calibri" w:cs="Calibri"/>
                <w:color w:val="000000"/>
                <w:sz w:val="18"/>
                <w:szCs w:val="18"/>
              </w:rPr>
              <w:t>5</w:t>
            </w:r>
          </w:p>
        </w:tc>
        <w:tc>
          <w:tcPr>
            <w:tcW w:w="757" w:type="dxa"/>
            <w:vAlign w:val="bottom"/>
          </w:tcPr>
          <w:p w14:paraId="6BFD4093" w14:textId="77777777" w:rsidR="008C1B8F" w:rsidRPr="00B952C7" w:rsidRDefault="008C1B8F" w:rsidP="008C1B8F">
            <w:pPr>
              <w:jc w:val="center"/>
              <w:rPr>
                <w:b/>
                <w:sz w:val="18"/>
                <w:szCs w:val="18"/>
              </w:rPr>
            </w:pPr>
            <w:r w:rsidRPr="00B952C7">
              <w:rPr>
                <w:rFonts w:ascii="Calibri" w:hAnsi="Calibri" w:cs="Calibri"/>
                <w:b/>
                <w:color w:val="000000" w:themeColor="text1"/>
                <w:sz w:val="18"/>
                <w:szCs w:val="18"/>
              </w:rPr>
              <w:t>20</w:t>
            </w:r>
          </w:p>
        </w:tc>
        <w:tc>
          <w:tcPr>
            <w:tcW w:w="757" w:type="dxa"/>
            <w:vAlign w:val="bottom"/>
          </w:tcPr>
          <w:p w14:paraId="6DA32882" w14:textId="77777777" w:rsidR="008C1B8F" w:rsidRPr="00B952C7" w:rsidRDefault="008C1B8F" w:rsidP="008C1B8F">
            <w:pPr>
              <w:jc w:val="center"/>
              <w:rPr>
                <w:sz w:val="18"/>
                <w:szCs w:val="18"/>
              </w:rPr>
            </w:pPr>
            <w:r w:rsidRPr="00B952C7">
              <w:rPr>
                <w:sz w:val="18"/>
                <w:szCs w:val="18"/>
              </w:rPr>
              <w:t>3</w:t>
            </w:r>
          </w:p>
        </w:tc>
        <w:tc>
          <w:tcPr>
            <w:tcW w:w="758" w:type="dxa"/>
            <w:vAlign w:val="bottom"/>
          </w:tcPr>
          <w:p w14:paraId="2755ECA7" w14:textId="77777777" w:rsidR="008C1B8F" w:rsidRPr="00B952C7" w:rsidRDefault="008C1B8F" w:rsidP="008C1B8F">
            <w:pPr>
              <w:jc w:val="center"/>
              <w:rPr>
                <w:b/>
                <w:sz w:val="18"/>
                <w:szCs w:val="18"/>
              </w:rPr>
            </w:pPr>
            <w:r w:rsidRPr="00B952C7">
              <w:rPr>
                <w:b/>
                <w:sz w:val="18"/>
                <w:szCs w:val="18"/>
              </w:rPr>
              <w:t>12</w:t>
            </w:r>
          </w:p>
        </w:tc>
        <w:tc>
          <w:tcPr>
            <w:tcW w:w="757" w:type="dxa"/>
            <w:vAlign w:val="bottom"/>
          </w:tcPr>
          <w:p w14:paraId="26648C06" w14:textId="77777777" w:rsidR="008C1B8F" w:rsidRPr="00B952C7" w:rsidRDefault="008C1B8F" w:rsidP="008C1B8F">
            <w:pPr>
              <w:jc w:val="center"/>
              <w:rPr>
                <w:sz w:val="18"/>
                <w:szCs w:val="18"/>
              </w:rPr>
            </w:pPr>
            <w:r w:rsidRPr="00B952C7">
              <w:rPr>
                <w:rFonts w:ascii="Calibri" w:hAnsi="Calibri" w:cs="Calibri"/>
                <w:color w:val="000000"/>
                <w:sz w:val="18"/>
                <w:szCs w:val="18"/>
              </w:rPr>
              <w:t>5</w:t>
            </w:r>
          </w:p>
        </w:tc>
        <w:tc>
          <w:tcPr>
            <w:tcW w:w="758" w:type="dxa"/>
            <w:vAlign w:val="bottom"/>
          </w:tcPr>
          <w:p w14:paraId="7A5C9559" w14:textId="77777777" w:rsidR="008C1B8F" w:rsidRPr="00B952C7" w:rsidRDefault="008C1B8F" w:rsidP="008C1B8F">
            <w:pPr>
              <w:jc w:val="center"/>
              <w:rPr>
                <w:b/>
                <w:sz w:val="18"/>
                <w:szCs w:val="18"/>
              </w:rPr>
            </w:pPr>
            <w:r w:rsidRPr="00B952C7">
              <w:rPr>
                <w:rFonts w:ascii="Calibri" w:hAnsi="Calibri" w:cs="Calibri"/>
                <w:b/>
                <w:color w:val="000000" w:themeColor="text1"/>
                <w:sz w:val="18"/>
                <w:szCs w:val="18"/>
              </w:rPr>
              <w:t>15</w:t>
            </w:r>
          </w:p>
        </w:tc>
        <w:tc>
          <w:tcPr>
            <w:tcW w:w="757" w:type="dxa"/>
            <w:vAlign w:val="bottom"/>
          </w:tcPr>
          <w:p w14:paraId="4CDA68FF" w14:textId="77777777" w:rsidR="008C1B8F" w:rsidRPr="00B952C7" w:rsidRDefault="008C1B8F" w:rsidP="008C1B8F">
            <w:pPr>
              <w:jc w:val="center"/>
              <w:rPr>
                <w:sz w:val="18"/>
                <w:szCs w:val="18"/>
              </w:rPr>
            </w:pPr>
            <w:r w:rsidRPr="00B952C7">
              <w:rPr>
                <w:rFonts w:ascii="Calibri" w:hAnsi="Calibri" w:cs="Calibri"/>
                <w:color w:val="000000"/>
                <w:sz w:val="18"/>
                <w:szCs w:val="18"/>
              </w:rPr>
              <w:t>4</w:t>
            </w:r>
          </w:p>
        </w:tc>
        <w:tc>
          <w:tcPr>
            <w:tcW w:w="758" w:type="dxa"/>
            <w:vAlign w:val="bottom"/>
          </w:tcPr>
          <w:p w14:paraId="71FAED9A" w14:textId="77777777" w:rsidR="008C1B8F" w:rsidRPr="00B952C7" w:rsidRDefault="008C1B8F" w:rsidP="008C1B8F">
            <w:pPr>
              <w:jc w:val="center"/>
              <w:rPr>
                <w:b/>
                <w:sz w:val="18"/>
                <w:szCs w:val="18"/>
              </w:rPr>
            </w:pPr>
            <w:r w:rsidRPr="00B952C7">
              <w:rPr>
                <w:rFonts w:ascii="Calibri" w:hAnsi="Calibri" w:cs="Calibri"/>
                <w:b/>
                <w:color w:val="000000" w:themeColor="text1"/>
                <w:sz w:val="18"/>
                <w:szCs w:val="18"/>
              </w:rPr>
              <w:t>12</w:t>
            </w:r>
          </w:p>
        </w:tc>
        <w:tc>
          <w:tcPr>
            <w:tcW w:w="757" w:type="dxa"/>
          </w:tcPr>
          <w:p w14:paraId="427A2D86" w14:textId="77777777" w:rsidR="008C1B8F" w:rsidRPr="00B952C7" w:rsidRDefault="008C1B8F" w:rsidP="008C1B8F">
            <w:pPr>
              <w:jc w:val="center"/>
              <w:rPr>
                <w:rFonts w:ascii="Calibri" w:hAnsi="Calibri" w:cs="Calibri"/>
                <w:color w:val="000000"/>
                <w:sz w:val="18"/>
                <w:szCs w:val="18"/>
              </w:rPr>
            </w:pPr>
            <w:r w:rsidRPr="00B952C7">
              <w:rPr>
                <w:rFonts w:ascii="Calibri" w:hAnsi="Calibri" w:cs="Calibri"/>
                <w:color w:val="000000" w:themeColor="text1"/>
                <w:sz w:val="18"/>
                <w:szCs w:val="18"/>
              </w:rPr>
              <w:t>18</w:t>
            </w:r>
          </w:p>
        </w:tc>
        <w:tc>
          <w:tcPr>
            <w:tcW w:w="757" w:type="dxa"/>
            <w:vAlign w:val="bottom"/>
          </w:tcPr>
          <w:p w14:paraId="64313BD4" w14:textId="77777777" w:rsidR="008C1B8F" w:rsidRPr="00B952C7" w:rsidRDefault="008C1B8F" w:rsidP="008C1B8F">
            <w:pPr>
              <w:jc w:val="center"/>
              <w:rPr>
                <w:rFonts w:ascii="Calibri" w:hAnsi="Calibri" w:cs="Calibri"/>
                <w:b/>
                <w:color w:val="000000"/>
                <w:sz w:val="18"/>
                <w:szCs w:val="18"/>
              </w:rPr>
            </w:pPr>
            <w:r w:rsidRPr="00B952C7">
              <w:rPr>
                <w:rFonts w:ascii="Calibri" w:hAnsi="Calibri" w:cs="Calibri"/>
                <w:b/>
                <w:color w:val="000000" w:themeColor="text1"/>
                <w:sz w:val="18"/>
                <w:szCs w:val="18"/>
              </w:rPr>
              <w:t>69</w:t>
            </w:r>
          </w:p>
        </w:tc>
      </w:tr>
      <w:tr w:rsidR="008C1B8F" w:rsidRPr="00B952C7" w14:paraId="763E08B1" w14:textId="77777777" w:rsidTr="006A16CD">
        <w:trPr>
          <w:trHeight w:val="316"/>
          <w:jc w:val="center"/>
        </w:trPr>
        <w:tc>
          <w:tcPr>
            <w:tcW w:w="933" w:type="dxa"/>
          </w:tcPr>
          <w:p w14:paraId="24A55E5C" w14:textId="77777777" w:rsidR="008C1B8F" w:rsidRPr="00B952C7" w:rsidRDefault="008C1B8F" w:rsidP="008C1B8F">
            <w:pPr>
              <w:jc w:val="center"/>
              <w:rPr>
                <w:b/>
                <w:sz w:val="18"/>
                <w:szCs w:val="18"/>
              </w:rPr>
            </w:pPr>
            <w:r w:rsidRPr="00B952C7">
              <w:rPr>
                <w:b/>
                <w:sz w:val="18"/>
                <w:szCs w:val="18"/>
              </w:rPr>
              <w:t>Brazil</w:t>
            </w:r>
          </w:p>
        </w:tc>
        <w:tc>
          <w:tcPr>
            <w:tcW w:w="756" w:type="dxa"/>
            <w:vAlign w:val="bottom"/>
          </w:tcPr>
          <w:p w14:paraId="7721A990" w14:textId="77777777" w:rsidR="008C1B8F" w:rsidRPr="00B952C7" w:rsidRDefault="008C1B8F" w:rsidP="008C1B8F">
            <w:pPr>
              <w:jc w:val="center"/>
              <w:rPr>
                <w:sz w:val="18"/>
                <w:szCs w:val="18"/>
              </w:rPr>
            </w:pPr>
            <w:r w:rsidRPr="00B952C7">
              <w:rPr>
                <w:rFonts w:ascii="Calibri" w:hAnsi="Calibri" w:cs="Calibri"/>
                <w:color w:val="000000"/>
                <w:sz w:val="18"/>
                <w:szCs w:val="18"/>
              </w:rPr>
              <w:t>4</w:t>
            </w:r>
          </w:p>
        </w:tc>
        <w:tc>
          <w:tcPr>
            <w:tcW w:w="757" w:type="dxa"/>
            <w:vAlign w:val="bottom"/>
          </w:tcPr>
          <w:p w14:paraId="6172F7B7" w14:textId="77777777" w:rsidR="008C1B8F" w:rsidRPr="00B952C7" w:rsidRDefault="008C1B8F" w:rsidP="008C1B8F">
            <w:pPr>
              <w:jc w:val="center"/>
              <w:rPr>
                <w:b/>
                <w:sz w:val="18"/>
                <w:szCs w:val="18"/>
              </w:rPr>
            </w:pPr>
            <w:r w:rsidRPr="00B952C7">
              <w:rPr>
                <w:rFonts w:ascii="Calibri" w:hAnsi="Calibri" w:cs="Calibri"/>
                <w:b/>
                <w:color w:val="000000" w:themeColor="text1"/>
                <w:sz w:val="18"/>
                <w:szCs w:val="18"/>
              </w:rPr>
              <w:t>20</w:t>
            </w:r>
          </w:p>
        </w:tc>
        <w:tc>
          <w:tcPr>
            <w:tcW w:w="756" w:type="dxa"/>
            <w:vAlign w:val="bottom"/>
          </w:tcPr>
          <w:p w14:paraId="129611CF" w14:textId="77777777" w:rsidR="008C1B8F" w:rsidRPr="00B952C7" w:rsidRDefault="008C1B8F" w:rsidP="008C1B8F">
            <w:pPr>
              <w:jc w:val="center"/>
              <w:rPr>
                <w:sz w:val="18"/>
                <w:szCs w:val="18"/>
              </w:rPr>
            </w:pPr>
            <w:r w:rsidRPr="00B952C7">
              <w:rPr>
                <w:rFonts w:ascii="Calibri" w:hAnsi="Calibri" w:cs="Calibri"/>
                <w:color w:val="000000"/>
                <w:sz w:val="18"/>
                <w:szCs w:val="18"/>
              </w:rPr>
              <w:t>2</w:t>
            </w:r>
          </w:p>
        </w:tc>
        <w:tc>
          <w:tcPr>
            <w:tcW w:w="757" w:type="dxa"/>
            <w:vAlign w:val="bottom"/>
          </w:tcPr>
          <w:p w14:paraId="2235DC03" w14:textId="77777777" w:rsidR="008C1B8F" w:rsidRPr="00B952C7" w:rsidRDefault="008C1B8F" w:rsidP="008C1B8F">
            <w:pPr>
              <w:jc w:val="center"/>
              <w:rPr>
                <w:b/>
                <w:sz w:val="18"/>
                <w:szCs w:val="18"/>
              </w:rPr>
            </w:pPr>
            <w:r w:rsidRPr="00B952C7">
              <w:rPr>
                <w:rFonts w:ascii="Calibri" w:hAnsi="Calibri" w:cs="Calibri"/>
                <w:b/>
                <w:color w:val="000000" w:themeColor="text1"/>
                <w:sz w:val="18"/>
                <w:szCs w:val="18"/>
              </w:rPr>
              <w:t>8</w:t>
            </w:r>
          </w:p>
        </w:tc>
        <w:tc>
          <w:tcPr>
            <w:tcW w:w="757" w:type="dxa"/>
            <w:vAlign w:val="bottom"/>
          </w:tcPr>
          <w:p w14:paraId="07462035" w14:textId="77777777" w:rsidR="008C1B8F" w:rsidRPr="00B952C7" w:rsidRDefault="008C1B8F" w:rsidP="008C1B8F">
            <w:pPr>
              <w:jc w:val="center"/>
              <w:rPr>
                <w:sz w:val="18"/>
                <w:szCs w:val="18"/>
              </w:rPr>
            </w:pPr>
            <w:r w:rsidRPr="00B952C7">
              <w:rPr>
                <w:rFonts w:ascii="Calibri" w:hAnsi="Calibri" w:cs="Calibri"/>
                <w:color w:val="000000"/>
                <w:sz w:val="18"/>
                <w:szCs w:val="18"/>
              </w:rPr>
              <w:t>5</w:t>
            </w:r>
          </w:p>
        </w:tc>
        <w:tc>
          <w:tcPr>
            <w:tcW w:w="758" w:type="dxa"/>
            <w:vAlign w:val="bottom"/>
          </w:tcPr>
          <w:p w14:paraId="284E3ED0" w14:textId="77777777" w:rsidR="008C1B8F" w:rsidRPr="00B952C7" w:rsidRDefault="008C1B8F" w:rsidP="008C1B8F">
            <w:pPr>
              <w:jc w:val="center"/>
              <w:rPr>
                <w:b/>
                <w:sz w:val="18"/>
                <w:szCs w:val="18"/>
              </w:rPr>
            </w:pPr>
            <w:r w:rsidRPr="00B952C7">
              <w:rPr>
                <w:rFonts w:ascii="Calibri" w:hAnsi="Calibri" w:cs="Calibri"/>
                <w:b/>
                <w:color w:val="000000" w:themeColor="text1"/>
                <w:sz w:val="18"/>
                <w:szCs w:val="18"/>
              </w:rPr>
              <w:t>20</w:t>
            </w:r>
          </w:p>
        </w:tc>
        <w:tc>
          <w:tcPr>
            <w:tcW w:w="757" w:type="dxa"/>
            <w:vAlign w:val="bottom"/>
          </w:tcPr>
          <w:p w14:paraId="5CCC75D2" w14:textId="77777777" w:rsidR="008C1B8F" w:rsidRPr="00B952C7" w:rsidRDefault="008C1B8F" w:rsidP="008C1B8F">
            <w:pPr>
              <w:jc w:val="center"/>
              <w:rPr>
                <w:sz w:val="18"/>
                <w:szCs w:val="18"/>
              </w:rPr>
            </w:pPr>
            <w:r w:rsidRPr="00B952C7">
              <w:rPr>
                <w:rFonts w:ascii="Calibri" w:hAnsi="Calibri" w:cs="Calibri"/>
                <w:color w:val="000000"/>
                <w:sz w:val="18"/>
                <w:szCs w:val="18"/>
              </w:rPr>
              <w:t>1</w:t>
            </w:r>
          </w:p>
        </w:tc>
        <w:tc>
          <w:tcPr>
            <w:tcW w:w="758" w:type="dxa"/>
            <w:vAlign w:val="bottom"/>
          </w:tcPr>
          <w:p w14:paraId="2AD0E556" w14:textId="77777777" w:rsidR="008C1B8F" w:rsidRPr="00B952C7" w:rsidRDefault="008C1B8F" w:rsidP="008C1B8F">
            <w:pPr>
              <w:jc w:val="center"/>
              <w:rPr>
                <w:b/>
                <w:sz w:val="18"/>
                <w:szCs w:val="18"/>
              </w:rPr>
            </w:pPr>
            <w:r w:rsidRPr="00B952C7">
              <w:rPr>
                <w:rFonts w:ascii="Calibri" w:hAnsi="Calibri" w:cs="Calibri"/>
                <w:b/>
                <w:color w:val="000000" w:themeColor="text1"/>
                <w:sz w:val="18"/>
                <w:szCs w:val="18"/>
              </w:rPr>
              <w:t>3</w:t>
            </w:r>
          </w:p>
        </w:tc>
        <w:tc>
          <w:tcPr>
            <w:tcW w:w="757" w:type="dxa"/>
            <w:vAlign w:val="bottom"/>
          </w:tcPr>
          <w:p w14:paraId="2AFAEB3C" w14:textId="77777777" w:rsidR="008C1B8F" w:rsidRPr="00B952C7" w:rsidRDefault="008C1B8F" w:rsidP="008C1B8F">
            <w:pPr>
              <w:jc w:val="center"/>
              <w:rPr>
                <w:sz w:val="18"/>
                <w:szCs w:val="18"/>
              </w:rPr>
            </w:pPr>
            <w:r w:rsidRPr="00B952C7">
              <w:rPr>
                <w:rFonts w:ascii="Calibri" w:hAnsi="Calibri" w:cs="Calibri"/>
                <w:color w:val="000000"/>
                <w:sz w:val="18"/>
                <w:szCs w:val="18"/>
              </w:rPr>
              <w:t>3</w:t>
            </w:r>
          </w:p>
        </w:tc>
        <w:tc>
          <w:tcPr>
            <w:tcW w:w="758" w:type="dxa"/>
            <w:vAlign w:val="bottom"/>
          </w:tcPr>
          <w:p w14:paraId="771F3236" w14:textId="77777777" w:rsidR="008C1B8F" w:rsidRPr="00B952C7" w:rsidRDefault="008C1B8F" w:rsidP="008C1B8F">
            <w:pPr>
              <w:jc w:val="center"/>
              <w:rPr>
                <w:b/>
                <w:sz w:val="18"/>
                <w:szCs w:val="18"/>
              </w:rPr>
            </w:pPr>
            <w:r w:rsidRPr="00B952C7">
              <w:rPr>
                <w:rFonts w:ascii="Calibri" w:hAnsi="Calibri" w:cs="Calibri"/>
                <w:b/>
                <w:color w:val="000000" w:themeColor="text1"/>
                <w:sz w:val="18"/>
                <w:szCs w:val="18"/>
              </w:rPr>
              <w:t>9</w:t>
            </w:r>
          </w:p>
        </w:tc>
        <w:tc>
          <w:tcPr>
            <w:tcW w:w="757" w:type="dxa"/>
          </w:tcPr>
          <w:p w14:paraId="02D64485" w14:textId="77777777" w:rsidR="008C1B8F" w:rsidRPr="00B952C7" w:rsidRDefault="008C1B8F" w:rsidP="008C1B8F">
            <w:pPr>
              <w:jc w:val="center"/>
              <w:rPr>
                <w:rFonts w:ascii="Calibri" w:hAnsi="Calibri" w:cs="Calibri"/>
                <w:color w:val="000000"/>
                <w:sz w:val="18"/>
                <w:szCs w:val="18"/>
              </w:rPr>
            </w:pPr>
            <w:r w:rsidRPr="00B952C7">
              <w:rPr>
                <w:rFonts w:ascii="Calibri" w:hAnsi="Calibri" w:cs="Calibri"/>
                <w:color w:val="000000" w:themeColor="text1"/>
                <w:sz w:val="18"/>
                <w:szCs w:val="18"/>
              </w:rPr>
              <w:t>15</w:t>
            </w:r>
          </w:p>
        </w:tc>
        <w:tc>
          <w:tcPr>
            <w:tcW w:w="757" w:type="dxa"/>
            <w:vAlign w:val="bottom"/>
          </w:tcPr>
          <w:p w14:paraId="710F6261" w14:textId="77777777" w:rsidR="008C1B8F" w:rsidRPr="00B952C7" w:rsidRDefault="008C1B8F" w:rsidP="008C1B8F">
            <w:pPr>
              <w:jc w:val="center"/>
              <w:rPr>
                <w:rFonts w:ascii="Calibri" w:hAnsi="Calibri" w:cs="Calibri"/>
                <w:b/>
                <w:color w:val="000000"/>
                <w:sz w:val="18"/>
                <w:szCs w:val="18"/>
              </w:rPr>
            </w:pPr>
            <w:r w:rsidRPr="00B952C7">
              <w:rPr>
                <w:rFonts w:ascii="Calibri" w:hAnsi="Calibri" w:cs="Calibri"/>
                <w:b/>
                <w:color w:val="000000" w:themeColor="text1"/>
                <w:sz w:val="18"/>
                <w:szCs w:val="18"/>
              </w:rPr>
              <w:t>60</w:t>
            </w:r>
          </w:p>
        </w:tc>
      </w:tr>
    </w:tbl>
    <w:p w14:paraId="79F09878" w14:textId="0E1C4247" w:rsidR="00BB3A3C" w:rsidRPr="00372E6E" w:rsidRDefault="00BB3A3C" w:rsidP="00544DC3">
      <w:pPr>
        <w:rPr>
          <w:lang w:val="en-US"/>
        </w:rPr>
      </w:pPr>
    </w:p>
    <w:p w14:paraId="5BC10C8D" w14:textId="77777777" w:rsidR="00666E0D" w:rsidRPr="00666E0D" w:rsidRDefault="00666E0D" w:rsidP="00666E0D">
      <w:pPr>
        <w:rPr>
          <w:lang w:val="en-US"/>
        </w:rPr>
      </w:pPr>
    </w:p>
    <w:p w14:paraId="0E655384" w14:textId="64777349" w:rsidR="00F64941" w:rsidRPr="00882469" w:rsidRDefault="00666E0D" w:rsidP="00882469">
      <w:pPr>
        <w:spacing w:line="276" w:lineRule="auto"/>
        <w:jc w:val="both"/>
        <w:rPr>
          <w:rFonts w:ascii="Times New Roman" w:hAnsi="Times New Roman"/>
          <w:sz w:val="22"/>
          <w:szCs w:val="22"/>
          <w:lang w:val="en-US"/>
        </w:rPr>
      </w:pPr>
      <w:r w:rsidRPr="197801CD">
        <w:rPr>
          <w:rFonts w:ascii="Times New Roman" w:hAnsi="Times New Roman"/>
          <w:sz w:val="22"/>
          <w:szCs w:val="22"/>
        </w:rPr>
        <w:t xml:space="preserve">Within the category of cost optimization, China has emerged as the top performer, primarily attributable to its capacity to manufacture components at considerably lower costs than other competitors. This cost advantage can be attributed to China's abundant human capital, which enables access to a cost-effective </w:t>
      </w:r>
      <w:r w:rsidRPr="197801CD">
        <w:rPr>
          <w:rFonts w:ascii="Times New Roman" w:hAnsi="Times New Roman"/>
          <w:sz w:val="22"/>
          <w:szCs w:val="22"/>
        </w:rPr>
        <w:lastRenderedPageBreak/>
        <w:t>labour force. Additionally, China</w:t>
      </w:r>
      <w:r w:rsidRPr="197801CD">
        <w:rPr>
          <w:rFonts w:ascii="Times New Roman" w:hAnsi="Times New Roman"/>
          <w:sz w:val="22"/>
          <w:szCs w:val="22"/>
        </w:rPr>
        <w:t xml:space="preserve"> </w:t>
      </w:r>
      <w:r w:rsidR="00164707">
        <w:rPr>
          <w:rFonts w:ascii="Times New Roman" w:hAnsi="Times New Roman"/>
          <w:sz w:val="22"/>
          <w:szCs w:val="22"/>
        </w:rPr>
        <w:t>has</w:t>
      </w:r>
      <w:r w:rsidRPr="197801CD">
        <w:rPr>
          <w:rFonts w:ascii="Times New Roman" w:hAnsi="Times New Roman"/>
          <w:sz w:val="22"/>
          <w:szCs w:val="22"/>
        </w:rPr>
        <w:t xml:space="preserve"> lower overhead expenses in comparison to countries like the USA and UK. Furthermore, its geographical proximity to South America offers logistical advantages, as transportation across the Pacific Ocean proves more efficient in terms of time and cost.</w:t>
      </w:r>
    </w:p>
    <w:p w14:paraId="4A31E3B4" w14:textId="77777777" w:rsidR="00666E0D" w:rsidRPr="00882469" w:rsidRDefault="00666E0D" w:rsidP="00882469">
      <w:pPr>
        <w:spacing w:line="276" w:lineRule="auto"/>
        <w:jc w:val="both"/>
        <w:rPr>
          <w:rFonts w:ascii="Times New Roman" w:hAnsi="Times New Roman"/>
          <w:sz w:val="22"/>
          <w:szCs w:val="22"/>
          <w:lang w:val="en-US"/>
        </w:rPr>
      </w:pPr>
    </w:p>
    <w:p w14:paraId="166211DA" w14:textId="137114F9" w:rsidR="00666E0D" w:rsidRPr="00882469" w:rsidRDefault="0094545B" w:rsidP="00882469">
      <w:pPr>
        <w:spacing w:line="276" w:lineRule="auto"/>
        <w:jc w:val="both"/>
        <w:rPr>
          <w:rFonts w:ascii="Times New Roman" w:hAnsi="Times New Roman"/>
          <w:sz w:val="22"/>
          <w:szCs w:val="22"/>
          <w:lang w:val="en-US"/>
        </w:rPr>
      </w:pPr>
      <w:r w:rsidRPr="197801CD">
        <w:rPr>
          <w:rFonts w:ascii="Times New Roman" w:hAnsi="Times New Roman"/>
          <w:sz w:val="22"/>
          <w:szCs w:val="22"/>
        </w:rPr>
        <w:t xml:space="preserve">Japan, Germany, and the USA exhibited exceptional performance in the labor availability category, </w:t>
      </w:r>
      <w:r w:rsidR="00581764">
        <w:rPr>
          <w:rFonts w:ascii="Times New Roman" w:hAnsi="Times New Roman"/>
          <w:sz w:val="22"/>
          <w:szCs w:val="22"/>
        </w:rPr>
        <w:t>as a</w:t>
      </w:r>
      <w:r w:rsidRPr="197801CD">
        <w:rPr>
          <w:rFonts w:ascii="Times New Roman" w:hAnsi="Times New Roman"/>
          <w:sz w:val="22"/>
          <w:szCs w:val="22"/>
        </w:rPr>
        <w:t xml:space="preserve"> study </w:t>
      </w:r>
      <w:r w:rsidR="001E48C1">
        <w:rPr>
          <w:rFonts w:ascii="Times New Roman" w:hAnsi="Times New Roman"/>
          <w:sz w:val="22"/>
          <w:szCs w:val="22"/>
        </w:rPr>
        <w:t xml:space="preserve">suggests they are all in </w:t>
      </w:r>
      <w:r w:rsidRPr="197801CD">
        <w:rPr>
          <w:rFonts w:ascii="Times New Roman" w:hAnsi="Times New Roman"/>
          <w:sz w:val="22"/>
          <w:szCs w:val="22"/>
        </w:rPr>
        <w:t xml:space="preserve">the top 10 countries </w:t>
      </w:r>
      <w:r w:rsidR="001E48C1">
        <w:rPr>
          <w:rFonts w:ascii="Times New Roman" w:hAnsi="Times New Roman"/>
          <w:sz w:val="22"/>
          <w:szCs w:val="22"/>
        </w:rPr>
        <w:t>known</w:t>
      </w:r>
      <w:r w:rsidRPr="197801CD">
        <w:rPr>
          <w:rFonts w:ascii="Times New Roman" w:hAnsi="Times New Roman"/>
          <w:sz w:val="22"/>
          <w:szCs w:val="22"/>
        </w:rPr>
        <w:t xml:space="preserve"> for producing highly skilled engineers worldwide. This positions these countries as prime sources for recruiting top talent, ensuring a smoother scalability process for Activelio when the time comes. </w:t>
      </w:r>
    </w:p>
    <w:p w14:paraId="625992D2" w14:textId="3296FE6C" w:rsidR="0094545B" w:rsidRPr="00882469" w:rsidRDefault="0094545B" w:rsidP="00882469">
      <w:pPr>
        <w:spacing w:line="276" w:lineRule="auto"/>
        <w:jc w:val="both"/>
        <w:rPr>
          <w:rFonts w:ascii="Times New Roman" w:hAnsi="Times New Roman"/>
          <w:sz w:val="22"/>
          <w:szCs w:val="22"/>
          <w:lang w:val="en-US"/>
        </w:rPr>
      </w:pPr>
    </w:p>
    <w:p w14:paraId="25888A7F" w14:textId="77777777" w:rsidR="00423C45" w:rsidRPr="00882469" w:rsidRDefault="00423C45" w:rsidP="00882469">
      <w:pPr>
        <w:spacing w:line="276" w:lineRule="auto"/>
        <w:ind w:left="360"/>
        <w:jc w:val="both"/>
        <w:rPr>
          <w:rFonts w:ascii="Times New Roman" w:hAnsi="Times New Roman"/>
          <w:sz w:val="22"/>
          <w:szCs w:val="22"/>
        </w:rPr>
      </w:pPr>
      <w:r w:rsidRPr="001C6386">
        <w:rPr>
          <w:rFonts w:ascii="Times New Roman" w:hAnsi="Times New Roman"/>
          <w:sz w:val="22"/>
          <w:szCs w:val="22"/>
          <w:highlight w:val="yellow"/>
        </w:rPr>
        <w:t>https://finance.yahoo.com/news/12-countries-produce-best-engineers-153649847.html</w:t>
      </w:r>
    </w:p>
    <w:p w14:paraId="74E92165" w14:textId="77777777" w:rsidR="0094545B" w:rsidRDefault="0094545B" w:rsidP="0063349E">
      <w:pPr>
        <w:spacing w:line="276" w:lineRule="auto"/>
        <w:rPr>
          <w:lang w:val="en-US"/>
        </w:rPr>
      </w:pPr>
    </w:p>
    <w:p w14:paraId="785FE941" w14:textId="24ECAE73" w:rsidR="00BF680E" w:rsidRPr="0063349E" w:rsidRDefault="0063349E" w:rsidP="0063349E">
      <w:pPr>
        <w:widowControl/>
        <w:spacing w:after="160" w:line="276" w:lineRule="auto"/>
        <w:jc w:val="both"/>
        <w:rPr>
          <w:rFonts w:asciiTheme="minorHAnsi" w:eastAsiaTheme="minorHAnsi" w:hAnsiTheme="minorHAnsi" w:cstheme="minorBidi"/>
          <w:sz w:val="22"/>
          <w:szCs w:val="22"/>
          <w:lang w:eastAsia="en-US"/>
        </w:rPr>
      </w:pPr>
      <w:r w:rsidRPr="0063349E">
        <w:rPr>
          <w:rFonts w:ascii="Times New Roman" w:eastAsiaTheme="minorHAnsi" w:hAnsi="Times New Roman" w:cstheme="minorBidi"/>
          <w:sz w:val="22"/>
          <w:szCs w:val="22"/>
          <w:lang w:eastAsia="en-US"/>
        </w:rPr>
        <w:t>Brazil performed the best in</w:t>
      </w:r>
      <w:r w:rsidR="00BF680E" w:rsidRPr="197801CD">
        <w:rPr>
          <w:rFonts w:ascii="Times New Roman" w:hAnsi="Times New Roman"/>
          <w:sz w:val="22"/>
          <w:szCs w:val="22"/>
        </w:rPr>
        <w:t xml:space="preserve"> market access due to its advantageous geographical location, which presents opportunities </w:t>
      </w:r>
      <w:r w:rsidRPr="0063349E">
        <w:rPr>
          <w:rFonts w:ascii="Times New Roman" w:eastAsiaTheme="minorHAnsi" w:hAnsi="Times New Roman" w:cstheme="minorBidi"/>
          <w:sz w:val="22"/>
          <w:szCs w:val="22"/>
          <w:lang w:eastAsia="en-US"/>
        </w:rPr>
        <w:t>to expand throughout</w:t>
      </w:r>
      <w:r w:rsidR="00BF680E" w:rsidRPr="197801CD">
        <w:rPr>
          <w:rFonts w:ascii="Times New Roman" w:hAnsi="Times New Roman"/>
          <w:sz w:val="22"/>
          <w:szCs w:val="22"/>
        </w:rPr>
        <w:t xml:space="preserve"> the South </w:t>
      </w:r>
      <w:r w:rsidRPr="0063349E">
        <w:rPr>
          <w:rFonts w:ascii="Times New Roman" w:eastAsiaTheme="minorHAnsi" w:hAnsi="Times New Roman" w:cstheme="minorBidi"/>
          <w:sz w:val="22"/>
          <w:szCs w:val="22"/>
          <w:lang w:eastAsia="en-US"/>
        </w:rPr>
        <w:t>America</w:t>
      </w:r>
      <w:r w:rsidR="00BF680E" w:rsidRPr="197801CD">
        <w:rPr>
          <w:rFonts w:ascii="Times New Roman" w:hAnsi="Times New Roman"/>
          <w:sz w:val="22"/>
          <w:szCs w:val="22"/>
        </w:rPr>
        <w:t xml:space="preserve"> region. </w:t>
      </w:r>
      <w:r w:rsidRPr="0063349E">
        <w:rPr>
          <w:rFonts w:ascii="Times New Roman" w:eastAsiaTheme="minorHAnsi" w:hAnsi="Times New Roman" w:cstheme="minorBidi"/>
          <w:sz w:val="22"/>
          <w:szCs w:val="22"/>
          <w:lang w:eastAsia="en-US"/>
        </w:rPr>
        <w:t xml:space="preserve">In addition, Brazil has a favourable proximity to Africa which is reliant on the agricultural industry. </w:t>
      </w:r>
    </w:p>
    <w:p w14:paraId="7F558505" w14:textId="12844BBE" w:rsidR="0094545B" w:rsidRPr="00585A9C" w:rsidRDefault="00BF680E" w:rsidP="00585A9C">
      <w:pPr>
        <w:spacing w:line="276" w:lineRule="auto"/>
        <w:jc w:val="both"/>
        <w:rPr>
          <w:rFonts w:ascii="Times New Roman" w:hAnsi="Times New Roman"/>
          <w:sz w:val="22"/>
          <w:szCs w:val="22"/>
          <w:lang w:val="en-US"/>
        </w:rPr>
      </w:pPr>
      <w:r w:rsidRPr="197801CD">
        <w:rPr>
          <w:rFonts w:ascii="Times New Roman" w:hAnsi="Times New Roman"/>
          <w:sz w:val="22"/>
          <w:szCs w:val="22"/>
        </w:rPr>
        <w:t>Additionally, the United Kingdom (UK) and the United States (USA) demonstrated strong performance in this category. The UK's location facilitates potential expansion into more developed Western European countries such as France and Germany. Similarly, the USA's geographical positioning allows for potential market access to Canada, Africa, and Western Europe.</w:t>
      </w:r>
    </w:p>
    <w:p w14:paraId="669A049E" w14:textId="77777777" w:rsidR="00BF680E" w:rsidRPr="00585A9C" w:rsidRDefault="00BF680E" w:rsidP="00585A9C">
      <w:pPr>
        <w:spacing w:line="276" w:lineRule="auto"/>
        <w:jc w:val="both"/>
        <w:rPr>
          <w:rFonts w:ascii="Times New Roman" w:hAnsi="Times New Roman"/>
          <w:sz w:val="22"/>
          <w:szCs w:val="22"/>
          <w:lang w:val="en-US"/>
        </w:rPr>
      </w:pPr>
    </w:p>
    <w:p w14:paraId="7B4A3223" w14:textId="77777777" w:rsidR="00F5022D" w:rsidRDefault="00F5022D" w:rsidP="00F5022D">
      <w:pPr>
        <w:spacing w:line="276" w:lineRule="auto"/>
        <w:jc w:val="both"/>
        <w:rPr>
          <w:rFonts w:ascii="Times New Roman" w:hAnsi="Times New Roman"/>
        </w:rPr>
      </w:pPr>
      <w:r w:rsidRPr="197801CD">
        <w:rPr>
          <w:rFonts w:ascii="Times New Roman" w:hAnsi="Times New Roman"/>
          <w:sz w:val="22"/>
          <w:szCs w:val="22"/>
        </w:rPr>
        <w:t xml:space="preserve">The United Kingdom (UK) exhibited </w:t>
      </w:r>
      <w:r>
        <w:rPr>
          <w:rFonts w:ascii="Times New Roman" w:hAnsi="Times New Roman"/>
        </w:rPr>
        <w:t xml:space="preserve">a strong </w:t>
      </w:r>
      <w:r w:rsidRPr="197801CD">
        <w:rPr>
          <w:rFonts w:ascii="Times New Roman" w:hAnsi="Times New Roman"/>
          <w:sz w:val="22"/>
          <w:szCs w:val="22"/>
        </w:rPr>
        <w:t>performance in the environmental consideration category, primarily due to its proactive promotion of policies such as the Climate Change Act (2008). This legislation mandates greenhouse gas emissions reduction targets, compelling businesses to commit to sustainable practices</w:t>
      </w:r>
      <w:r>
        <w:rPr>
          <w:rFonts w:ascii="Times New Roman" w:hAnsi="Times New Roman"/>
        </w:rPr>
        <w:t xml:space="preserve">. </w:t>
      </w:r>
    </w:p>
    <w:p w14:paraId="067D3B69" w14:textId="3D439C36" w:rsidR="00A13759" w:rsidRPr="00585A9C" w:rsidRDefault="004054A5" w:rsidP="00585A9C">
      <w:pPr>
        <w:spacing w:line="276" w:lineRule="auto"/>
        <w:jc w:val="both"/>
        <w:rPr>
          <w:rFonts w:ascii="Times New Roman" w:hAnsi="Times New Roman"/>
          <w:sz w:val="22"/>
          <w:szCs w:val="22"/>
          <w:lang w:val="en-US"/>
        </w:rPr>
      </w:pPr>
      <w:r w:rsidRPr="004054A5">
        <w:rPr>
          <w:rFonts w:ascii="Times New Roman" w:hAnsi="Times New Roman"/>
          <w:sz w:val="22"/>
          <w:szCs w:val="22"/>
          <w:highlight w:val="yellow"/>
          <w:lang w:val="en-US"/>
        </w:rPr>
        <w:t>https://friendsoftheearth.uk/climate/how-climate-change-act-helped-us-hold-government-account</w:t>
      </w:r>
    </w:p>
    <w:p w14:paraId="18B5CFE3" w14:textId="77777777" w:rsidR="00B338D1" w:rsidRPr="00B338D1" w:rsidRDefault="00B338D1" w:rsidP="00B338D1">
      <w:pPr>
        <w:spacing w:line="276" w:lineRule="auto"/>
        <w:jc w:val="both"/>
        <w:rPr>
          <w:rFonts w:ascii="Times New Roman" w:hAnsi="Times New Roman"/>
          <w:sz w:val="22"/>
          <w:szCs w:val="22"/>
          <w:lang w:val="en-US"/>
        </w:rPr>
      </w:pPr>
      <w:r w:rsidRPr="00B338D1">
        <w:rPr>
          <w:rFonts w:ascii="Times New Roman" w:hAnsi="Times New Roman"/>
          <w:sz w:val="22"/>
          <w:szCs w:val="22"/>
        </w:rPr>
        <w:t>Similarly, Germany received strong scores in this category, by having policies such as the Renewable Energy Sources Act (EEG). This initiative allows the expansion of renewable energy adoption within businesses by providing long-term contracts that incentivize the use of clean energy solutions into Germany's corporate landscape.</w:t>
      </w:r>
    </w:p>
    <w:p w14:paraId="198B5F3A" w14:textId="5FE5C278" w:rsidR="00A13759" w:rsidRPr="00585A9C" w:rsidRDefault="0050098F" w:rsidP="00585A9C">
      <w:pPr>
        <w:spacing w:line="276" w:lineRule="auto"/>
        <w:jc w:val="both"/>
        <w:rPr>
          <w:rFonts w:ascii="Times New Roman" w:hAnsi="Times New Roman"/>
          <w:sz w:val="22"/>
          <w:szCs w:val="22"/>
          <w:lang w:val="en-US"/>
        </w:rPr>
      </w:pPr>
      <w:r w:rsidRPr="0050098F">
        <w:rPr>
          <w:rFonts w:ascii="Times New Roman" w:hAnsi="Times New Roman"/>
          <w:sz w:val="22"/>
          <w:szCs w:val="22"/>
          <w:highlight w:val="yellow"/>
          <w:lang w:val="en-US"/>
        </w:rPr>
        <w:t>https://cms-lawnow.com/en/ealerts/2022/08/the-german-renewable-energy-sources-act-2023-eeg-2023-has-been-passed-a-new-framework-for-renewable-energy</w:t>
      </w:r>
    </w:p>
    <w:p w14:paraId="09334150" w14:textId="1F5E4828" w:rsidR="00D6620B" w:rsidRPr="00585A9C" w:rsidRDefault="00D6620B" w:rsidP="00585A9C">
      <w:pPr>
        <w:spacing w:line="276" w:lineRule="auto"/>
        <w:jc w:val="both"/>
        <w:rPr>
          <w:rFonts w:ascii="Times New Roman" w:hAnsi="Times New Roman"/>
          <w:sz w:val="22"/>
          <w:szCs w:val="22"/>
          <w:lang w:val="en-US"/>
        </w:rPr>
      </w:pPr>
      <w:r w:rsidRPr="197801CD">
        <w:rPr>
          <w:rFonts w:ascii="Times New Roman" w:hAnsi="Times New Roman"/>
          <w:sz w:val="22"/>
          <w:szCs w:val="22"/>
        </w:rPr>
        <w:t>Given that the majority of Activelio's suppliers are located within the UK, it follows that manufacturing the product in the UK would be the most advantageous option. However, it is important to note that several other countries have also performed well in</w:t>
      </w:r>
      <w:r w:rsidRPr="197801CD">
        <w:rPr>
          <w:rFonts w:ascii="Times New Roman" w:hAnsi="Times New Roman"/>
          <w:sz w:val="22"/>
          <w:szCs w:val="22"/>
        </w:rPr>
        <w:t xml:space="preserve"> </w:t>
      </w:r>
      <w:r w:rsidR="00F36E73">
        <w:rPr>
          <w:rFonts w:ascii="Times New Roman" w:hAnsi="Times New Roman"/>
          <w:sz w:val="22"/>
          <w:szCs w:val="22"/>
        </w:rPr>
        <w:t xml:space="preserve">the </w:t>
      </w:r>
      <w:r w:rsidR="003A4444">
        <w:rPr>
          <w:rFonts w:ascii="Times New Roman" w:hAnsi="Times New Roman"/>
          <w:sz w:val="22"/>
          <w:szCs w:val="22"/>
        </w:rPr>
        <w:t>p</w:t>
      </w:r>
      <w:r w:rsidR="00F36E73" w:rsidRPr="00F36E73">
        <w:rPr>
          <w:rFonts w:ascii="Times New Roman" w:hAnsi="Times New Roman"/>
          <w:sz w:val="22"/>
          <w:szCs w:val="22"/>
        </w:rPr>
        <w:t>roximity to suppliers</w:t>
      </w:r>
      <w:r w:rsidRPr="197801CD">
        <w:rPr>
          <w:rFonts w:ascii="Times New Roman" w:hAnsi="Times New Roman"/>
          <w:sz w:val="22"/>
          <w:szCs w:val="22"/>
        </w:rPr>
        <w:t xml:space="preserve"> category, primarily due to their strategic geographical positioning. For instance, Germany, being situated in Western Europe, offers </w:t>
      </w:r>
      <w:r w:rsidR="003A4444" w:rsidRPr="197801CD">
        <w:rPr>
          <w:rFonts w:ascii="Times New Roman" w:hAnsi="Times New Roman"/>
          <w:sz w:val="22"/>
          <w:szCs w:val="22"/>
        </w:rPr>
        <w:t>favourable</w:t>
      </w:r>
      <w:r w:rsidRPr="197801CD">
        <w:rPr>
          <w:rFonts w:ascii="Times New Roman" w:hAnsi="Times New Roman"/>
          <w:sz w:val="22"/>
          <w:szCs w:val="22"/>
        </w:rPr>
        <w:t xml:space="preserve"> proximity to key markets. Similarly, countries like the United States have the advantage of convenient access to the UK through shipping routes. These factors make these countries viable alternatives to consider for manufacturing, as they provide </w:t>
      </w:r>
      <w:r w:rsidR="00457C34" w:rsidRPr="197801CD">
        <w:rPr>
          <w:rFonts w:ascii="Times New Roman" w:hAnsi="Times New Roman"/>
          <w:sz w:val="22"/>
          <w:szCs w:val="22"/>
        </w:rPr>
        <w:t>favourable</w:t>
      </w:r>
      <w:r w:rsidRPr="197801CD">
        <w:rPr>
          <w:rFonts w:ascii="Times New Roman" w:hAnsi="Times New Roman"/>
          <w:sz w:val="22"/>
          <w:szCs w:val="22"/>
        </w:rPr>
        <w:t xml:space="preserve"> logistics and potential market opportunities in alignment with Activelio</w:t>
      </w:r>
      <w:r w:rsidR="00457C34">
        <w:rPr>
          <w:rFonts w:ascii="Times New Roman" w:hAnsi="Times New Roman"/>
          <w:sz w:val="22"/>
          <w:szCs w:val="22"/>
        </w:rPr>
        <w:t xml:space="preserve"> AgriTech’</w:t>
      </w:r>
      <w:r w:rsidRPr="197801CD">
        <w:rPr>
          <w:rFonts w:ascii="Times New Roman" w:hAnsi="Times New Roman"/>
          <w:sz w:val="22"/>
          <w:szCs w:val="22"/>
        </w:rPr>
        <w:t>s supply chain requirements.</w:t>
      </w:r>
    </w:p>
    <w:p w14:paraId="080FCF97" w14:textId="77777777" w:rsidR="00D6620B" w:rsidRPr="00D6620B" w:rsidRDefault="00D6620B" w:rsidP="00D6620B">
      <w:pPr>
        <w:rPr>
          <w:lang w:val="en-US"/>
        </w:rPr>
      </w:pPr>
    </w:p>
    <w:p w14:paraId="7294DFEF" w14:textId="05040D2F" w:rsidR="00A13759" w:rsidRDefault="07E52FB1" w:rsidP="006F75C7">
      <w:pPr>
        <w:keepNext/>
        <w:jc w:val="center"/>
      </w:pPr>
      <w:r>
        <w:rPr>
          <w:noProof/>
        </w:rPr>
        <w:lastRenderedPageBreak/>
        <w:drawing>
          <wp:inline distT="0" distB="0" distL="0" distR="0" wp14:anchorId="6EC7DC8C" wp14:editId="08E85644">
            <wp:extent cx="4205272" cy="2604994"/>
            <wp:effectExtent l="12700" t="12700" r="11430" b="11430"/>
            <wp:docPr id="789286723" name="Picture 789286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9286723"/>
                    <pic:cNvPicPr/>
                  </pic:nvPicPr>
                  <pic:blipFill rotWithShape="1">
                    <a:blip r:embed="rId48">
                      <a:extLst>
                        <a:ext uri="{28A0092B-C50C-407E-A947-70E740481C1C}">
                          <a14:useLocalDpi xmlns:a14="http://schemas.microsoft.com/office/drawing/2010/main" val="0"/>
                        </a:ext>
                      </a:extLst>
                    </a:blip>
                    <a:srcRect t="5920"/>
                    <a:stretch/>
                  </pic:blipFill>
                  <pic:spPr bwMode="auto">
                    <a:xfrm>
                      <a:off x="0" y="0"/>
                      <a:ext cx="4230522" cy="2620635"/>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B576EAF" w14:textId="47417936" w:rsidR="00911B44" w:rsidRPr="00911B44" w:rsidRDefault="006F75C7" w:rsidP="006F75C7">
      <w:pPr>
        <w:pStyle w:val="Caption"/>
        <w:jc w:val="center"/>
        <w:rPr>
          <w:lang w:val="en-US"/>
        </w:rPr>
      </w:pPr>
      <w:r w:rsidRPr="006F75C7">
        <w:rPr>
          <w:sz w:val="21"/>
          <w:szCs w:val="21"/>
        </w:rPr>
        <w:t xml:space="preserve">Figure </w:t>
      </w:r>
      <w:r w:rsidRPr="006F75C7">
        <w:rPr>
          <w:sz w:val="21"/>
          <w:szCs w:val="21"/>
        </w:rPr>
        <w:fldChar w:fldCharType="begin"/>
      </w:r>
      <w:r w:rsidRPr="006F75C7">
        <w:rPr>
          <w:sz w:val="21"/>
          <w:szCs w:val="21"/>
        </w:rPr>
        <w:instrText xml:space="preserve"> SEQ Figure \* ARABIC </w:instrText>
      </w:r>
      <w:r w:rsidRPr="006F75C7">
        <w:rPr>
          <w:sz w:val="21"/>
          <w:szCs w:val="21"/>
        </w:rPr>
        <w:fldChar w:fldCharType="separate"/>
      </w:r>
      <w:r w:rsidR="007140EC">
        <w:rPr>
          <w:noProof/>
          <w:sz w:val="21"/>
          <w:szCs w:val="21"/>
        </w:rPr>
        <w:t>30</w:t>
      </w:r>
      <w:r w:rsidRPr="006F75C7">
        <w:rPr>
          <w:sz w:val="21"/>
          <w:szCs w:val="21"/>
        </w:rPr>
        <w:fldChar w:fldCharType="end"/>
      </w:r>
      <w:r w:rsidRPr="006F75C7">
        <w:rPr>
          <w:sz w:val="21"/>
          <w:szCs w:val="21"/>
        </w:rPr>
        <w:t xml:space="preserve"> - Decision matrix results</w:t>
      </w:r>
    </w:p>
    <w:p w14:paraId="3E5EB3DE" w14:textId="2CCD106A" w:rsidR="00856AE5" w:rsidRPr="00856AE5" w:rsidRDefault="68339A18" w:rsidP="4B53B451">
      <w:pPr>
        <w:widowControl/>
        <w:spacing w:after="160" w:line="276" w:lineRule="auto"/>
        <w:jc w:val="both"/>
        <w:rPr>
          <w:rFonts w:ascii="Times New Roman" w:eastAsiaTheme="minorEastAsia" w:hAnsi="Times New Roman" w:cstheme="minorBidi"/>
          <w:sz w:val="22"/>
          <w:szCs w:val="22"/>
          <w:lang w:val="en-US" w:eastAsia="en-US"/>
        </w:rPr>
      </w:pPr>
      <w:r w:rsidRPr="4B53B451">
        <w:rPr>
          <w:rFonts w:ascii="Times New Roman" w:eastAsiaTheme="minorEastAsia" w:hAnsi="Times New Roman" w:cstheme="minorBidi"/>
          <w:sz w:val="22"/>
          <w:szCs w:val="22"/>
          <w:lang w:eastAsia="en-US"/>
        </w:rPr>
        <w:t xml:space="preserve">As shown in </w:t>
      </w:r>
      <w:r w:rsidRPr="4B53B451">
        <w:rPr>
          <w:rFonts w:ascii="Times New Roman" w:eastAsiaTheme="minorEastAsia" w:hAnsi="Times New Roman" w:cstheme="minorBidi"/>
          <w:sz w:val="22"/>
          <w:szCs w:val="22"/>
          <w:highlight w:val="yellow"/>
          <w:lang w:eastAsia="en-US"/>
        </w:rPr>
        <w:t>Table</w:t>
      </w:r>
      <w:r w:rsidRPr="4B53B451">
        <w:rPr>
          <w:rFonts w:ascii="Times New Roman" w:eastAsiaTheme="minorEastAsia" w:hAnsi="Times New Roman" w:cstheme="minorBidi"/>
          <w:sz w:val="22"/>
          <w:szCs w:val="22"/>
          <w:lang w:eastAsia="en-US"/>
        </w:rPr>
        <w:t xml:space="preserve"> XXXX and </w:t>
      </w:r>
      <w:r w:rsidRPr="4B53B451">
        <w:rPr>
          <w:rFonts w:ascii="Times New Roman" w:eastAsiaTheme="minorEastAsia" w:hAnsi="Times New Roman" w:cstheme="minorBidi"/>
          <w:sz w:val="22"/>
          <w:szCs w:val="22"/>
          <w:highlight w:val="yellow"/>
          <w:lang w:eastAsia="en-US"/>
        </w:rPr>
        <w:t>Figure</w:t>
      </w:r>
      <w:r w:rsidRPr="4B53B451">
        <w:rPr>
          <w:rFonts w:ascii="Times New Roman" w:eastAsiaTheme="minorEastAsia" w:hAnsi="Times New Roman" w:cstheme="minorBidi"/>
          <w:sz w:val="22"/>
          <w:szCs w:val="22"/>
          <w:lang w:eastAsia="en-US"/>
        </w:rPr>
        <w:t xml:space="preserve"> xxxx, the United Kingdom (UK) is the most suitable country for the manufacturing and assembly of the Ray-Zer Mk1. Consideration was also given to other countries during this investigation, and some of these countries may become more relevant in the future when Activelio AgriTech transitions from mostly sourcing components from the UK to exploring options in Asia, such as China and Taiwan. This strategic shift would enable Activelio AgriTech to capitalize on the advantages offered by these regions in terms of manufacturing capabilities and supply chain optimization. While the UK currently stands out as the optimal choice, the evolving landscape of global manufacturing highlights the potential for future adaptations and expansions to other regions. </w:t>
      </w:r>
    </w:p>
    <w:p w14:paraId="1BE6705F" w14:textId="77777777" w:rsidR="0017120C" w:rsidRPr="00585A9C" w:rsidRDefault="0017120C" w:rsidP="00585A9C">
      <w:pPr>
        <w:jc w:val="both"/>
        <w:rPr>
          <w:rFonts w:ascii="Times New Roman" w:hAnsi="Times New Roman"/>
          <w:sz w:val="22"/>
          <w:szCs w:val="22"/>
          <w:lang w:val="en-US"/>
        </w:rPr>
      </w:pPr>
    </w:p>
    <w:p w14:paraId="2F965E99" w14:textId="4EDB6A0E" w:rsidR="00950225" w:rsidRPr="00585A9C" w:rsidRDefault="00950225" w:rsidP="00585A9C">
      <w:pPr>
        <w:pStyle w:val="Heading2"/>
        <w:rPr>
          <w:lang w:val="en-US"/>
        </w:rPr>
      </w:pPr>
      <w:bookmarkStart w:id="46" w:name="_Toc137402976"/>
      <w:r>
        <w:t>Manufacturing Process:</w:t>
      </w:r>
      <w:bookmarkEnd w:id="46"/>
      <w:r>
        <w:t xml:space="preserve"> </w:t>
      </w:r>
    </w:p>
    <w:p w14:paraId="15A0D74D" w14:textId="77777777" w:rsidR="00950225" w:rsidRPr="00585A9C" w:rsidRDefault="00950225" w:rsidP="00585A9C">
      <w:pPr>
        <w:jc w:val="both"/>
        <w:rPr>
          <w:rFonts w:ascii="Times New Roman" w:hAnsi="Times New Roman"/>
          <w:sz w:val="22"/>
          <w:szCs w:val="22"/>
          <w:lang w:val="en-US"/>
        </w:rPr>
      </w:pPr>
    </w:p>
    <w:p w14:paraId="5ABA0F87" w14:textId="243541F3" w:rsidR="007E0701" w:rsidRPr="00585A9C" w:rsidRDefault="007E0701" w:rsidP="00C112A8">
      <w:pPr>
        <w:spacing w:line="276" w:lineRule="auto"/>
        <w:jc w:val="both"/>
        <w:rPr>
          <w:rFonts w:ascii="Times New Roman" w:hAnsi="Times New Roman"/>
          <w:sz w:val="22"/>
          <w:szCs w:val="22"/>
          <w:lang w:val="en-US"/>
        </w:rPr>
      </w:pPr>
      <w:r w:rsidRPr="197801CD">
        <w:rPr>
          <w:rFonts w:ascii="Times New Roman" w:hAnsi="Times New Roman"/>
          <w:sz w:val="22"/>
          <w:szCs w:val="22"/>
        </w:rPr>
        <w:t xml:space="preserve">This section of the report aims to </w:t>
      </w:r>
      <w:r w:rsidR="00C112A8" w:rsidRPr="00C112A8">
        <w:rPr>
          <w:rFonts w:ascii="Times New Roman" w:hAnsi="Times New Roman"/>
          <w:sz w:val="22"/>
          <w:szCs w:val="22"/>
        </w:rPr>
        <w:t>show</w:t>
      </w:r>
      <w:r w:rsidRPr="197801CD">
        <w:rPr>
          <w:rFonts w:ascii="Times New Roman" w:hAnsi="Times New Roman"/>
          <w:sz w:val="22"/>
          <w:szCs w:val="22"/>
        </w:rPr>
        <w:t xml:space="preserve"> the assembly and manufacturing processes </w:t>
      </w:r>
      <w:r w:rsidR="00C112A8" w:rsidRPr="00C112A8">
        <w:rPr>
          <w:rFonts w:ascii="Times New Roman" w:hAnsi="Times New Roman"/>
          <w:sz w:val="22"/>
          <w:szCs w:val="22"/>
        </w:rPr>
        <w:t>used</w:t>
      </w:r>
      <w:r w:rsidRPr="197801CD">
        <w:rPr>
          <w:rFonts w:ascii="Times New Roman" w:hAnsi="Times New Roman"/>
          <w:sz w:val="22"/>
          <w:szCs w:val="22"/>
        </w:rPr>
        <w:t xml:space="preserve"> within the Activelio </w:t>
      </w:r>
      <w:r w:rsidR="00C112A8" w:rsidRPr="00C112A8">
        <w:rPr>
          <w:rFonts w:ascii="Times New Roman" w:hAnsi="Times New Roman"/>
          <w:sz w:val="22"/>
          <w:szCs w:val="22"/>
        </w:rPr>
        <w:t xml:space="preserve">AgriTech </w:t>
      </w:r>
      <w:r w:rsidRPr="197801CD">
        <w:rPr>
          <w:rFonts w:ascii="Times New Roman" w:hAnsi="Times New Roman"/>
          <w:sz w:val="22"/>
          <w:szCs w:val="22"/>
        </w:rPr>
        <w:t>facility</w:t>
      </w:r>
      <w:r w:rsidR="00C112A8" w:rsidRPr="00C112A8">
        <w:rPr>
          <w:rFonts w:ascii="Times New Roman" w:hAnsi="Times New Roman"/>
          <w:sz w:val="22"/>
          <w:szCs w:val="22"/>
        </w:rPr>
        <w:t xml:space="preserve">, with the </w:t>
      </w:r>
      <w:r w:rsidRPr="197801CD">
        <w:rPr>
          <w:rFonts w:ascii="Times New Roman" w:hAnsi="Times New Roman"/>
          <w:sz w:val="22"/>
          <w:szCs w:val="22"/>
        </w:rPr>
        <w:t xml:space="preserve">objective to establish </w:t>
      </w:r>
      <w:r w:rsidR="00C112A8" w:rsidRPr="00C112A8">
        <w:rPr>
          <w:rFonts w:ascii="Times New Roman" w:hAnsi="Times New Roman"/>
          <w:sz w:val="22"/>
          <w:szCs w:val="22"/>
        </w:rPr>
        <w:t xml:space="preserve">manufacturing </w:t>
      </w:r>
      <w:r w:rsidRPr="197801CD">
        <w:rPr>
          <w:rFonts w:ascii="Times New Roman" w:hAnsi="Times New Roman"/>
          <w:sz w:val="22"/>
          <w:szCs w:val="22"/>
        </w:rPr>
        <w:t xml:space="preserve">credibility of Activelio </w:t>
      </w:r>
      <w:r w:rsidR="00C112A8" w:rsidRPr="00C112A8">
        <w:rPr>
          <w:rFonts w:ascii="Times New Roman" w:hAnsi="Times New Roman"/>
          <w:sz w:val="22"/>
          <w:szCs w:val="22"/>
        </w:rPr>
        <w:t>AgriTech to</w:t>
      </w:r>
      <w:r w:rsidRPr="197801CD">
        <w:rPr>
          <w:rFonts w:ascii="Times New Roman" w:hAnsi="Times New Roman"/>
          <w:sz w:val="22"/>
          <w:szCs w:val="22"/>
        </w:rPr>
        <w:t xml:space="preserve"> potential investors and individuals interested in the company.</w:t>
      </w:r>
    </w:p>
    <w:p w14:paraId="6A4BEC3E" w14:textId="77777777" w:rsidR="00693B65" w:rsidRDefault="2CF9D6D5" w:rsidP="00693B65">
      <w:pPr>
        <w:keepNext/>
        <w:jc w:val="center"/>
      </w:pPr>
      <w:r>
        <w:rPr>
          <w:noProof/>
        </w:rPr>
        <w:lastRenderedPageBreak/>
        <w:drawing>
          <wp:inline distT="0" distB="0" distL="0" distR="0" wp14:anchorId="48CE9787" wp14:editId="6A88D6B1">
            <wp:extent cx="3949700" cy="5586562"/>
            <wp:effectExtent l="12700" t="12700" r="12700" b="14605"/>
            <wp:docPr id="7" name="Picture 7"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pic:nvPicPr>
                  <pic:blipFill>
                    <a:blip r:embed="rId49">
                      <a:extLst>
                        <a:ext uri="{FF2B5EF4-FFF2-40B4-BE49-F238E27FC236}">
                          <a16:creationId xmlns:ask="http://schemas.microsoft.com/office/drawing/2018/sketchyshapes" xmlns="" xmlns:o="urn:schemas-microsoft-com:office:office" xmlns:v="urn:schemas-microsoft-com:vml" xmlns:w10="urn:schemas-microsoft-com:office:word" xmlns:w="http://schemas.openxmlformats.org/wordprocessingml/2006/main" xmlns:a14="http://schemas.microsoft.com/office/drawing/2010/main" xmlns:c="http://schemas.openxmlformats.org/drawingml/2006/chart" xmlns:a16="http://schemas.microsoft.com/office/drawing/2014/main" xmlns:arto="http://schemas.microsoft.com/office/word/2006/arto" xmlns:asvg="http://schemas.microsoft.com/office/drawing/2016/SVG/main" id="{90BDAB03-80E3-3421-ED60-CEF49FD2A2C8}"/>
                        </a:ext>
                      </a:extLst>
                    </a:blip>
                    <a:stretch>
                      <a:fillRect/>
                    </a:stretch>
                  </pic:blipFill>
                  <pic:spPr>
                    <a:xfrm>
                      <a:off x="0" y="0"/>
                      <a:ext cx="3978166" cy="5626825"/>
                    </a:xfrm>
                    <a:prstGeom prst="rect">
                      <a:avLst/>
                    </a:prstGeom>
                    <a:ln w="12700">
                      <a:solidFill>
                        <a:schemeClr val="tx1"/>
                      </a:solidFill>
                    </a:ln>
                  </pic:spPr>
                </pic:pic>
              </a:graphicData>
            </a:graphic>
          </wp:inline>
        </w:drawing>
      </w:r>
    </w:p>
    <w:p w14:paraId="1F7F56DC" w14:textId="5C525516" w:rsidR="00585A9C" w:rsidRPr="007140EC" w:rsidRDefault="00693B65" w:rsidP="007140EC">
      <w:pPr>
        <w:pStyle w:val="Caption"/>
        <w:jc w:val="center"/>
        <w:rPr>
          <w:sz w:val="21"/>
          <w:szCs w:val="21"/>
          <w:lang w:val="en-US"/>
        </w:rPr>
      </w:pPr>
      <w:r w:rsidRPr="007140EC">
        <w:rPr>
          <w:sz w:val="21"/>
          <w:szCs w:val="21"/>
        </w:rPr>
        <w:t xml:space="preserve">Figure </w:t>
      </w:r>
      <w:r w:rsidRPr="007140EC">
        <w:rPr>
          <w:sz w:val="21"/>
          <w:szCs w:val="21"/>
        </w:rPr>
        <w:fldChar w:fldCharType="begin"/>
      </w:r>
      <w:r w:rsidRPr="007140EC">
        <w:rPr>
          <w:sz w:val="21"/>
          <w:szCs w:val="21"/>
        </w:rPr>
        <w:instrText xml:space="preserve"> SEQ Figure \* ARABIC </w:instrText>
      </w:r>
      <w:r w:rsidRPr="007140EC">
        <w:rPr>
          <w:sz w:val="21"/>
          <w:szCs w:val="21"/>
        </w:rPr>
        <w:fldChar w:fldCharType="separate"/>
      </w:r>
      <w:r w:rsidR="007140EC" w:rsidRPr="007140EC">
        <w:rPr>
          <w:noProof/>
          <w:sz w:val="21"/>
          <w:szCs w:val="21"/>
        </w:rPr>
        <w:t>31</w:t>
      </w:r>
      <w:r w:rsidRPr="007140EC">
        <w:rPr>
          <w:sz w:val="21"/>
          <w:szCs w:val="21"/>
        </w:rPr>
        <w:fldChar w:fldCharType="end"/>
      </w:r>
      <w:r w:rsidRPr="007140EC">
        <w:rPr>
          <w:sz w:val="21"/>
          <w:szCs w:val="21"/>
        </w:rPr>
        <w:t xml:space="preserve"> - Overview for manufacturing and assembly process</w:t>
      </w:r>
    </w:p>
    <w:p w14:paraId="2BCD85D0" w14:textId="6EC653BC" w:rsidR="00073ED9" w:rsidRPr="00585A9C" w:rsidRDefault="00603617" w:rsidP="00585A9C">
      <w:pPr>
        <w:jc w:val="both"/>
        <w:rPr>
          <w:rFonts w:ascii="Times New Roman" w:hAnsi="Times New Roman"/>
          <w:sz w:val="22"/>
          <w:szCs w:val="22"/>
          <w:lang w:val="en-US"/>
        </w:rPr>
      </w:pPr>
      <w:r w:rsidRPr="00B96F60">
        <w:rPr>
          <w:rFonts w:ascii="Times New Roman" w:hAnsi="Times New Roman"/>
          <w:sz w:val="22"/>
          <w:szCs w:val="22"/>
          <w:highlight w:val="yellow"/>
        </w:rPr>
        <w:t>Figure</w:t>
      </w:r>
      <w:r w:rsidRPr="197801CD">
        <w:rPr>
          <w:rFonts w:ascii="Times New Roman" w:hAnsi="Times New Roman"/>
          <w:sz w:val="22"/>
          <w:szCs w:val="22"/>
        </w:rPr>
        <w:t xml:space="preserve"> XXXX presents </w:t>
      </w:r>
      <w:r w:rsidR="00F95576" w:rsidRPr="197801CD">
        <w:rPr>
          <w:rFonts w:ascii="Times New Roman" w:hAnsi="Times New Roman"/>
          <w:sz w:val="22"/>
          <w:szCs w:val="22"/>
        </w:rPr>
        <w:t>an</w:t>
      </w:r>
      <w:r w:rsidRPr="197801CD">
        <w:rPr>
          <w:rFonts w:ascii="Times New Roman" w:hAnsi="Times New Roman"/>
          <w:sz w:val="22"/>
          <w:szCs w:val="22"/>
        </w:rPr>
        <w:t xml:space="preserve"> overview of the entire manufacturing process, </w:t>
      </w:r>
      <w:r w:rsidR="0042606C">
        <w:rPr>
          <w:rFonts w:ascii="Times New Roman" w:hAnsi="Times New Roman"/>
          <w:sz w:val="22"/>
          <w:szCs w:val="22"/>
        </w:rPr>
        <w:t xml:space="preserve">showing </w:t>
      </w:r>
      <w:r w:rsidRPr="197801CD">
        <w:rPr>
          <w:rFonts w:ascii="Times New Roman" w:hAnsi="Times New Roman"/>
          <w:sz w:val="22"/>
          <w:szCs w:val="22"/>
        </w:rPr>
        <w:t>the journey from supply to delivery. A more detailed breakdown will be later provided to showcase the assembly process of the body, wheel/suspension and electronics.</w:t>
      </w:r>
    </w:p>
    <w:p w14:paraId="67D26D73" w14:textId="77777777" w:rsidR="00073ED9" w:rsidRPr="00585A9C" w:rsidRDefault="00073ED9" w:rsidP="00585A9C">
      <w:pPr>
        <w:rPr>
          <w:rFonts w:ascii="Times New Roman" w:hAnsi="Times New Roman"/>
          <w:sz w:val="22"/>
          <w:szCs w:val="22"/>
          <w:lang w:val="en-US"/>
        </w:rPr>
      </w:pPr>
    </w:p>
    <w:p w14:paraId="38606374" w14:textId="77777777" w:rsidR="00693B65" w:rsidRDefault="7E96C61B" w:rsidP="00693B65">
      <w:pPr>
        <w:keepNext/>
        <w:jc w:val="center"/>
      </w:pPr>
      <w:r>
        <w:rPr>
          <w:noProof/>
        </w:rPr>
        <w:lastRenderedPageBreak/>
        <w:drawing>
          <wp:inline distT="0" distB="0" distL="0" distR="0" wp14:anchorId="34CF3BC9" wp14:editId="29EC9F8E">
            <wp:extent cx="4285871" cy="4030382"/>
            <wp:effectExtent l="12700" t="12700" r="6985" b="8255"/>
            <wp:docPr id="494582035" name="Picture 494582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4582035"/>
                    <pic:cNvPicPr/>
                  </pic:nvPicPr>
                  <pic:blipFill>
                    <a:blip r:embed="rId50">
                      <a:extLst>
                        <a:ext uri="{28A0092B-C50C-407E-A947-70E740481C1C}">
                          <a14:useLocalDpi xmlns:a14="http://schemas.microsoft.com/office/drawing/2010/main" val="0"/>
                        </a:ext>
                      </a:extLst>
                    </a:blip>
                    <a:stretch>
                      <a:fillRect/>
                    </a:stretch>
                  </pic:blipFill>
                  <pic:spPr>
                    <a:xfrm>
                      <a:off x="0" y="0"/>
                      <a:ext cx="4297263" cy="4041095"/>
                    </a:xfrm>
                    <a:prstGeom prst="rect">
                      <a:avLst/>
                    </a:prstGeom>
                    <a:ln w="12700">
                      <a:solidFill>
                        <a:schemeClr val="tx1"/>
                      </a:solidFill>
                    </a:ln>
                  </pic:spPr>
                </pic:pic>
              </a:graphicData>
            </a:graphic>
          </wp:inline>
        </w:drawing>
      </w:r>
    </w:p>
    <w:p w14:paraId="23ABF257" w14:textId="1CB9BF6D" w:rsidR="00073ED9" w:rsidRPr="007140EC" w:rsidRDefault="00693B65" w:rsidP="007140EC">
      <w:pPr>
        <w:pStyle w:val="Caption"/>
        <w:jc w:val="center"/>
        <w:rPr>
          <w:sz w:val="21"/>
          <w:szCs w:val="21"/>
          <w:lang w:val="en-US"/>
        </w:rPr>
      </w:pPr>
      <w:r w:rsidRPr="007140EC">
        <w:rPr>
          <w:sz w:val="21"/>
          <w:szCs w:val="21"/>
        </w:rPr>
        <w:t xml:space="preserve">Figure </w:t>
      </w:r>
      <w:r w:rsidRPr="007140EC">
        <w:rPr>
          <w:sz w:val="21"/>
          <w:szCs w:val="21"/>
        </w:rPr>
        <w:fldChar w:fldCharType="begin"/>
      </w:r>
      <w:r w:rsidRPr="007140EC">
        <w:rPr>
          <w:sz w:val="21"/>
          <w:szCs w:val="21"/>
        </w:rPr>
        <w:instrText xml:space="preserve"> SEQ Figure \* ARABIC </w:instrText>
      </w:r>
      <w:r w:rsidRPr="007140EC">
        <w:rPr>
          <w:sz w:val="21"/>
          <w:szCs w:val="21"/>
        </w:rPr>
        <w:fldChar w:fldCharType="separate"/>
      </w:r>
      <w:r w:rsidR="007140EC" w:rsidRPr="007140EC">
        <w:rPr>
          <w:noProof/>
          <w:sz w:val="21"/>
          <w:szCs w:val="21"/>
        </w:rPr>
        <w:t>32</w:t>
      </w:r>
      <w:r w:rsidRPr="007140EC">
        <w:rPr>
          <w:sz w:val="21"/>
          <w:szCs w:val="21"/>
        </w:rPr>
        <w:fldChar w:fldCharType="end"/>
      </w:r>
      <w:r w:rsidRPr="007140EC">
        <w:rPr>
          <w:sz w:val="21"/>
          <w:szCs w:val="21"/>
        </w:rPr>
        <w:t xml:space="preserve"> - Overview for manufacturing and assembly process for Body Assemble</w:t>
      </w:r>
    </w:p>
    <w:p w14:paraId="4A58BD50" w14:textId="52EC916F" w:rsidR="00073ED9" w:rsidRPr="00585A9C" w:rsidRDefault="00077EED" w:rsidP="00585A9C">
      <w:pPr>
        <w:jc w:val="both"/>
        <w:rPr>
          <w:rFonts w:ascii="Times New Roman" w:hAnsi="Times New Roman"/>
          <w:sz w:val="22"/>
          <w:szCs w:val="22"/>
          <w:lang w:val="en-US"/>
        </w:rPr>
      </w:pPr>
      <w:r w:rsidRPr="009536DB">
        <w:rPr>
          <w:rFonts w:ascii="Times New Roman" w:hAnsi="Times New Roman"/>
          <w:sz w:val="22"/>
          <w:szCs w:val="22"/>
          <w:highlight w:val="yellow"/>
        </w:rPr>
        <w:t>Figure</w:t>
      </w:r>
      <w:r w:rsidRPr="197801CD">
        <w:rPr>
          <w:rFonts w:ascii="Times New Roman" w:hAnsi="Times New Roman"/>
          <w:sz w:val="22"/>
          <w:szCs w:val="22"/>
        </w:rPr>
        <w:t xml:space="preserve"> XXXX provides an in-depth view of the body assembly process, including the in-house manufacturing of </w:t>
      </w:r>
      <w:r w:rsidR="00760E40" w:rsidRPr="197801CD">
        <w:rPr>
          <w:rFonts w:ascii="Times New Roman" w:hAnsi="Times New Roman"/>
          <w:sz w:val="22"/>
          <w:szCs w:val="22"/>
        </w:rPr>
        <w:t>aluminium</w:t>
      </w:r>
      <w:r w:rsidRPr="197801CD">
        <w:rPr>
          <w:rFonts w:ascii="Times New Roman" w:hAnsi="Times New Roman"/>
          <w:sz w:val="22"/>
          <w:szCs w:val="22"/>
        </w:rPr>
        <w:t xml:space="preserve"> body panels. This process aims to simplify operations and ensure scalability. By integrating in-house panel production, Activelio</w:t>
      </w:r>
      <w:r w:rsidR="00DA0C9D">
        <w:rPr>
          <w:rFonts w:ascii="Times New Roman" w:hAnsi="Times New Roman"/>
          <w:sz w:val="22"/>
          <w:szCs w:val="22"/>
        </w:rPr>
        <w:t xml:space="preserve"> AgriTech</w:t>
      </w:r>
      <w:r w:rsidRPr="197801CD">
        <w:rPr>
          <w:rFonts w:ascii="Times New Roman" w:hAnsi="Times New Roman"/>
          <w:sz w:val="22"/>
          <w:szCs w:val="22"/>
        </w:rPr>
        <w:t xml:space="preserve"> establishes control</w:t>
      </w:r>
      <w:r w:rsidR="00AA74F7">
        <w:rPr>
          <w:rFonts w:ascii="Times New Roman" w:hAnsi="Times New Roman"/>
          <w:sz w:val="22"/>
          <w:szCs w:val="22"/>
        </w:rPr>
        <w:t xml:space="preserve"> an </w:t>
      </w:r>
      <w:r w:rsidRPr="197801CD">
        <w:rPr>
          <w:rFonts w:ascii="Times New Roman" w:hAnsi="Times New Roman"/>
          <w:sz w:val="22"/>
          <w:szCs w:val="22"/>
        </w:rPr>
        <w:t>consistency. This depiction reinforces Activelio</w:t>
      </w:r>
      <w:r w:rsidR="00DA0C9D">
        <w:rPr>
          <w:rFonts w:ascii="Times New Roman" w:hAnsi="Times New Roman"/>
          <w:sz w:val="22"/>
          <w:szCs w:val="22"/>
        </w:rPr>
        <w:t xml:space="preserve"> </w:t>
      </w:r>
      <w:r w:rsidR="00441445">
        <w:rPr>
          <w:rFonts w:ascii="Times New Roman" w:hAnsi="Times New Roman"/>
          <w:sz w:val="22"/>
          <w:szCs w:val="22"/>
        </w:rPr>
        <w:t>AgriTech’</w:t>
      </w:r>
      <w:r w:rsidRPr="197801CD">
        <w:rPr>
          <w:rFonts w:ascii="Times New Roman" w:hAnsi="Times New Roman"/>
          <w:sz w:val="22"/>
          <w:szCs w:val="22"/>
        </w:rPr>
        <w:t>s credibility and commitment to efficient and high-quality manufacturing.</w:t>
      </w:r>
    </w:p>
    <w:p w14:paraId="08128565" w14:textId="77777777" w:rsidR="00077EED" w:rsidRDefault="00077EED" w:rsidP="00077EED">
      <w:pPr>
        <w:rPr>
          <w:lang w:val="en-US"/>
        </w:rPr>
      </w:pPr>
    </w:p>
    <w:p w14:paraId="51EC2299" w14:textId="77777777" w:rsidR="00077EED" w:rsidRDefault="00077EED" w:rsidP="00077EED">
      <w:pPr>
        <w:rPr>
          <w:lang w:val="en-US"/>
        </w:rPr>
      </w:pPr>
    </w:p>
    <w:p w14:paraId="4B4F679B" w14:textId="77777777" w:rsidR="00077EED" w:rsidRDefault="00077EED" w:rsidP="00077EED">
      <w:pPr>
        <w:rPr>
          <w:lang w:val="en-US"/>
        </w:rPr>
      </w:pPr>
    </w:p>
    <w:p w14:paraId="6BCDA35F" w14:textId="77777777" w:rsidR="00077EED" w:rsidRDefault="00077EED" w:rsidP="00077EED">
      <w:pPr>
        <w:rPr>
          <w:lang w:val="en-US"/>
        </w:rPr>
      </w:pPr>
    </w:p>
    <w:p w14:paraId="13D57CCD" w14:textId="77777777" w:rsidR="00950225" w:rsidRDefault="00950225" w:rsidP="00077EED">
      <w:pPr>
        <w:rPr>
          <w:lang w:val="en-US"/>
        </w:rPr>
      </w:pPr>
    </w:p>
    <w:p w14:paraId="1E8ABC62" w14:textId="77777777" w:rsidR="00950225" w:rsidRDefault="00950225" w:rsidP="00077EED">
      <w:pPr>
        <w:rPr>
          <w:lang w:val="en-US"/>
        </w:rPr>
      </w:pPr>
    </w:p>
    <w:p w14:paraId="334E5138" w14:textId="77777777" w:rsidR="00950225" w:rsidRDefault="00950225" w:rsidP="00077EED">
      <w:pPr>
        <w:rPr>
          <w:lang w:val="en-US"/>
        </w:rPr>
      </w:pPr>
    </w:p>
    <w:p w14:paraId="1EA0E5E9" w14:textId="77777777" w:rsidR="00950225" w:rsidRDefault="00950225" w:rsidP="00077EED">
      <w:pPr>
        <w:rPr>
          <w:lang w:val="en-US"/>
        </w:rPr>
      </w:pPr>
    </w:p>
    <w:p w14:paraId="3D42296B" w14:textId="77777777" w:rsidR="00950225" w:rsidRDefault="00950225" w:rsidP="00077EED">
      <w:pPr>
        <w:rPr>
          <w:lang w:val="en-US"/>
        </w:rPr>
      </w:pPr>
    </w:p>
    <w:p w14:paraId="43DFC004" w14:textId="77777777" w:rsidR="00950225" w:rsidRDefault="00950225" w:rsidP="00077EED">
      <w:pPr>
        <w:rPr>
          <w:lang w:val="en-US"/>
        </w:rPr>
      </w:pPr>
    </w:p>
    <w:p w14:paraId="2B018455" w14:textId="77777777" w:rsidR="00950225" w:rsidRDefault="00950225" w:rsidP="00077EED">
      <w:pPr>
        <w:rPr>
          <w:lang w:val="en-US"/>
        </w:rPr>
      </w:pPr>
    </w:p>
    <w:p w14:paraId="1AD02F63" w14:textId="77777777" w:rsidR="00950225" w:rsidRDefault="00950225" w:rsidP="00077EED">
      <w:pPr>
        <w:rPr>
          <w:lang w:val="en-US"/>
        </w:rPr>
      </w:pPr>
    </w:p>
    <w:p w14:paraId="7CFFAFD0" w14:textId="77777777" w:rsidR="00693B65" w:rsidRDefault="161B60A3" w:rsidP="00693B65">
      <w:pPr>
        <w:keepNext/>
        <w:jc w:val="center"/>
      </w:pPr>
      <w:r>
        <w:rPr>
          <w:noProof/>
        </w:rPr>
        <w:lastRenderedPageBreak/>
        <w:drawing>
          <wp:inline distT="0" distB="0" distL="0" distR="0" wp14:anchorId="1C01E831" wp14:editId="62EC1CE5">
            <wp:extent cx="4934656" cy="6979922"/>
            <wp:effectExtent l="12700" t="12700" r="18415" b="17780"/>
            <wp:docPr id="671795628" name="Picture 671795628" descr="A picture containing text, screenshot, diagram, pl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1795628"/>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934656" cy="6979922"/>
                    </a:xfrm>
                    <a:prstGeom prst="rect">
                      <a:avLst/>
                    </a:prstGeom>
                    <a:ln w="12700">
                      <a:solidFill>
                        <a:schemeClr val="tx1"/>
                      </a:solidFill>
                    </a:ln>
                  </pic:spPr>
                </pic:pic>
              </a:graphicData>
            </a:graphic>
          </wp:inline>
        </w:drawing>
      </w:r>
    </w:p>
    <w:p w14:paraId="3F77C03C" w14:textId="1D762F19" w:rsidR="000E54C0" w:rsidRPr="007140EC" w:rsidRDefault="00693B65" w:rsidP="007140EC">
      <w:pPr>
        <w:pStyle w:val="Caption"/>
        <w:jc w:val="center"/>
        <w:rPr>
          <w:sz w:val="21"/>
          <w:szCs w:val="21"/>
        </w:rPr>
      </w:pPr>
      <w:r w:rsidRPr="007140EC">
        <w:rPr>
          <w:sz w:val="21"/>
          <w:szCs w:val="21"/>
        </w:rPr>
        <w:t xml:space="preserve">Figure </w:t>
      </w:r>
      <w:r w:rsidRPr="007140EC">
        <w:rPr>
          <w:sz w:val="21"/>
          <w:szCs w:val="21"/>
        </w:rPr>
        <w:fldChar w:fldCharType="begin"/>
      </w:r>
      <w:r w:rsidRPr="007140EC">
        <w:rPr>
          <w:sz w:val="21"/>
          <w:szCs w:val="21"/>
        </w:rPr>
        <w:instrText xml:space="preserve"> SEQ Figure \* ARABIC </w:instrText>
      </w:r>
      <w:r w:rsidRPr="007140EC">
        <w:rPr>
          <w:sz w:val="21"/>
          <w:szCs w:val="21"/>
        </w:rPr>
        <w:fldChar w:fldCharType="separate"/>
      </w:r>
      <w:r w:rsidR="007140EC" w:rsidRPr="007140EC">
        <w:rPr>
          <w:noProof/>
          <w:sz w:val="21"/>
          <w:szCs w:val="21"/>
        </w:rPr>
        <w:t>33</w:t>
      </w:r>
      <w:r w:rsidRPr="007140EC">
        <w:rPr>
          <w:sz w:val="21"/>
          <w:szCs w:val="21"/>
        </w:rPr>
        <w:fldChar w:fldCharType="end"/>
      </w:r>
      <w:r w:rsidRPr="007140EC">
        <w:rPr>
          <w:sz w:val="21"/>
          <w:szCs w:val="21"/>
        </w:rPr>
        <w:t xml:space="preserve"> - Overview for manufacturing and assembly process for Wheel/Suspension Assembly</w:t>
      </w:r>
    </w:p>
    <w:p w14:paraId="0E5CEC49" w14:textId="4ECD9270" w:rsidR="00077EED" w:rsidRPr="00E334A2" w:rsidRDefault="000E54C0" w:rsidP="007B0C76">
      <w:pPr>
        <w:jc w:val="both"/>
        <w:rPr>
          <w:rFonts w:ascii="Times New Roman" w:hAnsi="Times New Roman"/>
          <w:sz w:val="22"/>
          <w:szCs w:val="22"/>
          <w:lang w:val="en-US"/>
        </w:rPr>
      </w:pPr>
      <w:r w:rsidRPr="197801CD">
        <w:rPr>
          <w:rFonts w:ascii="Times New Roman" w:hAnsi="Times New Roman"/>
          <w:sz w:val="22"/>
          <w:szCs w:val="22"/>
          <w:highlight w:val="yellow"/>
        </w:rPr>
        <w:t>Figure</w:t>
      </w:r>
      <w:r w:rsidRPr="197801CD">
        <w:rPr>
          <w:rFonts w:ascii="Times New Roman" w:hAnsi="Times New Roman"/>
          <w:sz w:val="22"/>
          <w:szCs w:val="22"/>
        </w:rPr>
        <w:t xml:space="preserve"> XXXX showcases the assembly process for the wheel and suspension components. This diagram highlights the streamlined manufacturing approach, resulting in shorter lead times and faster delivery. Activelio's commitment to operational efficiency and prompt customer service is evident in this depiction.</w:t>
      </w:r>
    </w:p>
    <w:p w14:paraId="6D27DD56" w14:textId="77777777" w:rsidR="00077EED" w:rsidRDefault="00077EED" w:rsidP="00077EED">
      <w:pPr>
        <w:rPr>
          <w:lang w:val="en-US"/>
        </w:rPr>
      </w:pPr>
    </w:p>
    <w:p w14:paraId="4356F19A" w14:textId="16D298D8" w:rsidR="00731041" w:rsidRPr="004723BD" w:rsidRDefault="003C7ABC" w:rsidP="00077EED">
      <w:pPr>
        <w:rPr>
          <w:rFonts w:asciiTheme="majorBidi" w:hAnsiTheme="majorBidi" w:cstheme="majorBidi"/>
          <w:sz w:val="22"/>
          <w:szCs w:val="22"/>
          <w:lang w:val="en-US"/>
        </w:rPr>
      </w:pPr>
      <w:r w:rsidRPr="197801CD">
        <w:rPr>
          <w:rFonts w:asciiTheme="majorBidi" w:hAnsiTheme="majorBidi" w:cstheme="majorBidi"/>
          <w:sz w:val="22"/>
          <w:szCs w:val="22"/>
        </w:rPr>
        <w:t>Environmental sustainability analysis</w:t>
      </w:r>
      <w:r w:rsidR="008241DB" w:rsidRPr="197801CD">
        <w:rPr>
          <w:rFonts w:asciiTheme="majorBidi" w:hAnsiTheme="majorBidi" w:cstheme="majorBidi"/>
          <w:sz w:val="22"/>
          <w:szCs w:val="22"/>
        </w:rPr>
        <w:t xml:space="preserve">: </w:t>
      </w:r>
    </w:p>
    <w:p w14:paraId="03D049FC" w14:textId="77777777" w:rsidR="004723BD" w:rsidRPr="00012ECD" w:rsidRDefault="004723BD" w:rsidP="00012ECD">
      <w:pPr>
        <w:spacing w:line="276" w:lineRule="auto"/>
        <w:jc w:val="both"/>
        <w:rPr>
          <w:rFonts w:asciiTheme="majorBidi" w:hAnsiTheme="majorBidi" w:cstheme="majorBidi"/>
          <w:sz w:val="22"/>
          <w:szCs w:val="22"/>
          <w:lang w:val="en-US"/>
        </w:rPr>
      </w:pPr>
      <w:r w:rsidRPr="197801CD">
        <w:rPr>
          <w:rFonts w:asciiTheme="majorBidi" w:hAnsiTheme="majorBidi" w:cstheme="majorBidi"/>
          <w:sz w:val="22"/>
          <w:szCs w:val="22"/>
        </w:rPr>
        <w:t xml:space="preserve">A Life Cycle Assessment (LCA) was undertaken to evaluate the environmental sustainability of our product compared to the use of herbicides. The assessment was divided into two key components. Firstly, it examined the disparity in CO2e emissions between herbicide usage and the operation of the Razor </w:t>
      </w:r>
      <w:r w:rsidRPr="197801CD">
        <w:rPr>
          <w:rFonts w:asciiTheme="majorBidi" w:hAnsiTheme="majorBidi" w:cstheme="majorBidi"/>
          <w:sz w:val="22"/>
          <w:szCs w:val="22"/>
        </w:rPr>
        <w:lastRenderedPageBreak/>
        <w:t>MK1 over a distance of 1 hectare. Secondly, it encompassed a thorough evaluation of CO2e emissions throughout the entire manufacturing process, encompassing stages such as material extraction, transportation, and manufacturing operations. This holistic approach enable the determination of the duration required to offset the environmental impact created and gauge the product's longevity.</w:t>
      </w:r>
    </w:p>
    <w:p w14:paraId="68B2F3C7" w14:textId="3F25EB79" w:rsidR="004723BD" w:rsidRDefault="004723BD" w:rsidP="00012ECD">
      <w:pPr>
        <w:spacing w:line="276" w:lineRule="auto"/>
        <w:jc w:val="both"/>
        <w:rPr>
          <w:rFonts w:asciiTheme="majorBidi" w:hAnsiTheme="majorBidi" w:cstheme="majorBidi"/>
          <w:sz w:val="22"/>
          <w:szCs w:val="22"/>
        </w:rPr>
      </w:pPr>
      <w:r w:rsidRPr="197801CD">
        <w:rPr>
          <w:rFonts w:asciiTheme="majorBidi" w:hAnsiTheme="majorBidi" w:cstheme="majorBidi"/>
          <w:sz w:val="22"/>
          <w:szCs w:val="22"/>
        </w:rPr>
        <w:t>Research indicates that herbicide spraying generates approximately 220 kg CO2e per hectare. For the sake of simplicity, this LCA focuses on the CO2e emissions resulting from the laser-based weed removal method. Studies indicate that laser-based weed removal produces approximately 0.02 kg of CO2e per meter. Assuming a weed cut of 5 cm during laser operation, it is estimated that each weed removal emits approximately 0.001 kg CO2e. Considering an approximate density of 1 weed per square meter, this equates to approximately 10,000 weeds per hectare and emits roughly 10 kg CO2e from the laser. Consequently, the laser removal system of the Razor MK1 presents a notable difference of 210 kg CO2e compared to herbicide usage.</w:t>
      </w:r>
    </w:p>
    <w:p w14:paraId="1405E601" w14:textId="5C10830A" w:rsidR="009050FB" w:rsidRPr="009050FB" w:rsidRDefault="008B2EA4" w:rsidP="00012ECD">
      <w:pPr>
        <w:spacing w:line="276" w:lineRule="auto"/>
        <w:jc w:val="both"/>
        <w:rPr>
          <w:rFonts w:asciiTheme="majorBidi" w:hAnsiTheme="majorBidi" w:cstheme="majorBidi"/>
          <w:sz w:val="22"/>
          <w:szCs w:val="22"/>
        </w:rPr>
      </w:pPr>
      <w:hyperlink r:id="rId52" w:history="1">
        <w:r w:rsidR="00F741B6" w:rsidRPr="00042F46">
          <w:rPr>
            <w:rStyle w:val="Hyperlink"/>
            <w:rFonts w:asciiTheme="majorBidi" w:hAnsiTheme="majorBidi" w:cstheme="majorBidi"/>
            <w:sz w:val="22"/>
            <w:szCs w:val="22"/>
            <w:highlight w:val="yellow"/>
          </w:rPr>
          <w:t>https://spie.org/publications/fg12_p85-86_carbon-dioxide_lasers?SSO=1</w:t>
        </w:r>
      </w:hyperlink>
    </w:p>
    <w:p w14:paraId="64B4AC78" w14:textId="078BE028" w:rsidR="00F741B6" w:rsidRPr="009050FB" w:rsidRDefault="008B2EA4" w:rsidP="00012ECD">
      <w:pPr>
        <w:spacing w:line="276" w:lineRule="auto"/>
        <w:jc w:val="both"/>
        <w:rPr>
          <w:rFonts w:asciiTheme="majorBidi" w:hAnsiTheme="majorBidi" w:cstheme="majorBidi"/>
          <w:sz w:val="22"/>
          <w:szCs w:val="22"/>
        </w:rPr>
      </w:pPr>
      <w:hyperlink r:id="rId53" w:history="1">
        <w:r w:rsidR="00F741B6" w:rsidRPr="00F741B6">
          <w:rPr>
            <w:rStyle w:val="Hyperlink"/>
            <w:rFonts w:asciiTheme="majorBidi" w:hAnsiTheme="majorBidi" w:cstheme="majorBidi"/>
            <w:sz w:val="22"/>
            <w:szCs w:val="22"/>
            <w:highlight w:val="yellow"/>
          </w:rPr>
          <w:t>https://dspace.lib.cranfield.ac.uk/bitstream/handle/1826/3913/Estimation_of_the_greenhouse_gas_emissions_from_agricultural_pesticide_manufacture_and_use-2009.pdf</w:t>
        </w:r>
      </w:hyperlink>
      <w:r w:rsidR="00F741B6">
        <w:rPr>
          <w:rFonts w:asciiTheme="majorBidi" w:hAnsiTheme="majorBidi" w:cstheme="majorBidi"/>
          <w:sz w:val="22"/>
          <w:szCs w:val="22"/>
        </w:rPr>
        <w:t xml:space="preserve"> </w:t>
      </w:r>
    </w:p>
    <w:p w14:paraId="61FD2312" w14:textId="77777777" w:rsidR="00BE31D4" w:rsidRPr="00012ECD" w:rsidRDefault="00BE31D4" w:rsidP="00012ECD">
      <w:pPr>
        <w:spacing w:line="276" w:lineRule="auto"/>
        <w:jc w:val="both"/>
        <w:rPr>
          <w:rFonts w:asciiTheme="majorBidi" w:hAnsiTheme="majorBidi" w:cstheme="majorBidi"/>
          <w:sz w:val="22"/>
          <w:szCs w:val="22"/>
          <w:lang w:val="en-US"/>
        </w:rPr>
      </w:pPr>
    </w:p>
    <w:p w14:paraId="0E572B7E" w14:textId="343F1214" w:rsidR="008241DB" w:rsidRDefault="004723BD" w:rsidP="00012ECD">
      <w:pPr>
        <w:spacing w:line="276" w:lineRule="auto"/>
        <w:jc w:val="both"/>
        <w:rPr>
          <w:rFonts w:asciiTheme="majorBidi" w:hAnsiTheme="majorBidi" w:cstheme="majorBidi"/>
          <w:sz w:val="22"/>
          <w:szCs w:val="22"/>
          <w:lang w:val="en-US"/>
        </w:rPr>
      </w:pPr>
      <w:r w:rsidRPr="197801CD">
        <w:rPr>
          <w:rFonts w:asciiTheme="majorBidi" w:hAnsiTheme="majorBidi" w:cstheme="majorBidi"/>
          <w:sz w:val="22"/>
          <w:szCs w:val="22"/>
        </w:rPr>
        <w:t>The second phase of this Life Cycle Assessment (LCA) aims to evaluate the environmental impact, specifically in terms of CO2e emissions, associated with the manufacturing process of each Razor MK1 robot produced by Activelio. To gain insight into the CO2e emissions generated during the manufacturing of key components, the following components were examined:</w:t>
      </w:r>
    </w:p>
    <w:p w14:paraId="45F77842" w14:textId="77777777" w:rsidR="007E72A1" w:rsidRPr="00012ECD" w:rsidRDefault="007E72A1" w:rsidP="00012ECD">
      <w:pPr>
        <w:spacing w:line="276" w:lineRule="auto"/>
        <w:jc w:val="both"/>
        <w:rPr>
          <w:rFonts w:asciiTheme="majorBidi" w:hAnsiTheme="majorBidi" w:cstheme="majorBidi"/>
          <w:sz w:val="22"/>
          <w:szCs w:val="22"/>
          <w:lang w:val="en-US"/>
        </w:rPr>
      </w:pPr>
    </w:p>
    <w:p w14:paraId="7B5F3CDD" w14:textId="4A67F043" w:rsidR="005E5EC6" w:rsidRPr="005E5EC6" w:rsidRDefault="005E5EC6" w:rsidP="005E5EC6">
      <w:pPr>
        <w:pStyle w:val="Caption"/>
        <w:keepNext/>
        <w:jc w:val="center"/>
        <w:rPr>
          <w:sz w:val="21"/>
          <w:szCs w:val="21"/>
        </w:rPr>
      </w:pPr>
      <w:r w:rsidRPr="005E5EC6">
        <w:rPr>
          <w:sz w:val="21"/>
          <w:szCs w:val="21"/>
        </w:rPr>
        <w:t xml:space="preserve">Table </w:t>
      </w:r>
      <w:r w:rsidRPr="005E5EC6">
        <w:rPr>
          <w:sz w:val="21"/>
          <w:szCs w:val="21"/>
        </w:rPr>
        <w:fldChar w:fldCharType="begin"/>
      </w:r>
      <w:r w:rsidRPr="005E5EC6">
        <w:rPr>
          <w:sz w:val="21"/>
          <w:szCs w:val="21"/>
        </w:rPr>
        <w:instrText xml:space="preserve"> SEQ Table \* ARABIC </w:instrText>
      </w:r>
      <w:r w:rsidRPr="005E5EC6">
        <w:rPr>
          <w:sz w:val="21"/>
          <w:szCs w:val="21"/>
        </w:rPr>
        <w:fldChar w:fldCharType="separate"/>
      </w:r>
      <w:r w:rsidRPr="005E5EC6">
        <w:rPr>
          <w:noProof/>
          <w:sz w:val="21"/>
          <w:szCs w:val="21"/>
        </w:rPr>
        <w:t>13</w:t>
      </w:r>
      <w:r w:rsidRPr="005E5EC6">
        <w:rPr>
          <w:sz w:val="21"/>
          <w:szCs w:val="21"/>
        </w:rPr>
        <w:fldChar w:fldCharType="end"/>
      </w:r>
      <w:r w:rsidRPr="005E5EC6">
        <w:rPr>
          <w:sz w:val="21"/>
          <w:szCs w:val="21"/>
        </w:rPr>
        <w:t xml:space="preserve"> </w:t>
      </w:r>
      <w:r w:rsidR="00D333E7">
        <w:rPr>
          <w:sz w:val="21"/>
          <w:szCs w:val="21"/>
        </w:rPr>
        <w:t>–</w:t>
      </w:r>
      <w:r w:rsidRPr="005E5EC6">
        <w:rPr>
          <w:sz w:val="21"/>
          <w:szCs w:val="21"/>
        </w:rPr>
        <w:t xml:space="preserve"> CO</w:t>
      </w:r>
      <w:r>
        <w:rPr>
          <w:sz w:val="21"/>
          <w:szCs w:val="21"/>
          <w:vertAlign w:val="subscript"/>
        </w:rPr>
        <w:t>2</w:t>
      </w:r>
      <w:r w:rsidRPr="005E5EC6">
        <w:rPr>
          <w:sz w:val="21"/>
          <w:szCs w:val="21"/>
        </w:rPr>
        <w:t xml:space="preserve"> emissions per component</w:t>
      </w:r>
    </w:p>
    <w:tbl>
      <w:tblPr>
        <w:tblStyle w:val="TableGrid3"/>
        <w:tblW w:w="9084" w:type="dxa"/>
        <w:tblInd w:w="360" w:type="dxa"/>
        <w:tblLook w:val="04A0" w:firstRow="1" w:lastRow="0" w:firstColumn="1" w:lastColumn="0" w:noHBand="0" w:noVBand="1"/>
      </w:tblPr>
      <w:tblGrid>
        <w:gridCol w:w="4542"/>
        <w:gridCol w:w="4542"/>
      </w:tblGrid>
      <w:tr w:rsidR="007E72A1" w:rsidRPr="007E72A1" w14:paraId="75E279FD" w14:textId="77777777">
        <w:trPr>
          <w:trHeight w:val="302"/>
        </w:trPr>
        <w:tc>
          <w:tcPr>
            <w:tcW w:w="4542" w:type="dxa"/>
          </w:tcPr>
          <w:p w14:paraId="2E6303C3" w14:textId="77777777" w:rsidR="007E72A1" w:rsidRPr="005E5EC6" w:rsidRDefault="007E72A1" w:rsidP="007E72A1">
            <w:pPr>
              <w:widowControl/>
              <w:jc w:val="center"/>
              <w:rPr>
                <w:rFonts w:asciiTheme="majorBidi" w:eastAsiaTheme="minorEastAsia" w:hAnsiTheme="majorBidi" w:cstheme="majorBidi"/>
                <w:b/>
                <w:sz w:val="24"/>
                <w:szCs w:val="24"/>
                <w:lang w:eastAsia="en-US"/>
              </w:rPr>
            </w:pPr>
            <w:r w:rsidRPr="005E5EC6">
              <w:rPr>
                <w:rFonts w:asciiTheme="majorBidi" w:eastAsiaTheme="minorEastAsia" w:hAnsiTheme="majorBidi" w:cstheme="majorBidi"/>
                <w:b/>
                <w:sz w:val="24"/>
                <w:szCs w:val="24"/>
                <w:lang w:eastAsia="en-US"/>
              </w:rPr>
              <w:t>Components</w:t>
            </w:r>
          </w:p>
        </w:tc>
        <w:tc>
          <w:tcPr>
            <w:tcW w:w="4542" w:type="dxa"/>
          </w:tcPr>
          <w:p w14:paraId="27940DCF" w14:textId="77777777" w:rsidR="007E72A1" w:rsidRPr="005E5EC6" w:rsidRDefault="007E72A1" w:rsidP="007E72A1">
            <w:pPr>
              <w:widowControl/>
              <w:jc w:val="center"/>
              <w:rPr>
                <w:rFonts w:asciiTheme="majorBidi" w:eastAsiaTheme="minorEastAsia" w:hAnsiTheme="majorBidi" w:cstheme="majorBidi"/>
                <w:b/>
                <w:sz w:val="24"/>
                <w:szCs w:val="24"/>
                <w:lang w:eastAsia="en-US"/>
              </w:rPr>
            </w:pPr>
            <w:r w:rsidRPr="005E5EC6">
              <w:rPr>
                <w:rFonts w:asciiTheme="majorBidi" w:eastAsiaTheme="minorEastAsia" w:hAnsiTheme="majorBidi" w:cstheme="majorBidi"/>
                <w:b/>
                <w:sz w:val="24"/>
                <w:szCs w:val="24"/>
                <w:lang w:eastAsia="en-US"/>
              </w:rPr>
              <w:t>CO</w:t>
            </w:r>
            <w:r w:rsidRPr="005E5EC6">
              <w:rPr>
                <w:rFonts w:asciiTheme="majorBidi" w:eastAsiaTheme="minorEastAsia" w:hAnsiTheme="majorBidi" w:cstheme="majorBidi"/>
                <w:b/>
                <w:sz w:val="24"/>
                <w:szCs w:val="24"/>
                <w:lang w:eastAsia="en-US"/>
              </w:rPr>
              <w:t>2</w:t>
            </w:r>
            <w:r w:rsidRPr="005E5EC6">
              <w:rPr>
                <w:rFonts w:asciiTheme="majorBidi" w:eastAsiaTheme="minorEastAsia" w:hAnsiTheme="majorBidi" w:cstheme="majorBidi"/>
                <w:b/>
                <w:sz w:val="24"/>
                <w:szCs w:val="24"/>
                <w:lang w:eastAsia="en-US"/>
              </w:rPr>
              <w:t>e (kg)</w:t>
            </w:r>
          </w:p>
        </w:tc>
      </w:tr>
      <w:tr w:rsidR="007E72A1" w:rsidRPr="007E72A1" w14:paraId="4819425B" w14:textId="77777777">
        <w:trPr>
          <w:trHeight w:val="302"/>
        </w:trPr>
        <w:tc>
          <w:tcPr>
            <w:tcW w:w="4542" w:type="dxa"/>
          </w:tcPr>
          <w:p w14:paraId="0C6EDD2B" w14:textId="77777777" w:rsidR="007E72A1" w:rsidRPr="007E72A1" w:rsidRDefault="007E72A1" w:rsidP="007E72A1">
            <w:pPr>
              <w:widowControl/>
              <w:jc w:val="center"/>
              <w:rPr>
                <w:rFonts w:asciiTheme="majorBidi" w:eastAsiaTheme="minorEastAsia" w:hAnsiTheme="majorBidi" w:cstheme="majorBidi"/>
                <w:lang w:eastAsia="en-US"/>
              </w:rPr>
            </w:pPr>
            <w:r w:rsidRPr="197801CD">
              <w:rPr>
                <w:rFonts w:asciiTheme="majorBidi" w:eastAsiaTheme="minorEastAsia" w:hAnsiTheme="majorBidi" w:cstheme="majorBidi"/>
                <w:lang w:eastAsia="en-US"/>
              </w:rPr>
              <w:t>T – Slot bars</w:t>
            </w:r>
          </w:p>
        </w:tc>
        <w:tc>
          <w:tcPr>
            <w:tcW w:w="4542" w:type="dxa"/>
          </w:tcPr>
          <w:p w14:paraId="142770A6" w14:textId="77777777" w:rsidR="007E72A1" w:rsidRPr="007E72A1" w:rsidRDefault="007E72A1" w:rsidP="007E72A1">
            <w:pPr>
              <w:widowControl/>
              <w:jc w:val="center"/>
              <w:rPr>
                <w:rFonts w:asciiTheme="majorBidi" w:eastAsiaTheme="minorEastAsia" w:hAnsiTheme="majorBidi" w:cstheme="majorBidi"/>
                <w:lang w:eastAsia="en-US"/>
              </w:rPr>
            </w:pPr>
            <w:r w:rsidRPr="197801CD">
              <w:rPr>
                <w:rFonts w:asciiTheme="majorBidi" w:eastAsiaTheme="minorEastAsia" w:hAnsiTheme="majorBidi" w:cstheme="majorBidi"/>
                <w:lang w:eastAsia="en-US"/>
              </w:rPr>
              <w:t>44kg</w:t>
            </w:r>
          </w:p>
        </w:tc>
      </w:tr>
      <w:tr w:rsidR="007E72A1" w:rsidRPr="007E72A1" w14:paraId="7ACDDAA7" w14:textId="77777777">
        <w:trPr>
          <w:trHeight w:val="302"/>
        </w:trPr>
        <w:tc>
          <w:tcPr>
            <w:tcW w:w="4542" w:type="dxa"/>
          </w:tcPr>
          <w:p w14:paraId="0C1383CA" w14:textId="77777777" w:rsidR="007E72A1" w:rsidRPr="007E72A1" w:rsidRDefault="007E72A1" w:rsidP="007E72A1">
            <w:pPr>
              <w:widowControl/>
              <w:jc w:val="center"/>
              <w:rPr>
                <w:rFonts w:asciiTheme="majorBidi" w:eastAsiaTheme="minorEastAsia" w:hAnsiTheme="majorBidi" w:cstheme="majorBidi"/>
                <w:lang w:eastAsia="en-US"/>
              </w:rPr>
            </w:pPr>
            <w:r w:rsidRPr="197801CD">
              <w:rPr>
                <w:rFonts w:asciiTheme="majorBidi" w:eastAsiaTheme="minorEastAsia" w:hAnsiTheme="majorBidi" w:cstheme="majorBidi"/>
                <w:lang w:eastAsia="en-US"/>
              </w:rPr>
              <w:t>Arduino and Raspberry Pi</w:t>
            </w:r>
          </w:p>
        </w:tc>
        <w:tc>
          <w:tcPr>
            <w:tcW w:w="4542" w:type="dxa"/>
          </w:tcPr>
          <w:p w14:paraId="63B390FB" w14:textId="77777777" w:rsidR="007E72A1" w:rsidRPr="007E72A1" w:rsidRDefault="007E72A1" w:rsidP="007E72A1">
            <w:pPr>
              <w:widowControl/>
              <w:jc w:val="center"/>
              <w:rPr>
                <w:rFonts w:asciiTheme="majorBidi" w:eastAsiaTheme="minorEastAsia" w:hAnsiTheme="majorBidi" w:cstheme="majorBidi"/>
                <w:lang w:eastAsia="en-US"/>
              </w:rPr>
            </w:pPr>
            <w:r w:rsidRPr="197801CD">
              <w:rPr>
                <w:rFonts w:asciiTheme="majorBidi" w:eastAsiaTheme="minorEastAsia" w:hAnsiTheme="majorBidi" w:cstheme="majorBidi"/>
                <w:lang w:eastAsia="en-US"/>
              </w:rPr>
              <w:t>150kg</w:t>
            </w:r>
          </w:p>
        </w:tc>
      </w:tr>
      <w:tr w:rsidR="007E72A1" w:rsidRPr="007E72A1" w14:paraId="31BAE3D8" w14:textId="77777777">
        <w:trPr>
          <w:trHeight w:val="302"/>
        </w:trPr>
        <w:tc>
          <w:tcPr>
            <w:tcW w:w="4542" w:type="dxa"/>
          </w:tcPr>
          <w:p w14:paraId="464A20F8" w14:textId="77777777" w:rsidR="007E72A1" w:rsidRPr="007E72A1" w:rsidRDefault="007E72A1" w:rsidP="007E72A1">
            <w:pPr>
              <w:widowControl/>
              <w:jc w:val="center"/>
              <w:rPr>
                <w:rFonts w:asciiTheme="majorBidi" w:eastAsiaTheme="minorEastAsia" w:hAnsiTheme="majorBidi" w:cstheme="majorBidi"/>
                <w:lang w:eastAsia="en-US"/>
              </w:rPr>
            </w:pPr>
            <w:r w:rsidRPr="197801CD">
              <w:rPr>
                <w:rFonts w:asciiTheme="majorBidi" w:eastAsiaTheme="minorEastAsia" w:hAnsiTheme="majorBidi" w:cstheme="majorBidi"/>
                <w:lang w:eastAsia="en-US"/>
              </w:rPr>
              <w:t>Battery</w:t>
            </w:r>
          </w:p>
        </w:tc>
        <w:tc>
          <w:tcPr>
            <w:tcW w:w="4542" w:type="dxa"/>
          </w:tcPr>
          <w:p w14:paraId="24DF9DF1" w14:textId="77777777" w:rsidR="007E72A1" w:rsidRPr="007E72A1" w:rsidRDefault="007E72A1" w:rsidP="007E72A1">
            <w:pPr>
              <w:widowControl/>
              <w:jc w:val="center"/>
              <w:rPr>
                <w:rFonts w:asciiTheme="majorBidi" w:eastAsiaTheme="minorEastAsia" w:hAnsiTheme="majorBidi" w:cstheme="majorBidi"/>
                <w:lang w:eastAsia="en-US"/>
              </w:rPr>
            </w:pPr>
            <w:r w:rsidRPr="197801CD">
              <w:rPr>
                <w:rFonts w:asciiTheme="majorBidi" w:eastAsiaTheme="minorEastAsia" w:hAnsiTheme="majorBidi" w:cstheme="majorBidi"/>
                <w:lang w:eastAsia="en-US"/>
              </w:rPr>
              <w:t>15.3kg</w:t>
            </w:r>
          </w:p>
        </w:tc>
      </w:tr>
      <w:tr w:rsidR="007E72A1" w:rsidRPr="007E72A1" w14:paraId="00FB004E" w14:textId="77777777">
        <w:trPr>
          <w:trHeight w:val="302"/>
        </w:trPr>
        <w:tc>
          <w:tcPr>
            <w:tcW w:w="4542" w:type="dxa"/>
          </w:tcPr>
          <w:p w14:paraId="69C39F45" w14:textId="77777777" w:rsidR="007E72A1" w:rsidRPr="007E72A1" w:rsidRDefault="007E72A1" w:rsidP="007E72A1">
            <w:pPr>
              <w:widowControl/>
              <w:jc w:val="center"/>
              <w:rPr>
                <w:rFonts w:asciiTheme="majorBidi" w:eastAsiaTheme="minorEastAsia" w:hAnsiTheme="majorBidi" w:cstheme="majorBidi"/>
                <w:lang w:eastAsia="en-US"/>
              </w:rPr>
            </w:pPr>
            <w:r w:rsidRPr="197801CD">
              <w:rPr>
                <w:rFonts w:asciiTheme="majorBidi" w:eastAsiaTheme="minorEastAsia" w:hAnsiTheme="majorBidi" w:cstheme="majorBidi"/>
                <w:lang w:eastAsia="en-US"/>
              </w:rPr>
              <w:t>DC motors</w:t>
            </w:r>
          </w:p>
        </w:tc>
        <w:tc>
          <w:tcPr>
            <w:tcW w:w="4542" w:type="dxa"/>
          </w:tcPr>
          <w:p w14:paraId="10C2170D" w14:textId="77777777" w:rsidR="007E72A1" w:rsidRPr="007E72A1" w:rsidRDefault="007E72A1" w:rsidP="007E72A1">
            <w:pPr>
              <w:widowControl/>
              <w:jc w:val="center"/>
              <w:rPr>
                <w:rFonts w:asciiTheme="majorBidi" w:eastAsiaTheme="minorEastAsia" w:hAnsiTheme="majorBidi" w:cstheme="majorBidi"/>
                <w:lang w:eastAsia="en-US"/>
              </w:rPr>
            </w:pPr>
            <w:r w:rsidRPr="197801CD">
              <w:rPr>
                <w:rFonts w:asciiTheme="majorBidi" w:eastAsiaTheme="minorEastAsia" w:hAnsiTheme="majorBidi" w:cstheme="majorBidi"/>
                <w:lang w:eastAsia="en-US"/>
              </w:rPr>
              <w:t>17.5kg</w:t>
            </w:r>
          </w:p>
        </w:tc>
      </w:tr>
      <w:tr w:rsidR="007E72A1" w:rsidRPr="007E72A1" w14:paraId="2D7962A1" w14:textId="77777777">
        <w:trPr>
          <w:trHeight w:val="302"/>
        </w:trPr>
        <w:tc>
          <w:tcPr>
            <w:tcW w:w="4542" w:type="dxa"/>
          </w:tcPr>
          <w:p w14:paraId="384754C0" w14:textId="77777777" w:rsidR="007E72A1" w:rsidRPr="007E72A1" w:rsidRDefault="007E72A1" w:rsidP="007E72A1">
            <w:pPr>
              <w:widowControl/>
              <w:jc w:val="center"/>
              <w:rPr>
                <w:rFonts w:asciiTheme="majorBidi" w:eastAsiaTheme="minorEastAsia" w:hAnsiTheme="majorBidi" w:cstheme="majorBidi"/>
                <w:lang w:eastAsia="en-US"/>
              </w:rPr>
            </w:pPr>
            <w:r w:rsidRPr="197801CD">
              <w:rPr>
                <w:rFonts w:asciiTheme="majorBidi" w:eastAsiaTheme="minorEastAsia" w:hAnsiTheme="majorBidi" w:cstheme="majorBidi"/>
                <w:lang w:eastAsia="en-US"/>
              </w:rPr>
              <w:t>PVC pipes</w:t>
            </w:r>
          </w:p>
        </w:tc>
        <w:tc>
          <w:tcPr>
            <w:tcW w:w="4542" w:type="dxa"/>
          </w:tcPr>
          <w:p w14:paraId="238B2E3B" w14:textId="77777777" w:rsidR="007E72A1" w:rsidRPr="007E72A1" w:rsidRDefault="007E72A1" w:rsidP="007E72A1">
            <w:pPr>
              <w:widowControl/>
              <w:jc w:val="center"/>
              <w:rPr>
                <w:rFonts w:asciiTheme="majorBidi" w:eastAsiaTheme="minorEastAsia" w:hAnsiTheme="majorBidi" w:cstheme="majorBidi"/>
                <w:lang w:eastAsia="en-US"/>
              </w:rPr>
            </w:pPr>
            <w:r w:rsidRPr="197801CD">
              <w:rPr>
                <w:rFonts w:asciiTheme="majorBidi" w:eastAsiaTheme="minorEastAsia" w:hAnsiTheme="majorBidi" w:cstheme="majorBidi"/>
                <w:lang w:eastAsia="en-US"/>
              </w:rPr>
              <w:t>4.75kg</w:t>
            </w:r>
          </w:p>
        </w:tc>
      </w:tr>
      <w:tr w:rsidR="007E72A1" w:rsidRPr="007E72A1" w14:paraId="2C718366" w14:textId="77777777">
        <w:trPr>
          <w:trHeight w:val="302"/>
        </w:trPr>
        <w:tc>
          <w:tcPr>
            <w:tcW w:w="4542" w:type="dxa"/>
          </w:tcPr>
          <w:p w14:paraId="24C9821F" w14:textId="77777777" w:rsidR="007E72A1" w:rsidRPr="007E72A1" w:rsidRDefault="007E72A1" w:rsidP="007E72A1">
            <w:pPr>
              <w:widowControl/>
              <w:jc w:val="center"/>
              <w:rPr>
                <w:rFonts w:asciiTheme="majorBidi" w:eastAsiaTheme="minorEastAsia" w:hAnsiTheme="majorBidi" w:cstheme="majorBidi"/>
                <w:b/>
                <w:lang w:eastAsia="en-US"/>
              </w:rPr>
            </w:pPr>
            <w:r w:rsidRPr="197801CD">
              <w:rPr>
                <w:rFonts w:asciiTheme="majorBidi" w:eastAsiaTheme="minorEastAsia" w:hAnsiTheme="majorBidi" w:cstheme="majorBidi"/>
                <w:b/>
                <w:lang w:eastAsia="en-US"/>
              </w:rPr>
              <w:t>Total</w:t>
            </w:r>
          </w:p>
        </w:tc>
        <w:tc>
          <w:tcPr>
            <w:tcW w:w="4542" w:type="dxa"/>
          </w:tcPr>
          <w:p w14:paraId="6191AB9D" w14:textId="77777777" w:rsidR="007E72A1" w:rsidRPr="007E72A1" w:rsidRDefault="007E72A1" w:rsidP="007E72A1">
            <w:pPr>
              <w:widowControl/>
              <w:jc w:val="center"/>
              <w:rPr>
                <w:rFonts w:asciiTheme="majorBidi" w:eastAsiaTheme="minorEastAsia" w:hAnsiTheme="majorBidi" w:cstheme="majorBidi"/>
                <w:b/>
                <w:lang w:eastAsia="en-US"/>
              </w:rPr>
            </w:pPr>
            <w:r w:rsidRPr="197801CD">
              <w:rPr>
                <w:rFonts w:asciiTheme="majorBidi" w:eastAsiaTheme="minorEastAsia" w:hAnsiTheme="majorBidi" w:cstheme="majorBidi"/>
                <w:b/>
                <w:lang w:eastAsia="en-US"/>
              </w:rPr>
              <w:t>231.55 kg</w:t>
            </w:r>
          </w:p>
        </w:tc>
      </w:tr>
    </w:tbl>
    <w:p w14:paraId="6967B993" w14:textId="70E20006" w:rsidR="00077EED" w:rsidRDefault="00077EED" w:rsidP="00077EED">
      <w:pPr>
        <w:rPr>
          <w:lang w:val="en-US"/>
        </w:rPr>
      </w:pPr>
    </w:p>
    <w:p w14:paraId="2946DB32" w14:textId="70E20006" w:rsidR="00CB61D4" w:rsidRDefault="00CB61D4" w:rsidP="00CB61D4">
      <w:pPr>
        <w:spacing w:line="276" w:lineRule="auto"/>
        <w:jc w:val="both"/>
        <w:rPr>
          <w:rFonts w:asciiTheme="majorBidi" w:hAnsiTheme="majorBidi" w:cstheme="majorBidi"/>
          <w:sz w:val="22"/>
          <w:szCs w:val="22"/>
        </w:rPr>
      </w:pPr>
      <w:r w:rsidRPr="00CB61D4">
        <w:rPr>
          <w:rFonts w:asciiTheme="majorBidi" w:hAnsiTheme="majorBidi" w:cstheme="majorBidi"/>
          <w:sz w:val="22"/>
          <w:szCs w:val="22"/>
        </w:rPr>
        <w:t>For aluminium extrusion or T-slot bars, the production of one ton of aluminium emits approximately 16.5 tons of CO2e. Since only 2.73 kg of aluminium is needed for the robot, the CO2e emissions for the aluminium extrusion manufacturing amount to around 44 kg.</w:t>
      </w:r>
    </w:p>
    <w:p w14:paraId="2B7A4659" w14:textId="1C5916A8" w:rsidR="00F809D2" w:rsidRDefault="008B2EA4" w:rsidP="00CB61D4">
      <w:pPr>
        <w:spacing w:line="276" w:lineRule="auto"/>
        <w:jc w:val="both"/>
        <w:rPr>
          <w:rFonts w:asciiTheme="majorBidi" w:hAnsiTheme="majorBidi" w:cstheme="majorBidi"/>
          <w:sz w:val="22"/>
          <w:szCs w:val="22"/>
        </w:rPr>
      </w:pPr>
      <w:hyperlink r:id="rId54" w:history="1">
        <w:r w:rsidR="00F741B6" w:rsidRPr="00042F46">
          <w:rPr>
            <w:rStyle w:val="Hyperlink"/>
            <w:rFonts w:asciiTheme="majorBidi" w:hAnsiTheme="majorBidi" w:cstheme="majorBidi"/>
            <w:sz w:val="22"/>
            <w:szCs w:val="22"/>
            <w:highlight w:val="yellow"/>
          </w:rPr>
          <w:t>https://alupro.org.uk/sustainability/fact-sheets/carbon-footprint/</w:t>
        </w:r>
      </w:hyperlink>
      <w:r w:rsidR="00F741B6">
        <w:rPr>
          <w:rFonts w:asciiTheme="majorBidi" w:hAnsiTheme="majorBidi" w:cstheme="majorBidi"/>
          <w:sz w:val="22"/>
          <w:szCs w:val="22"/>
        </w:rPr>
        <w:t xml:space="preserve"> </w:t>
      </w:r>
    </w:p>
    <w:p w14:paraId="6AC710A7" w14:textId="77777777" w:rsidR="002F33A0" w:rsidRPr="00CB61D4" w:rsidRDefault="002F33A0" w:rsidP="00CB61D4">
      <w:pPr>
        <w:spacing w:line="276" w:lineRule="auto"/>
        <w:jc w:val="both"/>
        <w:rPr>
          <w:rFonts w:asciiTheme="majorBidi" w:hAnsiTheme="majorBidi" w:cstheme="majorBidi"/>
          <w:sz w:val="22"/>
          <w:szCs w:val="22"/>
        </w:rPr>
      </w:pPr>
    </w:p>
    <w:p w14:paraId="1E53E91A" w14:textId="70E20006" w:rsidR="00CB61D4" w:rsidRDefault="00CB61D4" w:rsidP="00CB61D4">
      <w:pPr>
        <w:spacing w:line="276" w:lineRule="auto"/>
        <w:jc w:val="both"/>
        <w:rPr>
          <w:rFonts w:asciiTheme="majorBidi" w:hAnsiTheme="majorBidi" w:cstheme="majorBidi"/>
          <w:sz w:val="22"/>
          <w:szCs w:val="22"/>
        </w:rPr>
      </w:pPr>
      <w:r w:rsidRPr="00CB61D4">
        <w:rPr>
          <w:rFonts w:asciiTheme="majorBidi" w:hAnsiTheme="majorBidi" w:cstheme="majorBidi"/>
          <w:sz w:val="22"/>
          <w:szCs w:val="22"/>
        </w:rPr>
        <w:t>Although specific data for electronic devices like Arduino and Raspberry Pi is lacking, studies indicate that such products typically generate 50 to 100 kg of CO2e. Taking an average of 75 kg CO2e per device is a reasonable estimate.</w:t>
      </w:r>
    </w:p>
    <w:p w14:paraId="69A5FC19" w14:textId="5C7B9F8D" w:rsidR="002F33A0" w:rsidRPr="00CB61D4" w:rsidRDefault="00C33E52" w:rsidP="00CB61D4">
      <w:pPr>
        <w:spacing w:line="276" w:lineRule="auto"/>
        <w:jc w:val="both"/>
        <w:rPr>
          <w:rFonts w:asciiTheme="majorBidi" w:hAnsiTheme="majorBidi" w:cstheme="majorBidi"/>
          <w:sz w:val="22"/>
          <w:szCs w:val="22"/>
        </w:rPr>
      </w:pPr>
      <w:hyperlink r:id="rId55" w:history="1">
        <w:r w:rsidR="00F8663A" w:rsidRPr="00A47E28">
          <w:rPr>
            <w:rStyle w:val="Hyperlink"/>
            <w:rFonts w:asciiTheme="majorBidi" w:hAnsiTheme="majorBidi" w:cstheme="majorBidi"/>
            <w:sz w:val="22"/>
            <w:szCs w:val="22"/>
            <w:highlight w:val="yellow"/>
          </w:rPr>
          <w:t>https://www.responsiblebusiness.org/media/docs/publications/EICC_PCFAllocationProjectPaper_June2014.pdf</w:t>
        </w:r>
      </w:hyperlink>
      <w:r w:rsidR="00F8663A">
        <w:rPr>
          <w:rFonts w:asciiTheme="majorBidi" w:hAnsiTheme="majorBidi" w:cstheme="majorBidi"/>
          <w:sz w:val="22"/>
          <w:szCs w:val="22"/>
        </w:rPr>
        <w:t xml:space="preserve"> </w:t>
      </w:r>
    </w:p>
    <w:p w14:paraId="14225F6B" w14:textId="70E20006" w:rsidR="00CB61D4" w:rsidRPr="00CB61D4" w:rsidRDefault="00CB61D4" w:rsidP="00CB61D4">
      <w:pPr>
        <w:spacing w:line="276" w:lineRule="auto"/>
        <w:jc w:val="both"/>
        <w:rPr>
          <w:rFonts w:asciiTheme="majorBidi" w:hAnsiTheme="majorBidi" w:cstheme="majorBidi"/>
          <w:sz w:val="22"/>
          <w:szCs w:val="22"/>
        </w:rPr>
      </w:pPr>
      <w:r w:rsidRPr="00CB61D4">
        <w:rPr>
          <w:rFonts w:asciiTheme="majorBidi" w:hAnsiTheme="majorBidi" w:cstheme="majorBidi"/>
          <w:sz w:val="22"/>
          <w:szCs w:val="22"/>
        </w:rPr>
        <w:t>Regarding lead-acid batteries, research suggests that they produce approximately 65 to 110 kg of CO2e emissions per 40Ah battery. Averaging the emissions to 2.1875 kg CO2e per Ah, the 7Ah battery used in the Razor MK1 results in approximately 15.3 kg of CO2e emissions during manufacturing.</w:t>
      </w:r>
    </w:p>
    <w:p w14:paraId="05B33E9A" w14:textId="70E20006" w:rsidR="00CB61D4" w:rsidRDefault="00CB61D4" w:rsidP="00CB61D4">
      <w:pPr>
        <w:spacing w:line="276" w:lineRule="auto"/>
        <w:jc w:val="both"/>
        <w:rPr>
          <w:rFonts w:asciiTheme="majorBidi" w:hAnsiTheme="majorBidi" w:cstheme="majorBidi"/>
          <w:sz w:val="22"/>
          <w:szCs w:val="22"/>
        </w:rPr>
      </w:pPr>
      <w:r w:rsidRPr="00CB61D4">
        <w:rPr>
          <w:rFonts w:asciiTheme="majorBidi" w:hAnsiTheme="majorBidi" w:cstheme="majorBidi"/>
          <w:sz w:val="22"/>
          <w:szCs w:val="22"/>
        </w:rPr>
        <w:t>Referring to a study on DC motors, it is estimated that 150 to 200 kg of CO2e is emitted per kilowatt (kW) of motor power. With a total power output of 100W for the Razor MK1's motors, the approximate CO2e emissions amount to 17.5 kg.</w:t>
      </w:r>
    </w:p>
    <w:p w14:paraId="1C18CAFA" w14:textId="549DCE4E" w:rsidR="007B60B1" w:rsidRDefault="002B1925" w:rsidP="00CB61D4">
      <w:pPr>
        <w:spacing w:line="276" w:lineRule="auto"/>
        <w:jc w:val="both"/>
        <w:rPr>
          <w:rFonts w:asciiTheme="majorBidi" w:hAnsiTheme="majorBidi" w:cstheme="majorBidi"/>
          <w:sz w:val="22"/>
          <w:szCs w:val="22"/>
        </w:rPr>
      </w:pPr>
      <w:hyperlink r:id="rId56" w:history="1">
        <w:r w:rsidR="007B60B1" w:rsidRPr="00042F46">
          <w:rPr>
            <w:rStyle w:val="Hyperlink"/>
            <w:rFonts w:asciiTheme="majorBidi" w:hAnsiTheme="majorBidi" w:cstheme="majorBidi"/>
            <w:sz w:val="22"/>
            <w:szCs w:val="22"/>
            <w:highlight w:val="yellow"/>
          </w:rPr>
          <w:t>https://theicct.org/sites/default/files/publications/EV-life-cycle-GHG_ICCT-Briefing_09022018_vF.pdf</w:t>
        </w:r>
      </w:hyperlink>
      <w:r w:rsidR="007B60B1">
        <w:rPr>
          <w:rFonts w:asciiTheme="majorBidi" w:hAnsiTheme="majorBidi" w:cstheme="majorBidi"/>
          <w:sz w:val="22"/>
          <w:szCs w:val="22"/>
        </w:rPr>
        <w:t xml:space="preserve"> </w:t>
      </w:r>
    </w:p>
    <w:p w14:paraId="1FF9E480" w14:textId="77777777" w:rsidR="002F33A0" w:rsidRPr="00CB61D4" w:rsidRDefault="002F33A0" w:rsidP="00CB61D4">
      <w:pPr>
        <w:spacing w:line="276" w:lineRule="auto"/>
        <w:jc w:val="both"/>
        <w:rPr>
          <w:rFonts w:asciiTheme="majorBidi" w:hAnsiTheme="majorBidi" w:cstheme="majorBidi"/>
          <w:sz w:val="22"/>
          <w:szCs w:val="22"/>
        </w:rPr>
      </w:pPr>
    </w:p>
    <w:p w14:paraId="5E352E4E" w14:textId="48754C4C" w:rsidR="002631B6" w:rsidRPr="00CB61D4" w:rsidRDefault="00CB61D4" w:rsidP="00CB61D4">
      <w:pPr>
        <w:spacing w:line="276" w:lineRule="auto"/>
        <w:jc w:val="both"/>
        <w:rPr>
          <w:rFonts w:asciiTheme="majorBidi" w:hAnsiTheme="majorBidi" w:cstheme="majorBidi"/>
          <w:sz w:val="22"/>
          <w:szCs w:val="22"/>
        </w:rPr>
      </w:pPr>
      <w:r w:rsidRPr="00CB61D4">
        <w:rPr>
          <w:rFonts w:asciiTheme="majorBidi" w:hAnsiTheme="majorBidi" w:cstheme="majorBidi"/>
          <w:sz w:val="22"/>
          <w:szCs w:val="22"/>
        </w:rPr>
        <w:t>Limited data is available for PVC pipe manufacturing emissions. However, the VinylPlus Sustainability Program indicates that producing 1 kg of PVC emits 1.3 to 2.5 kg of CO2e. Notably, this value does not include emissions from shaping PVC into a pipe. Considering the 2.5 kg of PVC used in the Razor MK1, the estimated emissions from PVC manufacturing are around 4.75 kg of CO2e.</w:t>
      </w:r>
    </w:p>
    <w:p w14:paraId="54098F0A" w14:textId="6396D99B" w:rsidR="00D2659E" w:rsidRDefault="00920156" w:rsidP="00CB61D4">
      <w:pPr>
        <w:spacing w:line="276" w:lineRule="auto"/>
        <w:jc w:val="both"/>
        <w:rPr>
          <w:rFonts w:asciiTheme="majorBidi" w:hAnsiTheme="majorBidi" w:cstheme="majorBidi"/>
          <w:sz w:val="22"/>
          <w:szCs w:val="22"/>
        </w:rPr>
      </w:pPr>
      <w:hyperlink r:id="rId57" w:history="1">
        <w:r w:rsidR="00D2659E" w:rsidRPr="00D2659E">
          <w:rPr>
            <w:rStyle w:val="Hyperlink"/>
            <w:rFonts w:asciiTheme="majorBidi" w:hAnsiTheme="majorBidi" w:cstheme="majorBidi"/>
            <w:sz w:val="22"/>
            <w:szCs w:val="22"/>
            <w:highlight w:val="yellow"/>
          </w:rPr>
          <w:t>https://www.bpf.co.uk/Media/Download.aspx?MediaId=1078</w:t>
        </w:r>
      </w:hyperlink>
      <w:r w:rsidR="00D2659E">
        <w:rPr>
          <w:rFonts w:asciiTheme="majorBidi" w:hAnsiTheme="majorBidi" w:cstheme="majorBidi"/>
          <w:sz w:val="22"/>
          <w:szCs w:val="22"/>
        </w:rPr>
        <w:t xml:space="preserve"> </w:t>
      </w:r>
    </w:p>
    <w:p w14:paraId="548B5DB1" w14:textId="77777777" w:rsidR="007B60B1" w:rsidRPr="00CB61D4" w:rsidRDefault="007B60B1" w:rsidP="00CB61D4">
      <w:pPr>
        <w:spacing w:line="276" w:lineRule="auto"/>
        <w:jc w:val="both"/>
        <w:rPr>
          <w:rFonts w:asciiTheme="majorBidi" w:hAnsiTheme="majorBidi" w:cstheme="majorBidi"/>
          <w:sz w:val="22"/>
          <w:szCs w:val="22"/>
        </w:rPr>
      </w:pPr>
    </w:p>
    <w:p w14:paraId="2765BCCC" w14:textId="07226B77" w:rsidR="0017120C" w:rsidRPr="00375E72" w:rsidRDefault="6B38F7E9" w:rsidP="00C946EC">
      <w:pPr>
        <w:jc w:val="center"/>
        <w:rPr>
          <w:lang w:val="en-US"/>
        </w:rPr>
      </w:pPr>
      <w:r>
        <w:rPr>
          <w:noProof/>
        </w:rPr>
        <w:drawing>
          <wp:inline distT="0" distB="0" distL="0" distR="0" wp14:anchorId="50CEFD61" wp14:editId="0BCE7AE2">
            <wp:extent cx="3030489" cy="607038"/>
            <wp:effectExtent l="0" t="0" r="0" b="3175"/>
            <wp:docPr id="167091043" name="Picture 167091043" descr="A picture containing text, font,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091043"/>
                    <pic:cNvPicPr/>
                  </pic:nvPicPr>
                  <pic:blipFill>
                    <a:blip r:embed="rId58">
                      <a:extLst>
                        <a:ext uri="{28A0092B-C50C-407E-A947-70E740481C1C}">
                          <a14:useLocalDpi xmlns:a14="http://schemas.microsoft.com/office/drawing/2010/main" val="0"/>
                        </a:ext>
                      </a:extLst>
                    </a:blip>
                    <a:stretch>
                      <a:fillRect/>
                    </a:stretch>
                  </pic:blipFill>
                  <pic:spPr>
                    <a:xfrm>
                      <a:off x="0" y="0"/>
                      <a:ext cx="3030489" cy="607038"/>
                    </a:xfrm>
                    <a:prstGeom prst="rect">
                      <a:avLst/>
                    </a:prstGeom>
                  </pic:spPr>
                </pic:pic>
              </a:graphicData>
            </a:graphic>
          </wp:inline>
        </w:drawing>
      </w:r>
    </w:p>
    <w:p w14:paraId="6A3DBB13" w14:textId="77777777" w:rsidR="00C946EC" w:rsidRPr="00375E72" w:rsidRDefault="00C946EC" w:rsidP="00C946EC">
      <w:pPr>
        <w:jc w:val="center"/>
        <w:rPr>
          <w:lang w:val="en-US"/>
        </w:rPr>
      </w:pPr>
    </w:p>
    <w:p w14:paraId="75BACBFC" w14:textId="5DF6542A" w:rsidR="00FA26FF" w:rsidRPr="00FA26FF" w:rsidRDefault="00A76468" w:rsidP="00A76468">
      <w:pPr>
        <w:spacing w:line="276" w:lineRule="auto"/>
        <w:jc w:val="both"/>
        <w:rPr>
          <w:rFonts w:asciiTheme="majorBidi" w:hAnsiTheme="majorBidi" w:cstheme="majorBidi"/>
          <w:sz w:val="22"/>
          <w:szCs w:val="22"/>
          <w:lang w:val="en-US"/>
        </w:rPr>
      </w:pPr>
      <w:r w:rsidRPr="197801CD">
        <w:rPr>
          <w:rFonts w:asciiTheme="majorBidi" w:hAnsiTheme="majorBidi" w:cstheme="majorBidi"/>
          <w:sz w:val="22"/>
          <w:szCs w:val="22"/>
        </w:rPr>
        <w:t xml:space="preserve">Based on the data collected, the total CO2e emissions for the Razor MK1 manufacturing process amount to 231.55 kg. Utilizing the equation depicted in </w:t>
      </w:r>
      <w:r w:rsidRPr="197801CD">
        <w:rPr>
          <w:rFonts w:asciiTheme="majorBidi" w:hAnsiTheme="majorBidi" w:cstheme="majorBidi"/>
          <w:sz w:val="22"/>
          <w:szCs w:val="22"/>
          <w:highlight w:val="yellow"/>
        </w:rPr>
        <w:t>figure</w:t>
      </w:r>
      <w:r w:rsidRPr="197801CD">
        <w:rPr>
          <w:rFonts w:asciiTheme="majorBidi" w:hAnsiTheme="majorBidi" w:cstheme="majorBidi"/>
          <w:sz w:val="22"/>
          <w:szCs w:val="22"/>
        </w:rPr>
        <w:t xml:space="preserve"> xxxx, it is determined that it would take approximately 1.1 years for the product to generate a positive environmental effect. This indicates that the product has the potential to contribute to environmental improvements within a relatively short timeframe.</w:t>
      </w:r>
      <w:r w:rsidR="00C946EC">
        <w:rPr>
          <w:rFonts w:asciiTheme="majorBidi" w:hAnsiTheme="majorBidi" w:cstheme="majorBidi"/>
          <w:sz w:val="22"/>
          <w:szCs w:val="22"/>
          <w:lang w:val="en-US"/>
        </w:rPr>
        <w:t xml:space="preserve"> </w:t>
      </w:r>
      <w:r w:rsidRPr="197801CD">
        <w:rPr>
          <w:rFonts w:asciiTheme="majorBidi" w:hAnsiTheme="majorBidi" w:cstheme="majorBidi"/>
          <w:sz w:val="22"/>
          <w:szCs w:val="22"/>
        </w:rPr>
        <w:t>However, it is important to acknowledge that this LCA analysis involved certain assumptions, which may have affected the accuracy of the investigation. It is important to conduct further research and refine the analysis to enhance the precision of the results.</w:t>
      </w:r>
    </w:p>
    <w:p w14:paraId="32F71B62" w14:textId="40D30820" w:rsidR="00F64941" w:rsidRDefault="00F64941" w:rsidP="0032394D">
      <w:pPr>
        <w:pStyle w:val="Heading1"/>
        <w:numPr>
          <w:ilvl w:val="0"/>
          <w:numId w:val="6"/>
        </w:numPr>
        <w:ind w:left="0" w:firstLine="0"/>
        <w:jc w:val="both"/>
        <w:rPr>
          <w:b/>
          <w:sz w:val="36"/>
          <w:szCs w:val="36"/>
          <w:lang w:val="en-US"/>
        </w:rPr>
      </w:pPr>
      <w:bookmarkStart w:id="47" w:name="_Toc137402977"/>
      <w:r w:rsidRPr="197801CD">
        <w:rPr>
          <w:b/>
          <w:sz w:val="36"/>
          <w:szCs w:val="36"/>
        </w:rPr>
        <w:t>Business Plan:</w:t>
      </w:r>
      <w:bookmarkEnd w:id="47"/>
    </w:p>
    <w:p w14:paraId="512CFF02" w14:textId="77777777" w:rsidR="00922194" w:rsidRDefault="00922194" w:rsidP="00922194">
      <w:pPr>
        <w:rPr>
          <w:lang w:val="en-US"/>
        </w:rPr>
      </w:pPr>
    </w:p>
    <w:p w14:paraId="3721104F" w14:textId="2D4235A5" w:rsidR="00BD1FB5" w:rsidRDefault="00922194" w:rsidP="0043708B">
      <w:pPr>
        <w:pStyle w:val="Heading2"/>
        <w:rPr>
          <w:lang w:val="en-US"/>
        </w:rPr>
      </w:pPr>
      <w:bookmarkStart w:id="48" w:name="_Toc137402978"/>
      <w:r>
        <w:t>Business Model Canvas:</w:t>
      </w:r>
      <w:bookmarkEnd w:id="48"/>
    </w:p>
    <w:p w14:paraId="401DFA77" w14:textId="77777777" w:rsidR="003656BE" w:rsidRDefault="00C80AE0" w:rsidP="003656BE">
      <w:pPr>
        <w:keepNext/>
      </w:pPr>
      <w:r>
        <w:rPr>
          <w:noProof/>
          <w:lang w:val="en-US"/>
        </w:rPr>
        <w:drawing>
          <wp:inline distT="0" distB="0" distL="0" distR="0" wp14:anchorId="4F3404C1" wp14:editId="41350E36">
            <wp:extent cx="5731510" cy="3378200"/>
            <wp:effectExtent l="12700" t="12700" r="8890" b="12700"/>
            <wp:docPr id="1017848526" name="Picture 1017848526"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848526" name="Picture 10" descr="A picture containing text, screenshot, font, number&#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31510" cy="3378200"/>
                    </a:xfrm>
                    <a:prstGeom prst="rect">
                      <a:avLst/>
                    </a:prstGeom>
                    <a:ln w="12700">
                      <a:solidFill>
                        <a:schemeClr val="tx1"/>
                      </a:solidFill>
                    </a:ln>
                  </pic:spPr>
                </pic:pic>
              </a:graphicData>
            </a:graphic>
          </wp:inline>
        </w:drawing>
      </w:r>
    </w:p>
    <w:p w14:paraId="06C83328" w14:textId="54505C46" w:rsidR="008225C4" w:rsidRPr="003656BE" w:rsidRDefault="003656BE" w:rsidP="003656BE">
      <w:pPr>
        <w:pStyle w:val="Caption"/>
        <w:jc w:val="center"/>
        <w:rPr>
          <w:sz w:val="21"/>
          <w:szCs w:val="21"/>
          <w:lang w:val="en-US"/>
        </w:rPr>
      </w:pPr>
      <w:r w:rsidRPr="003656BE">
        <w:rPr>
          <w:sz w:val="21"/>
          <w:szCs w:val="21"/>
        </w:rPr>
        <w:t xml:space="preserve">Figure </w:t>
      </w:r>
      <w:r w:rsidRPr="003656BE">
        <w:rPr>
          <w:sz w:val="21"/>
          <w:szCs w:val="21"/>
        </w:rPr>
        <w:fldChar w:fldCharType="begin"/>
      </w:r>
      <w:r w:rsidRPr="003656BE">
        <w:rPr>
          <w:sz w:val="21"/>
          <w:szCs w:val="21"/>
        </w:rPr>
        <w:instrText xml:space="preserve"> SEQ Figure \* ARABIC </w:instrText>
      </w:r>
      <w:r w:rsidRPr="003656BE">
        <w:rPr>
          <w:sz w:val="21"/>
          <w:szCs w:val="21"/>
        </w:rPr>
        <w:fldChar w:fldCharType="separate"/>
      </w:r>
      <w:r w:rsidR="007140EC">
        <w:rPr>
          <w:noProof/>
          <w:sz w:val="21"/>
          <w:szCs w:val="21"/>
        </w:rPr>
        <w:t>34</w:t>
      </w:r>
      <w:r w:rsidRPr="003656BE">
        <w:rPr>
          <w:sz w:val="21"/>
          <w:szCs w:val="21"/>
        </w:rPr>
        <w:fldChar w:fldCharType="end"/>
      </w:r>
      <w:r w:rsidRPr="003656BE">
        <w:rPr>
          <w:sz w:val="21"/>
          <w:szCs w:val="21"/>
        </w:rPr>
        <w:t xml:space="preserve"> - Activelio Business Model Canvas (BMC)</w:t>
      </w:r>
    </w:p>
    <w:p w14:paraId="0E82F02E" w14:textId="77777777" w:rsidR="006C1CDE" w:rsidRPr="006C1CDE" w:rsidRDefault="006C1CDE" w:rsidP="000B7940">
      <w:pPr>
        <w:pStyle w:val="Heading3"/>
        <w:rPr>
          <w:lang w:val="en-US"/>
        </w:rPr>
      </w:pPr>
      <w:bookmarkStart w:id="49" w:name="_Toc137402979"/>
      <w:r>
        <w:t>Customer Segment</w:t>
      </w:r>
      <w:bookmarkEnd w:id="49"/>
    </w:p>
    <w:p w14:paraId="5044DCDE" w14:textId="77777777" w:rsidR="006C1CDE" w:rsidRPr="006C1CDE" w:rsidRDefault="006C1CDE" w:rsidP="006C1CDE">
      <w:pPr>
        <w:spacing w:line="276" w:lineRule="auto"/>
        <w:jc w:val="both"/>
        <w:rPr>
          <w:rFonts w:asciiTheme="majorBidi" w:hAnsiTheme="majorBidi" w:cstheme="majorBidi"/>
          <w:sz w:val="22"/>
          <w:szCs w:val="22"/>
          <w:lang w:val="en-US"/>
        </w:rPr>
      </w:pPr>
    </w:p>
    <w:p w14:paraId="7CDA0769" w14:textId="77777777" w:rsidR="006C1CDE" w:rsidRPr="006C1CDE" w:rsidRDefault="006C1CDE" w:rsidP="006C1CDE">
      <w:pPr>
        <w:spacing w:line="276" w:lineRule="auto"/>
        <w:jc w:val="both"/>
        <w:rPr>
          <w:rFonts w:asciiTheme="majorBidi" w:hAnsiTheme="majorBidi" w:cstheme="majorBidi"/>
          <w:sz w:val="22"/>
          <w:szCs w:val="22"/>
          <w:lang w:val="en-US"/>
        </w:rPr>
      </w:pPr>
      <w:r w:rsidRPr="197801CD">
        <w:rPr>
          <w:rFonts w:asciiTheme="majorBidi" w:hAnsiTheme="majorBidi" w:cstheme="majorBidi"/>
          <w:sz w:val="22"/>
          <w:szCs w:val="22"/>
        </w:rPr>
        <w:t>The Raz</w:t>
      </w:r>
      <w:r w:rsidRPr="197801CD">
        <w:rPr>
          <w:rFonts w:asciiTheme="majorBidi" w:hAnsiTheme="majorBidi" w:cstheme="majorBidi"/>
          <w:sz w:val="22"/>
          <w:szCs w:val="22"/>
        </w:rPr>
        <w:t>or</w:t>
      </w:r>
      <w:r w:rsidRPr="197801CD">
        <w:rPr>
          <w:rFonts w:asciiTheme="majorBidi" w:hAnsiTheme="majorBidi" w:cstheme="majorBidi"/>
          <w:sz w:val="22"/>
          <w:szCs w:val="22"/>
        </w:rPr>
        <w:t xml:space="preserve"> robot has the potential to cater to diverse customer segments. The following analysis explores </w:t>
      </w:r>
      <w:r w:rsidRPr="197801CD">
        <w:rPr>
          <w:rFonts w:asciiTheme="majorBidi" w:hAnsiTheme="majorBidi" w:cstheme="majorBidi"/>
          <w:sz w:val="22"/>
          <w:szCs w:val="22"/>
        </w:rPr>
        <w:lastRenderedPageBreak/>
        <w:t xml:space="preserve">the various options, from farmers in rural Brazil who specialize in coffee cultivation to agricultural institutions. </w:t>
      </w:r>
    </w:p>
    <w:p w14:paraId="535B5462" w14:textId="3A169EE2" w:rsidR="006C1CDE" w:rsidRDefault="006C1CDE" w:rsidP="006C1CDE">
      <w:pPr>
        <w:spacing w:line="276" w:lineRule="auto"/>
        <w:jc w:val="both"/>
        <w:rPr>
          <w:rFonts w:asciiTheme="majorBidi" w:hAnsiTheme="majorBidi" w:cstheme="majorBidi"/>
          <w:sz w:val="22"/>
          <w:szCs w:val="22"/>
        </w:rPr>
      </w:pPr>
      <w:r w:rsidRPr="197801CD">
        <w:rPr>
          <w:rFonts w:asciiTheme="majorBidi" w:hAnsiTheme="majorBidi" w:cstheme="majorBidi"/>
          <w:sz w:val="22"/>
          <w:szCs w:val="22"/>
        </w:rPr>
        <w:t>One of the primary customer segments that Activelio aims to pursue are Brazilian coffee farmers. This segment is of vital importance, as it contributes significantly to Brazil's economy, with a valuation of over $40 billion.</w:t>
      </w:r>
    </w:p>
    <w:p w14:paraId="753E9CCB" w14:textId="217D947F" w:rsidR="00F4707F" w:rsidRPr="007A625F" w:rsidRDefault="00B94197" w:rsidP="006C1CDE">
      <w:pPr>
        <w:spacing w:line="276" w:lineRule="auto"/>
        <w:jc w:val="both"/>
        <w:rPr>
          <w:rFonts w:asciiTheme="majorBidi" w:hAnsiTheme="majorBidi" w:cstheme="majorBidi"/>
          <w:sz w:val="22"/>
          <w:szCs w:val="22"/>
        </w:rPr>
      </w:pPr>
      <w:hyperlink r:id="rId60" w:anchor=":~:text=Revenue%20in%20the%20Coffee%20segment,(CAGR%202023%2D2025)" w:history="1">
        <w:r w:rsidR="007A625F" w:rsidRPr="007A625F">
          <w:rPr>
            <w:rStyle w:val="Hyperlink"/>
            <w:rFonts w:asciiTheme="majorBidi" w:hAnsiTheme="majorBidi" w:cstheme="majorBidi"/>
            <w:sz w:val="22"/>
            <w:szCs w:val="22"/>
            <w:highlight w:val="yellow"/>
          </w:rPr>
          <w:t>https://www.statista.com/outlook/cmo/hot-drinks/coffee/brazil#:~:text=Revenue%20in%20the%20Coffee%20segment,(CAGR%202023%2D2025)</w:t>
        </w:r>
      </w:hyperlink>
      <w:r w:rsidR="00F4707F" w:rsidRPr="007A625F">
        <w:rPr>
          <w:rFonts w:asciiTheme="majorBidi" w:hAnsiTheme="majorBidi" w:cstheme="majorBidi"/>
          <w:sz w:val="22"/>
          <w:szCs w:val="22"/>
          <w:highlight w:val="yellow"/>
        </w:rPr>
        <w:t>.</w:t>
      </w:r>
      <w:r w:rsidR="007A625F" w:rsidRPr="007A625F">
        <w:rPr>
          <w:rFonts w:asciiTheme="majorBidi" w:hAnsiTheme="majorBidi" w:cstheme="majorBidi"/>
          <w:sz w:val="22"/>
          <w:szCs w:val="22"/>
        </w:rPr>
        <w:t xml:space="preserve"> </w:t>
      </w:r>
      <w:r w:rsidR="007A625F">
        <w:rPr>
          <w:rFonts w:asciiTheme="majorBidi" w:hAnsiTheme="majorBidi" w:cstheme="majorBidi"/>
          <w:sz w:val="22"/>
          <w:szCs w:val="22"/>
        </w:rPr>
        <w:t>–</w:t>
      </w:r>
      <w:r w:rsidR="007A625F" w:rsidRPr="007A625F">
        <w:rPr>
          <w:rFonts w:asciiTheme="majorBidi" w:hAnsiTheme="majorBidi" w:cstheme="majorBidi"/>
          <w:sz w:val="22"/>
          <w:szCs w:val="22"/>
        </w:rPr>
        <w:t xml:space="preserve"> </w:t>
      </w:r>
      <w:r w:rsidR="007A625F" w:rsidRPr="000536FC">
        <w:rPr>
          <w:rFonts w:asciiTheme="majorBidi" w:hAnsiTheme="majorBidi" w:cstheme="majorBidi"/>
          <w:sz w:val="22"/>
          <w:szCs w:val="22"/>
          <w:highlight w:val="yellow"/>
        </w:rPr>
        <w:t xml:space="preserve">SAME AS </w:t>
      </w:r>
      <w:r w:rsidR="00AD2BF9" w:rsidRPr="000536FC">
        <w:rPr>
          <w:rFonts w:asciiTheme="majorBidi" w:hAnsiTheme="majorBidi" w:cstheme="majorBidi"/>
          <w:sz w:val="22"/>
          <w:szCs w:val="22"/>
          <w:highlight w:val="yellow"/>
        </w:rPr>
        <w:t>YOUR PREVIOUS RE</w:t>
      </w:r>
      <w:r w:rsidR="009C352F" w:rsidRPr="000536FC">
        <w:rPr>
          <w:rFonts w:asciiTheme="majorBidi" w:hAnsiTheme="majorBidi" w:cstheme="majorBidi"/>
          <w:sz w:val="22"/>
          <w:szCs w:val="22"/>
          <w:highlight w:val="yellow"/>
        </w:rPr>
        <w:t xml:space="preserve">FERENCE </w:t>
      </w:r>
      <w:r w:rsidR="002E36A8" w:rsidRPr="000536FC">
        <w:rPr>
          <w:rFonts w:asciiTheme="majorBidi" w:hAnsiTheme="majorBidi" w:cstheme="majorBidi"/>
          <w:sz w:val="22"/>
          <w:szCs w:val="22"/>
          <w:highlight w:val="yellow"/>
        </w:rPr>
        <w:t xml:space="preserve">– ABOUT </w:t>
      </w:r>
      <w:ins w:id="50" w:author="Omar Al-Maaytah">
        <w:r w:rsidR="00C80EEA" w:rsidRPr="000536FC">
          <w:rPr>
            <w:rFonts w:asciiTheme="majorBidi" w:hAnsiTheme="majorBidi" w:cstheme="majorBidi"/>
            <w:sz w:val="22"/>
            <w:szCs w:val="22"/>
            <w:highlight w:val="yellow"/>
          </w:rPr>
          <w:t>COFFEE BRAZIL VALUATION</w:t>
        </w:r>
      </w:ins>
    </w:p>
    <w:p w14:paraId="71C11C93" w14:textId="77777777" w:rsidR="006C1CDE" w:rsidRPr="006C1CDE" w:rsidRDefault="006C1CDE" w:rsidP="006C1CDE">
      <w:pPr>
        <w:spacing w:line="276" w:lineRule="auto"/>
        <w:jc w:val="both"/>
        <w:rPr>
          <w:rFonts w:asciiTheme="majorBidi" w:hAnsiTheme="majorBidi" w:cstheme="majorBidi"/>
          <w:sz w:val="22"/>
          <w:szCs w:val="22"/>
          <w:lang w:val="en-US"/>
        </w:rPr>
      </w:pPr>
      <w:r w:rsidRPr="197801CD">
        <w:rPr>
          <w:rFonts w:asciiTheme="majorBidi" w:hAnsiTheme="majorBidi" w:cstheme="majorBidi"/>
          <w:sz w:val="22"/>
          <w:szCs w:val="22"/>
        </w:rPr>
        <w:t>After establishing a secure market in Brazil, Activelio intends to expand into more developed markets, such as Europe and the United States. Developed markets have a higher demand for automation due to limited human resources, and there is a growing preference for organic practices and avoidance of herbicides.</w:t>
      </w:r>
    </w:p>
    <w:p w14:paraId="18721F9A" w14:textId="77777777" w:rsidR="006C1CDE" w:rsidRPr="006C1CDE" w:rsidRDefault="006C1CDE" w:rsidP="006C1CDE">
      <w:pPr>
        <w:spacing w:line="276" w:lineRule="auto"/>
        <w:jc w:val="both"/>
        <w:rPr>
          <w:rFonts w:asciiTheme="majorBidi" w:hAnsiTheme="majorBidi" w:cstheme="majorBidi"/>
          <w:sz w:val="22"/>
          <w:szCs w:val="22"/>
          <w:lang w:val="en-US"/>
        </w:rPr>
      </w:pPr>
      <w:r w:rsidRPr="197801CD">
        <w:rPr>
          <w:rFonts w:asciiTheme="majorBidi" w:hAnsiTheme="majorBidi" w:cstheme="majorBidi"/>
          <w:sz w:val="22"/>
          <w:szCs w:val="22"/>
        </w:rPr>
        <w:t>Another customer segment that Activelio aims to target in developed countries is conservation farmers. These farmers are committed to preserving ecosystems, including soil health and biodiversity. This partnership aligns well with Activelio's value proposition, as the Razor robot's laser technology provides accuracy and mitigates soil damage, setting it apart from other strategies such as mechanical systems.</w:t>
      </w:r>
    </w:p>
    <w:p w14:paraId="6D331582" w14:textId="77777777" w:rsidR="006C1CDE" w:rsidRPr="006C1CDE" w:rsidRDefault="006C1CDE" w:rsidP="006C1CDE">
      <w:pPr>
        <w:spacing w:line="276" w:lineRule="auto"/>
        <w:jc w:val="both"/>
        <w:rPr>
          <w:rFonts w:asciiTheme="majorBidi" w:hAnsiTheme="majorBidi" w:cstheme="majorBidi"/>
          <w:sz w:val="22"/>
          <w:szCs w:val="22"/>
          <w:lang w:val="en-US"/>
        </w:rPr>
      </w:pPr>
      <w:r w:rsidRPr="197801CD">
        <w:rPr>
          <w:rFonts w:asciiTheme="majorBidi" w:hAnsiTheme="majorBidi" w:cstheme="majorBidi"/>
          <w:sz w:val="22"/>
          <w:szCs w:val="22"/>
        </w:rPr>
        <w:t>Lastly, agricultural research institutions such as The Agricultural Research Institute (ARI) represent an intended customer segment. These institutions prioritize sustainable and innovative practices to minimize environmental impact. The use of the Razor MK1 aligns with their research and development goals.</w:t>
      </w:r>
    </w:p>
    <w:p w14:paraId="3AC9FF19" w14:textId="21634E5A" w:rsidR="000B7940" w:rsidRDefault="008F691C" w:rsidP="006C1CDE">
      <w:pPr>
        <w:spacing w:line="276" w:lineRule="auto"/>
        <w:jc w:val="both"/>
        <w:rPr>
          <w:rFonts w:asciiTheme="majorBidi" w:hAnsiTheme="majorBidi" w:cstheme="majorBidi"/>
          <w:sz w:val="22"/>
          <w:szCs w:val="22"/>
          <w:lang w:val="en-US"/>
        </w:rPr>
      </w:pPr>
      <w:hyperlink r:id="rId61" w:history="1">
        <w:r w:rsidRPr="008427AF">
          <w:rPr>
            <w:rStyle w:val="Hyperlink"/>
            <w:rFonts w:asciiTheme="majorBidi" w:hAnsiTheme="majorBidi" w:cstheme="majorBidi"/>
            <w:sz w:val="22"/>
            <w:szCs w:val="22"/>
            <w:highlight w:val="yellow"/>
            <w:lang w:val="en-US"/>
          </w:rPr>
          <w:t>https://pakobserver.net/ari-tarnab-organizes-olive-fair/</w:t>
        </w:r>
      </w:hyperlink>
      <w:r>
        <w:rPr>
          <w:rFonts w:asciiTheme="majorBidi" w:hAnsiTheme="majorBidi" w:cstheme="majorBidi"/>
          <w:sz w:val="22"/>
          <w:szCs w:val="22"/>
          <w:lang w:val="en-US"/>
        </w:rPr>
        <w:t xml:space="preserve"> </w:t>
      </w:r>
    </w:p>
    <w:p w14:paraId="5BCD0FC4" w14:textId="42C66DB2" w:rsidR="006C1CDE" w:rsidRDefault="006C1CDE" w:rsidP="000B7940">
      <w:pPr>
        <w:pStyle w:val="Heading3"/>
        <w:rPr>
          <w:lang w:val="en-US"/>
        </w:rPr>
      </w:pPr>
      <w:bookmarkStart w:id="51" w:name="_Toc137402980"/>
      <w:r>
        <w:t>Value Propositions</w:t>
      </w:r>
      <w:bookmarkEnd w:id="51"/>
    </w:p>
    <w:p w14:paraId="70FA0609" w14:textId="77777777" w:rsidR="000B7940" w:rsidRPr="006C1CDE" w:rsidRDefault="000B7940" w:rsidP="006C1CDE">
      <w:pPr>
        <w:spacing w:line="276" w:lineRule="auto"/>
        <w:jc w:val="both"/>
        <w:rPr>
          <w:rFonts w:asciiTheme="majorBidi" w:hAnsiTheme="majorBidi" w:cstheme="majorBidi"/>
          <w:sz w:val="22"/>
          <w:szCs w:val="22"/>
          <w:lang w:val="en-US"/>
        </w:rPr>
      </w:pPr>
    </w:p>
    <w:p w14:paraId="64E2AFA3" w14:textId="77777777" w:rsidR="006C1CDE" w:rsidRPr="006C1CDE" w:rsidRDefault="006C1CDE" w:rsidP="006C1CDE">
      <w:pPr>
        <w:spacing w:line="276" w:lineRule="auto"/>
        <w:jc w:val="both"/>
        <w:rPr>
          <w:rFonts w:asciiTheme="majorBidi" w:hAnsiTheme="majorBidi" w:cstheme="majorBidi"/>
          <w:sz w:val="22"/>
          <w:szCs w:val="22"/>
          <w:lang w:val="en-US"/>
        </w:rPr>
      </w:pPr>
      <w:r w:rsidRPr="197801CD">
        <w:rPr>
          <w:rFonts w:asciiTheme="majorBidi" w:hAnsiTheme="majorBidi" w:cstheme="majorBidi"/>
          <w:sz w:val="22"/>
          <w:szCs w:val="22"/>
        </w:rPr>
        <w:t>Activelio aims to create multiple value propositions to enhance the utility of the Razor MK1. This includes increasing the rate of weed removal without the use of herbicides, thereby increasing crop yield and ensuring long-term sustainable profitability for Brazilian farmers. This approach helps maintain the cost and pricing of Brazilian agriculture in a sustainable manner.</w:t>
      </w:r>
    </w:p>
    <w:p w14:paraId="6778ED75" w14:textId="77777777" w:rsidR="006C1CDE" w:rsidRPr="006C1CDE" w:rsidRDefault="006C1CDE" w:rsidP="006C1CDE">
      <w:pPr>
        <w:spacing w:line="276" w:lineRule="auto"/>
        <w:jc w:val="both"/>
        <w:rPr>
          <w:rFonts w:asciiTheme="majorBidi" w:hAnsiTheme="majorBidi" w:cstheme="majorBidi"/>
          <w:sz w:val="22"/>
          <w:szCs w:val="22"/>
          <w:lang w:val="en-US"/>
        </w:rPr>
      </w:pPr>
      <w:r w:rsidRPr="197801CD">
        <w:rPr>
          <w:rFonts w:asciiTheme="majorBidi" w:hAnsiTheme="majorBidi" w:cstheme="majorBidi"/>
          <w:sz w:val="22"/>
          <w:szCs w:val="22"/>
        </w:rPr>
        <w:t>The product is designed to be reliable and easy to fix in the event of a breakdown, using easily accessible components. The autonomous operation and minimal maintenance requirements of the robot reduce the workload for farmers, allowing them to focus on other areas of their farms.</w:t>
      </w:r>
    </w:p>
    <w:p w14:paraId="775C20B0" w14:textId="77777777" w:rsidR="003D6A73" w:rsidRDefault="003D6A73" w:rsidP="006C1CDE">
      <w:pPr>
        <w:spacing w:line="276" w:lineRule="auto"/>
        <w:jc w:val="both"/>
        <w:rPr>
          <w:rFonts w:asciiTheme="majorBidi" w:hAnsiTheme="majorBidi" w:cstheme="majorBidi"/>
          <w:sz w:val="22"/>
          <w:szCs w:val="22"/>
          <w:lang w:val="en-US"/>
        </w:rPr>
      </w:pPr>
    </w:p>
    <w:p w14:paraId="253A9B44" w14:textId="72C3AA54" w:rsidR="006C1CDE" w:rsidRDefault="006C1CDE" w:rsidP="003D6A73">
      <w:pPr>
        <w:pStyle w:val="Heading3"/>
        <w:rPr>
          <w:lang w:val="en-US"/>
        </w:rPr>
      </w:pPr>
      <w:bookmarkStart w:id="52" w:name="_Toc137402981"/>
      <w:r>
        <w:t>Channels</w:t>
      </w:r>
      <w:bookmarkEnd w:id="52"/>
    </w:p>
    <w:p w14:paraId="3CADDAB6" w14:textId="77777777" w:rsidR="003D6A73" w:rsidRPr="006C1CDE" w:rsidRDefault="003D6A73" w:rsidP="006C1CDE">
      <w:pPr>
        <w:spacing w:line="276" w:lineRule="auto"/>
        <w:jc w:val="both"/>
        <w:rPr>
          <w:rFonts w:asciiTheme="majorBidi" w:hAnsiTheme="majorBidi" w:cstheme="majorBidi"/>
          <w:sz w:val="22"/>
          <w:szCs w:val="22"/>
          <w:lang w:val="en-US"/>
        </w:rPr>
      </w:pPr>
    </w:p>
    <w:p w14:paraId="5463398C" w14:textId="77777777" w:rsidR="006C1CDE" w:rsidRPr="006C1CDE" w:rsidRDefault="006C1CDE" w:rsidP="006C1CDE">
      <w:pPr>
        <w:spacing w:line="276" w:lineRule="auto"/>
        <w:jc w:val="both"/>
        <w:rPr>
          <w:rFonts w:asciiTheme="majorBidi" w:hAnsiTheme="majorBidi" w:cstheme="majorBidi"/>
          <w:sz w:val="22"/>
          <w:szCs w:val="22"/>
          <w:lang w:val="en-US"/>
        </w:rPr>
      </w:pPr>
      <w:r w:rsidRPr="197801CD">
        <w:rPr>
          <w:rFonts w:asciiTheme="majorBidi" w:hAnsiTheme="majorBidi" w:cstheme="majorBidi"/>
          <w:sz w:val="22"/>
          <w:szCs w:val="22"/>
        </w:rPr>
        <w:t>To effectively reach the wide market, several channels are applicable for the success of the Razor MK1 on a global scale. One approach is showcasing the robot at local agriculture fairs and events, where a high concentration of potential customers can be found, facilitating multiple sales in a single day.</w:t>
      </w:r>
    </w:p>
    <w:p w14:paraId="7DA39263" w14:textId="77777777" w:rsidR="006C1CDE" w:rsidRPr="006C1CDE" w:rsidRDefault="006C1CDE" w:rsidP="006C1CDE">
      <w:pPr>
        <w:spacing w:line="276" w:lineRule="auto"/>
        <w:jc w:val="both"/>
        <w:rPr>
          <w:rFonts w:asciiTheme="majorBidi" w:hAnsiTheme="majorBidi" w:cstheme="majorBidi"/>
          <w:sz w:val="22"/>
          <w:szCs w:val="22"/>
          <w:lang w:val="en-US"/>
        </w:rPr>
      </w:pPr>
    </w:p>
    <w:p w14:paraId="0733DAB4" w14:textId="77777777" w:rsidR="006C1CDE" w:rsidRPr="006C1CDE" w:rsidRDefault="006C1CDE" w:rsidP="006C1CDE">
      <w:pPr>
        <w:spacing w:line="276" w:lineRule="auto"/>
        <w:jc w:val="both"/>
        <w:rPr>
          <w:rFonts w:asciiTheme="majorBidi" w:hAnsiTheme="majorBidi" w:cstheme="majorBidi"/>
          <w:sz w:val="22"/>
          <w:szCs w:val="22"/>
          <w:lang w:val="en-US"/>
        </w:rPr>
      </w:pPr>
      <w:r w:rsidRPr="197801CD">
        <w:rPr>
          <w:rFonts w:asciiTheme="majorBidi" w:hAnsiTheme="majorBidi" w:cstheme="majorBidi"/>
          <w:sz w:val="22"/>
          <w:szCs w:val="22"/>
        </w:rPr>
        <w:t>Direct farm visits and live demonstrations are another effective channel. Through secondary research, Activelio can identify potential customers and organize product demonstrations. Offering a free weed removal service can showcase the capabilities of the Razor MK1.</w:t>
      </w:r>
    </w:p>
    <w:p w14:paraId="6B59CCE2" w14:textId="77777777" w:rsidR="006C1CDE" w:rsidRPr="006C1CDE" w:rsidRDefault="006C1CDE" w:rsidP="006C1CDE">
      <w:pPr>
        <w:spacing w:line="276" w:lineRule="auto"/>
        <w:jc w:val="both"/>
        <w:rPr>
          <w:rFonts w:asciiTheme="majorBidi" w:hAnsiTheme="majorBidi" w:cstheme="majorBidi"/>
          <w:sz w:val="22"/>
          <w:szCs w:val="22"/>
          <w:lang w:val="en-US"/>
        </w:rPr>
      </w:pPr>
      <w:r w:rsidRPr="197801CD">
        <w:rPr>
          <w:rFonts w:asciiTheme="majorBidi" w:hAnsiTheme="majorBidi" w:cstheme="majorBidi"/>
          <w:sz w:val="22"/>
          <w:szCs w:val="22"/>
        </w:rPr>
        <w:t>Local media, such as targeted newspapers and radio broadcasting, can be utilized to acquire customers in rural Brazil, considering limited access to modern advertising methods like social media marketing. This approach can help establish and validate the Activelio brand before conducting direct farm visits.</w:t>
      </w:r>
    </w:p>
    <w:p w14:paraId="6F15DB5B" w14:textId="77777777" w:rsidR="006C1CDE" w:rsidRPr="006C1CDE" w:rsidRDefault="006C1CDE" w:rsidP="006C1CDE">
      <w:pPr>
        <w:spacing w:line="276" w:lineRule="auto"/>
        <w:jc w:val="both"/>
        <w:rPr>
          <w:rFonts w:asciiTheme="majorBidi" w:hAnsiTheme="majorBidi" w:cstheme="majorBidi"/>
          <w:sz w:val="22"/>
          <w:szCs w:val="22"/>
          <w:lang w:val="en-US"/>
        </w:rPr>
      </w:pPr>
      <w:r w:rsidRPr="197801CD">
        <w:rPr>
          <w:rFonts w:asciiTheme="majorBidi" w:hAnsiTheme="majorBidi" w:cstheme="majorBidi"/>
          <w:sz w:val="22"/>
          <w:szCs w:val="22"/>
        </w:rPr>
        <w:t>While online methods are limited in rural Brazil due to restricted social media access, cultivating online agriculture communities such as forums can be employed to acquire customers actively seeking innovative weed removal products.</w:t>
      </w:r>
    </w:p>
    <w:p w14:paraId="348D2992" w14:textId="263CC4D3" w:rsidR="006C1CDE" w:rsidRPr="006C1CDE" w:rsidRDefault="006C1CDE" w:rsidP="006C1CDE">
      <w:pPr>
        <w:spacing w:line="276" w:lineRule="auto"/>
        <w:jc w:val="both"/>
        <w:rPr>
          <w:rFonts w:asciiTheme="majorBidi" w:hAnsiTheme="majorBidi" w:cstheme="majorBidi"/>
          <w:sz w:val="22"/>
          <w:szCs w:val="22"/>
          <w:lang w:val="en-US"/>
        </w:rPr>
      </w:pPr>
      <w:r w:rsidRPr="197801CD">
        <w:rPr>
          <w:rFonts w:asciiTheme="majorBidi" w:hAnsiTheme="majorBidi" w:cstheme="majorBidi"/>
          <w:sz w:val="22"/>
          <w:szCs w:val="22"/>
        </w:rPr>
        <w:t xml:space="preserve">Another channel for customer acquisition is the use of distributors, serving as middlemen to </w:t>
      </w:r>
      <w:r w:rsidRPr="197801CD">
        <w:rPr>
          <w:rFonts w:asciiTheme="majorBidi" w:hAnsiTheme="majorBidi" w:cstheme="majorBidi"/>
          <w:sz w:val="22"/>
          <w:szCs w:val="22"/>
        </w:rPr>
        <w:lastRenderedPageBreak/>
        <w:t>independently sell the product. This approach allows Activelio to focus more on customer retention and the development of additional products.</w:t>
      </w:r>
    </w:p>
    <w:p w14:paraId="3C334002" w14:textId="26809517" w:rsidR="00BD1FB5" w:rsidRPr="006C1CDE" w:rsidRDefault="006C1CDE" w:rsidP="006C1CDE">
      <w:pPr>
        <w:spacing w:line="276" w:lineRule="auto"/>
        <w:jc w:val="both"/>
        <w:rPr>
          <w:rFonts w:asciiTheme="majorBidi" w:hAnsiTheme="majorBidi" w:cstheme="majorBidi"/>
          <w:sz w:val="22"/>
          <w:szCs w:val="22"/>
          <w:lang w:val="en-US"/>
        </w:rPr>
      </w:pPr>
      <w:r w:rsidRPr="197801CD">
        <w:rPr>
          <w:rFonts w:asciiTheme="majorBidi" w:hAnsiTheme="majorBidi" w:cstheme="majorBidi"/>
          <w:sz w:val="22"/>
          <w:szCs w:val="22"/>
        </w:rPr>
        <w:t>By effectively targeting these customer segments and employing appropriate channels, Activelio aims to establish a strong market presence, provide value to customers, and drive the adoption of the Razor MK1 in the weed removal industry.</w:t>
      </w:r>
    </w:p>
    <w:p w14:paraId="4F7E6D37" w14:textId="77777777" w:rsidR="00605906" w:rsidRPr="004D6399" w:rsidRDefault="00605906" w:rsidP="004D6399">
      <w:pPr>
        <w:rPr>
          <w:lang w:val="en-US"/>
        </w:rPr>
      </w:pPr>
    </w:p>
    <w:p w14:paraId="155A3C5D" w14:textId="77777777" w:rsidR="002C1902" w:rsidRDefault="002C1902" w:rsidP="004D6399">
      <w:pPr>
        <w:rPr>
          <w:lang w:val="en-US"/>
        </w:rPr>
      </w:pPr>
    </w:p>
    <w:p w14:paraId="7B1484D4" w14:textId="2BC5903F" w:rsidR="002C1902" w:rsidRDefault="002C1902" w:rsidP="002C1902">
      <w:pPr>
        <w:pStyle w:val="Heading2"/>
        <w:rPr>
          <w:lang w:val="en-US"/>
        </w:rPr>
      </w:pPr>
      <w:bookmarkStart w:id="53" w:name="_Toc137402982"/>
      <w:r>
        <w:t>SWOT Analysis:</w:t>
      </w:r>
      <w:bookmarkEnd w:id="53"/>
    </w:p>
    <w:p w14:paraId="11096D43" w14:textId="77777777" w:rsidR="002C1902" w:rsidRPr="004D6399" w:rsidRDefault="002C1902" w:rsidP="004D6399">
      <w:pPr>
        <w:rPr>
          <w:lang w:val="en-US"/>
        </w:rPr>
      </w:pPr>
    </w:p>
    <w:p w14:paraId="1EE888CE" w14:textId="04E78D01" w:rsidR="00B05E13" w:rsidRDefault="79A89FB1" w:rsidP="00C946EC">
      <w:pPr>
        <w:pStyle w:val="paragraph"/>
        <w:keepNext/>
        <w:spacing w:beforeAutospacing="0" w:afterAutospacing="0"/>
        <w:ind w:left="360"/>
        <w:jc w:val="center"/>
        <w:textAlignment w:val="baseline"/>
      </w:pPr>
      <w:r>
        <w:rPr>
          <w:noProof/>
        </w:rPr>
        <w:drawing>
          <wp:inline distT="0" distB="0" distL="0" distR="0" wp14:anchorId="02916551" wp14:editId="2554A0A3">
            <wp:extent cx="4887056" cy="1891553"/>
            <wp:effectExtent l="12700" t="12700" r="15240" b="13970"/>
            <wp:docPr id="630977983" name="Picture 630977983" descr="A diagram of a swot analysi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0977983"/>
                    <pic:cNvPicPr/>
                  </pic:nvPicPr>
                  <pic:blipFill>
                    <a:blip r:embed="rId62">
                      <a:extLst>
                        <a:ext uri="{28A0092B-C50C-407E-A947-70E740481C1C}">
                          <a14:useLocalDpi xmlns:a14="http://schemas.microsoft.com/office/drawing/2010/main" val="0"/>
                        </a:ext>
                      </a:extLst>
                    </a:blip>
                    <a:stretch>
                      <a:fillRect/>
                    </a:stretch>
                  </pic:blipFill>
                  <pic:spPr>
                    <a:xfrm>
                      <a:off x="0" y="0"/>
                      <a:ext cx="4887056" cy="1891553"/>
                    </a:xfrm>
                    <a:prstGeom prst="rect">
                      <a:avLst/>
                    </a:prstGeom>
                    <a:ln w="12700">
                      <a:solidFill>
                        <a:schemeClr val="tx1"/>
                      </a:solidFill>
                    </a:ln>
                  </pic:spPr>
                </pic:pic>
              </a:graphicData>
            </a:graphic>
          </wp:inline>
        </w:drawing>
      </w:r>
    </w:p>
    <w:p w14:paraId="1D4F95D8" w14:textId="6974114B" w:rsidR="00B05E13" w:rsidRPr="00C946EC" w:rsidRDefault="00C946EC" w:rsidP="00C946EC">
      <w:pPr>
        <w:pStyle w:val="Caption"/>
        <w:jc w:val="center"/>
        <w:rPr>
          <w:sz w:val="21"/>
          <w:szCs w:val="21"/>
        </w:rPr>
      </w:pPr>
      <w:r w:rsidRPr="00C946EC">
        <w:rPr>
          <w:sz w:val="21"/>
          <w:szCs w:val="21"/>
        </w:rPr>
        <w:t xml:space="preserve">Figure </w:t>
      </w:r>
      <w:r w:rsidRPr="00C946EC">
        <w:rPr>
          <w:sz w:val="21"/>
          <w:szCs w:val="21"/>
        </w:rPr>
        <w:fldChar w:fldCharType="begin"/>
      </w:r>
      <w:r w:rsidRPr="00C946EC">
        <w:rPr>
          <w:sz w:val="21"/>
          <w:szCs w:val="21"/>
        </w:rPr>
        <w:instrText xml:space="preserve"> SEQ Figure \* ARABIC </w:instrText>
      </w:r>
      <w:r w:rsidRPr="00C946EC">
        <w:rPr>
          <w:sz w:val="21"/>
          <w:szCs w:val="21"/>
        </w:rPr>
        <w:fldChar w:fldCharType="separate"/>
      </w:r>
      <w:r w:rsidR="007140EC">
        <w:rPr>
          <w:noProof/>
          <w:sz w:val="21"/>
          <w:szCs w:val="21"/>
        </w:rPr>
        <w:t>35</w:t>
      </w:r>
      <w:r w:rsidRPr="00C946EC">
        <w:rPr>
          <w:sz w:val="21"/>
          <w:szCs w:val="21"/>
        </w:rPr>
        <w:fldChar w:fldCharType="end"/>
      </w:r>
      <w:r w:rsidRPr="00C946EC">
        <w:rPr>
          <w:sz w:val="21"/>
          <w:szCs w:val="21"/>
        </w:rPr>
        <w:t xml:space="preserve"> - Activelio SWOT analysis</w:t>
      </w:r>
      <w:r w:rsidR="00EA6F3A">
        <w:rPr>
          <w:rStyle w:val="normaltextrun"/>
          <w:rFonts w:ascii="Segoe UI" w:hAnsi="Segoe UI" w:cs="Segoe UI"/>
          <w:sz w:val="16"/>
          <w:szCs w:val="16"/>
        </w:rPr>
        <w:t> </w:t>
      </w:r>
      <w:r w:rsidR="00EA6F3A">
        <w:rPr>
          <w:rStyle w:val="eop"/>
          <w:rFonts w:ascii="Segoe UI" w:hAnsi="Segoe UI" w:cs="Segoe UI"/>
          <w:sz w:val="16"/>
          <w:szCs w:val="16"/>
        </w:rPr>
        <w:t> </w:t>
      </w:r>
    </w:p>
    <w:p w14:paraId="11344827" w14:textId="77777777" w:rsidR="00B05E13" w:rsidRPr="002C1902" w:rsidRDefault="00B05E13" w:rsidP="002C1902">
      <w:pPr>
        <w:pStyle w:val="Heading3"/>
        <w:rPr>
          <w:rStyle w:val="eop"/>
        </w:rPr>
      </w:pPr>
      <w:bookmarkStart w:id="54" w:name="_Toc137402983"/>
      <w:r w:rsidRPr="002C1902">
        <w:rPr>
          <w:rStyle w:val="normaltextrun"/>
        </w:rPr>
        <w:t>Strengths</w:t>
      </w:r>
      <w:bookmarkEnd w:id="54"/>
      <w:r w:rsidRPr="002C1902">
        <w:rPr>
          <w:rStyle w:val="eop"/>
        </w:rPr>
        <w:t> </w:t>
      </w:r>
    </w:p>
    <w:p w14:paraId="5365D166" w14:textId="77777777" w:rsidR="00E334A2" w:rsidRDefault="00E334A2" w:rsidP="00B05E13">
      <w:pPr>
        <w:pStyle w:val="paragraph"/>
        <w:spacing w:beforeAutospacing="0" w:afterAutospacing="0"/>
        <w:ind w:left="360"/>
        <w:jc w:val="both"/>
        <w:textAlignment w:val="baseline"/>
        <w:rPr>
          <w:rFonts w:ascii="Segoe UI" w:hAnsi="Segoe UI" w:cs="Segoe UI"/>
          <w:sz w:val="18"/>
          <w:szCs w:val="18"/>
        </w:rPr>
      </w:pPr>
    </w:p>
    <w:p w14:paraId="1DC0BAFD" w14:textId="2207FF9F" w:rsidR="00B05E13" w:rsidRPr="00C946EC" w:rsidRDefault="00B05E13" w:rsidP="00E334A2">
      <w:pPr>
        <w:pStyle w:val="paragraph"/>
        <w:spacing w:beforeAutospacing="0" w:afterAutospacing="0" w:line="276" w:lineRule="auto"/>
        <w:ind w:left="360"/>
        <w:jc w:val="both"/>
        <w:textAlignment w:val="baseline"/>
        <w:rPr>
          <w:rStyle w:val="normaltextrun"/>
          <w:sz w:val="21"/>
          <w:szCs w:val="21"/>
          <w:lang w:val="en-US"/>
        </w:rPr>
      </w:pPr>
      <w:r w:rsidRPr="00C946EC">
        <w:rPr>
          <w:rStyle w:val="normaltextrun"/>
          <w:sz w:val="22"/>
          <w:szCs w:val="22"/>
        </w:rPr>
        <w:t xml:space="preserve">Compared to other weed control machines and traditional weed control methods, Activelio AgriTech’s Ray-Zer Mk1 is more environmentally friendly. </w:t>
      </w:r>
      <w:r w:rsidR="00321184" w:rsidRPr="00C946EC">
        <w:rPr>
          <w:rStyle w:val="normaltextrun"/>
          <w:sz w:val="22"/>
          <w:szCs w:val="22"/>
        </w:rPr>
        <w:t>Employing</w:t>
      </w:r>
      <w:r w:rsidRPr="00C946EC">
        <w:rPr>
          <w:rStyle w:val="normaltextrun"/>
          <w:sz w:val="22"/>
          <w:szCs w:val="22"/>
        </w:rPr>
        <w:t xml:space="preserve"> the innovative laser weed removal technique, this offers high efficiency, positioning it competitively in the agricultural sector. The integration of the Rocker-Bogie system allows it to adapt to various terrains in agricultural fields, ensuring optimal performance and adaptability. Furthermore, the use of easily accessible and replaceable materials facilitates simplify maintenance procedures, thereby enhancing the robot’s overall reliability. </w:t>
      </w:r>
    </w:p>
    <w:p w14:paraId="05D245F1" w14:textId="77777777" w:rsidR="00B05E13" w:rsidRPr="00E334A2" w:rsidRDefault="00B05E13" w:rsidP="00E334A2">
      <w:pPr>
        <w:pStyle w:val="paragraph"/>
        <w:spacing w:beforeAutospacing="0" w:afterAutospacing="0" w:line="276" w:lineRule="auto"/>
        <w:ind w:left="360"/>
        <w:jc w:val="both"/>
        <w:textAlignment w:val="baseline"/>
        <w:rPr>
          <w:sz w:val="16"/>
          <w:szCs w:val="16"/>
        </w:rPr>
      </w:pPr>
      <w:r w:rsidRPr="197801CD">
        <w:rPr>
          <w:rStyle w:val="normaltextrun"/>
          <w:sz w:val="22"/>
          <w:szCs w:val="22"/>
        </w:rPr>
        <w:t>  </w:t>
      </w:r>
      <w:r w:rsidRPr="00E334A2">
        <w:rPr>
          <w:rStyle w:val="normaltextrun"/>
          <w:sz w:val="22"/>
          <w:szCs w:val="22"/>
        </w:rPr>
        <w:t> </w:t>
      </w:r>
      <w:r w:rsidRPr="00E334A2">
        <w:rPr>
          <w:rStyle w:val="eop"/>
          <w:sz w:val="22"/>
          <w:szCs w:val="22"/>
        </w:rPr>
        <w:t> </w:t>
      </w:r>
    </w:p>
    <w:p w14:paraId="6ED1F3B5" w14:textId="77777777" w:rsidR="00B05E13" w:rsidRPr="002C1902" w:rsidRDefault="00B05E13" w:rsidP="002C1902">
      <w:pPr>
        <w:pStyle w:val="Heading3"/>
        <w:rPr>
          <w:rStyle w:val="normaltextrun"/>
        </w:rPr>
      </w:pPr>
      <w:bookmarkStart w:id="55" w:name="_Toc137402984"/>
      <w:r w:rsidRPr="002C1902">
        <w:rPr>
          <w:rStyle w:val="normaltextrun"/>
        </w:rPr>
        <w:t>Weaknesses  </w:t>
      </w:r>
      <w:bookmarkEnd w:id="55"/>
      <w:r w:rsidRPr="002C1902">
        <w:rPr>
          <w:rStyle w:val="normaltextrun"/>
        </w:rPr>
        <w:t> </w:t>
      </w:r>
    </w:p>
    <w:p w14:paraId="78E6063A" w14:textId="77777777" w:rsidR="00E334A2" w:rsidRDefault="00E334A2" w:rsidP="00C946EC">
      <w:pPr>
        <w:pStyle w:val="paragraph"/>
        <w:spacing w:beforeAutospacing="0" w:afterAutospacing="0" w:line="276" w:lineRule="auto"/>
        <w:ind w:left="360"/>
        <w:jc w:val="both"/>
        <w:textAlignment w:val="baseline"/>
        <w:rPr>
          <w:rFonts w:ascii="Segoe UI" w:hAnsi="Segoe UI" w:cs="Segoe UI"/>
          <w:sz w:val="18"/>
          <w:szCs w:val="18"/>
        </w:rPr>
      </w:pPr>
    </w:p>
    <w:p w14:paraId="077F59B3" w14:textId="59314C41" w:rsidR="00B05E13" w:rsidRDefault="00B05E13" w:rsidP="00E334A2">
      <w:pPr>
        <w:pStyle w:val="paragraph"/>
        <w:spacing w:beforeAutospacing="0" w:afterAutospacing="0" w:line="276" w:lineRule="auto"/>
        <w:ind w:left="360"/>
        <w:jc w:val="both"/>
        <w:textAlignment w:val="baseline"/>
        <w:rPr>
          <w:rFonts w:ascii="Segoe UI" w:hAnsi="Segoe UI" w:cs="Segoe UI"/>
          <w:sz w:val="18"/>
          <w:szCs w:val="18"/>
        </w:rPr>
      </w:pPr>
      <w:r w:rsidRPr="197801CD">
        <w:rPr>
          <w:rStyle w:val="normaltextrun"/>
          <w:sz w:val="22"/>
          <w:szCs w:val="22"/>
        </w:rPr>
        <w:t>This project faces the challenge of high development costs due to the integration of complex technologies. Also Brazil is a developing country, the introduction of high-tech solutions may be met with resistance from traditional famers who are accustomed to conventional methods. The</w:t>
      </w:r>
      <w:r>
        <w:rPr>
          <w:rStyle w:val="normaltextrun"/>
          <w:sz w:val="22"/>
          <w:szCs w:val="22"/>
        </w:rPr>
        <w:t xml:space="preserve"> use of laser </w:t>
      </w:r>
      <w:r w:rsidR="00321184">
        <w:rPr>
          <w:rStyle w:val="normaltextrun"/>
          <w:sz w:val="22"/>
          <w:szCs w:val="22"/>
        </w:rPr>
        <w:t>t</w:t>
      </w:r>
      <w:r w:rsidR="00EA6F3A">
        <w:rPr>
          <w:rStyle w:val="normaltextrun"/>
          <w:sz w:val="22"/>
          <w:szCs w:val="22"/>
        </w:rPr>
        <w:t>o</w:t>
      </w:r>
      <w:r>
        <w:rPr>
          <w:rStyle w:val="normaltextrun"/>
          <w:sz w:val="22"/>
          <w:szCs w:val="22"/>
        </w:rPr>
        <w:t xml:space="preserve"> carry certain inherent risks, as they have the potential to cause unintended harm to other organisms in the field. Moreover, in poor rural areas, endurance and charging become a major challenge, so it’s advantageous to design solar panels.</w:t>
      </w:r>
      <w:r>
        <w:rPr>
          <w:rStyle w:val="eop"/>
          <w:sz w:val="22"/>
          <w:szCs w:val="22"/>
        </w:rPr>
        <w:t> </w:t>
      </w:r>
    </w:p>
    <w:p w14:paraId="3BA0CDB8" w14:textId="77777777" w:rsidR="00B05E13" w:rsidRDefault="00B05E13" w:rsidP="00B05E13">
      <w:pPr>
        <w:pStyle w:val="paragraph"/>
        <w:spacing w:beforeAutospacing="0" w:afterAutospacing="0"/>
        <w:ind w:left="360"/>
        <w:jc w:val="both"/>
        <w:textAlignment w:val="baseline"/>
        <w:rPr>
          <w:rFonts w:ascii="Segoe UI" w:hAnsi="Segoe UI" w:cs="Segoe UI"/>
          <w:sz w:val="18"/>
          <w:szCs w:val="18"/>
        </w:rPr>
      </w:pPr>
      <w:r w:rsidRPr="197801CD">
        <w:rPr>
          <w:rStyle w:val="normaltextrun"/>
          <w:rFonts w:ascii="Arial" w:hAnsi="Arial" w:cs="Arial"/>
        </w:rPr>
        <w:t> </w:t>
      </w:r>
      <w:r>
        <w:rPr>
          <w:rStyle w:val="eop"/>
          <w:rFonts w:ascii="Arial" w:hAnsi="Arial" w:cs="Arial"/>
        </w:rPr>
        <w:t> </w:t>
      </w:r>
    </w:p>
    <w:p w14:paraId="71A63176" w14:textId="77777777" w:rsidR="00E334A2" w:rsidRPr="002C1902" w:rsidRDefault="00EA6F3A" w:rsidP="002C1902">
      <w:pPr>
        <w:pStyle w:val="Heading3"/>
        <w:rPr>
          <w:rStyle w:val="normaltextrun"/>
        </w:rPr>
      </w:pPr>
      <w:bookmarkStart w:id="56" w:name="_Toc137402985"/>
      <w:r w:rsidRPr="002C1902">
        <w:rPr>
          <w:rStyle w:val="normaltextrun"/>
        </w:rPr>
        <w:t>Opportunities</w:t>
      </w:r>
      <w:bookmarkEnd w:id="56"/>
    </w:p>
    <w:p w14:paraId="2300CD55" w14:textId="57D3C129" w:rsidR="00B05E13" w:rsidRDefault="00EA6F3A" w:rsidP="00B05E13">
      <w:pPr>
        <w:pStyle w:val="paragraph"/>
        <w:spacing w:beforeAutospacing="0" w:afterAutospacing="0"/>
        <w:ind w:left="360"/>
        <w:jc w:val="both"/>
        <w:textAlignment w:val="baseline"/>
        <w:rPr>
          <w:rFonts w:ascii="Segoe UI" w:hAnsi="Segoe UI" w:cs="Segoe UI"/>
          <w:sz w:val="18"/>
          <w:szCs w:val="18"/>
        </w:rPr>
      </w:pPr>
      <w:r>
        <w:rPr>
          <w:rStyle w:val="normaltextrun"/>
          <w:rFonts w:ascii="Arial" w:hAnsi="Arial" w:cs="Arial"/>
        </w:rPr>
        <w:t> </w:t>
      </w:r>
      <w:r>
        <w:rPr>
          <w:rStyle w:val="eop"/>
          <w:rFonts w:ascii="Arial" w:hAnsi="Arial" w:cs="Arial"/>
        </w:rPr>
        <w:t> </w:t>
      </w:r>
    </w:p>
    <w:p w14:paraId="70D20646" w14:textId="77777777" w:rsidR="00B05E13" w:rsidRDefault="00B05E13" w:rsidP="00E334A2">
      <w:pPr>
        <w:pStyle w:val="paragraph"/>
        <w:spacing w:beforeAutospacing="0" w:afterAutospacing="0" w:line="276" w:lineRule="auto"/>
        <w:ind w:left="360"/>
        <w:jc w:val="both"/>
        <w:textAlignment w:val="baseline"/>
        <w:rPr>
          <w:rFonts w:ascii="Segoe UI" w:hAnsi="Segoe UI" w:cs="Segoe UI"/>
          <w:sz w:val="18"/>
          <w:szCs w:val="18"/>
        </w:rPr>
      </w:pPr>
      <w:r w:rsidRPr="197801CD">
        <w:rPr>
          <w:rStyle w:val="normaltextrun"/>
          <w:sz w:val="22"/>
          <w:szCs w:val="22"/>
        </w:rPr>
        <w:t xml:space="preserve">The global AgriTech market is experiencing significant growth. Governmental support for sustainable farming practices can create a favorable environment. Furthermore, Activelio can collaborate with high-tech institutions and academic organizations to conduct research on the weed recognition technology and navigation etc. These partnerships can not only focus on technological advancements but also can contribute to data collection and exploration in the field of plant </w:t>
      </w:r>
      <w:r w:rsidRPr="197801CD">
        <w:rPr>
          <w:rStyle w:val="normaltextrun"/>
          <w:sz w:val="22"/>
          <w:szCs w:val="22"/>
        </w:rPr>
        <w:lastRenderedPageBreak/>
        <w:t>ecology.</w:t>
      </w:r>
      <w:r>
        <w:rPr>
          <w:rStyle w:val="eop"/>
          <w:sz w:val="22"/>
          <w:szCs w:val="22"/>
        </w:rPr>
        <w:t> </w:t>
      </w:r>
    </w:p>
    <w:p w14:paraId="4447A7D0" w14:textId="52A84333" w:rsidR="00B05E13" w:rsidRDefault="00B05E13" w:rsidP="00B05E13">
      <w:pPr>
        <w:pStyle w:val="paragraph"/>
        <w:spacing w:beforeAutospacing="0" w:afterAutospacing="0"/>
        <w:ind w:left="360"/>
        <w:jc w:val="both"/>
        <w:textAlignment w:val="baseline"/>
        <w:rPr>
          <w:rFonts w:ascii="Segoe UI" w:hAnsi="Segoe UI" w:cs="Segoe UI"/>
          <w:sz w:val="18"/>
          <w:szCs w:val="18"/>
        </w:rPr>
      </w:pPr>
    </w:p>
    <w:p w14:paraId="0BFD9E1F" w14:textId="77777777" w:rsidR="00B05E13" w:rsidRPr="002C1902" w:rsidRDefault="00B05E13" w:rsidP="002C1902">
      <w:pPr>
        <w:pStyle w:val="Heading3"/>
        <w:rPr>
          <w:rStyle w:val="normaltextrun"/>
        </w:rPr>
      </w:pPr>
      <w:bookmarkStart w:id="57" w:name="_Toc137402986"/>
      <w:r w:rsidRPr="002C1902">
        <w:rPr>
          <w:rStyle w:val="normaltextrun"/>
        </w:rPr>
        <w:t>Threats  </w:t>
      </w:r>
      <w:bookmarkEnd w:id="57"/>
      <w:r w:rsidRPr="002C1902">
        <w:rPr>
          <w:rStyle w:val="normaltextrun"/>
        </w:rPr>
        <w:t> </w:t>
      </w:r>
    </w:p>
    <w:p w14:paraId="65EA7317" w14:textId="77777777" w:rsidR="00E334A2" w:rsidRDefault="00E334A2" w:rsidP="00B05E13">
      <w:pPr>
        <w:pStyle w:val="paragraph"/>
        <w:spacing w:beforeAutospacing="0" w:afterAutospacing="0"/>
        <w:ind w:left="360"/>
        <w:jc w:val="both"/>
        <w:textAlignment w:val="baseline"/>
        <w:rPr>
          <w:rFonts w:ascii="Segoe UI" w:hAnsi="Segoe UI" w:cs="Segoe UI"/>
          <w:sz w:val="18"/>
          <w:szCs w:val="18"/>
        </w:rPr>
      </w:pPr>
    </w:p>
    <w:p w14:paraId="1BA7D0A6" w14:textId="77777777" w:rsidR="00B05E13" w:rsidRDefault="00B05E13" w:rsidP="00E334A2">
      <w:pPr>
        <w:pStyle w:val="paragraph"/>
        <w:spacing w:beforeAutospacing="0" w:afterAutospacing="0" w:line="276" w:lineRule="auto"/>
        <w:ind w:left="360"/>
        <w:jc w:val="both"/>
        <w:textAlignment w:val="baseline"/>
        <w:rPr>
          <w:rFonts w:ascii="Segoe UI" w:hAnsi="Segoe UI" w:cs="Segoe UI"/>
          <w:sz w:val="18"/>
          <w:szCs w:val="18"/>
        </w:rPr>
      </w:pPr>
      <w:r w:rsidRPr="197801CD">
        <w:rPr>
          <w:rStyle w:val="normaltextrun"/>
          <w:sz w:val="22"/>
          <w:szCs w:val="22"/>
        </w:rPr>
        <w:t>Regulatory factors surrounding laser technology usage may impose compliance challenges</w:t>
      </w:r>
      <w:r>
        <w:rPr>
          <w:rStyle w:val="normaltextrun"/>
          <w:sz w:val="22"/>
          <w:szCs w:val="22"/>
        </w:rPr>
        <w:t>. And the competitive AgriTech landscape introduces the risk of rival companies developing comparable or superior solutions. Furthermore, economic fluctuations and uncertain conditions pose risks of reduced investments in agricultural technology. To effectively mitigate these threats, Activelio must prioritize regulatory compliance, address public concerns through transparent communication and education.</w:t>
      </w:r>
      <w:r>
        <w:rPr>
          <w:rStyle w:val="eop"/>
          <w:sz w:val="22"/>
          <w:szCs w:val="22"/>
        </w:rPr>
        <w:t> </w:t>
      </w:r>
    </w:p>
    <w:p w14:paraId="0FFC2B6D" w14:textId="77777777" w:rsidR="00B05E13" w:rsidRDefault="00B05E13" w:rsidP="00E334A2">
      <w:pPr>
        <w:pStyle w:val="paragraph"/>
        <w:spacing w:beforeAutospacing="0" w:afterAutospacing="0" w:line="276" w:lineRule="auto"/>
        <w:ind w:left="360"/>
        <w:jc w:val="both"/>
        <w:textAlignment w:val="baseline"/>
        <w:rPr>
          <w:rFonts w:ascii="Segoe UI" w:hAnsi="Segoe UI" w:cs="Segoe UI"/>
          <w:sz w:val="18"/>
          <w:szCs w:val="18"/>
        </w:rPr>
      </w:pPr>
      <w:r>
        <w:rPr>
          <w:rStyle w:val="eop"/>
          <w:rFonts w:ascii="Calibri" w:hAnsi="Calibri" w:cs="Calibri"/>
        </w:rPr>
        <w:t> </w:t>
      </w:r>
    </w:p>
    <w:p w14:paraId="581AB423" w14:textId="77777777" w:rsidR="00B05E13" w:rsidRDefault="00B05E13" w:rsidP="00E334A2">
      <w:pPr>
        <w:pStyle w:val="paragraph"/>
        <w:spacing w:beforeAutospacing="0" w:afterAutospacing="0"/>
        <w:ind w:left="360"/>
        <w:jc w:val="both"/>
        <w:textAlignment w:val="baseline"/>
        <w:rPr>
          <w:rStyle w:val="eop"/>
          <w:sz w:val="22"/>
          <w:szCs w:val="22"/>
        </w:rPr>
      </w:pPr>
      <w:r>
        <w:rPr>
          <w:rStyle w:val="normaltextrun"/>
          <w:sz w:val="22"/>
          <w:szCs w:val="22"/>
        </w:rPr>
        <w:t xml:space="preserve">Based on </w:t>
      </w:r>
      <w:r>
        <w:rPr>
          <w:rStyle w:val="normaltextrun"/>
          <w:sz w:val="22"/>
          <w:szCs w:val="22"/>
          <w:highlight w:val="yellow"/>
        </w:rPr>
        <w:t>Figure xx</w:t>
      </w:r>
      <w:r>
        <w:rPr>
          <w:rStyle w:val="normaltextrun"/>
          <w:sz w:val="22"/>
          <w:szCs w:val="22"/>
        </w:rPr>
        <w:t xml:space="preserve"> analysis, Activelio adopts a sustainable growth strategy (SO). The SO strategy focuses on leveraging strengths to pursue sustainable growth. Activelio should continue to invest in research and development, collaborate with High-Tech institutions to enhance the technology, and develop strategic partnerships to expend market reach. This also allows to reduce the threat of peer competition and create own proprietary technology.</w:t>
      </w:r>
      <w:r>
        <w:rPr>
          <w:rStyle w:val="eop"/>
          <w:sz w:val="22"/>
          <w:szCs w:val="22"/>
        </w:rPr>
        <w:t> </w:t>
      </w:r>
    </w:p>
    <w:p w14:paraId="7919D2F1" w14:textId="77777777" w:rsidR="000D74A9" w:rsidRDefault="000D74A9" w:rsidP="006C1CDE">
      <w:pPr>
        <w:pStyle w:val="paragraph"/>
        <w:spacing w:beforeAutospacing="0" w:afterAutospacing="0"/>
        <w:jc w:val="both"/>
        <w:textAlignment w:val="baseline"/>
        <w:rPr>
          <w:rStyle w:val="eop"/>
          <w:sz w:val="22"/>
          <w:szCs w:val="22"/>
        </w:rPr>
      </w:pPr>
    </w:p>
    <w:p w14:paraId="1B00B908" w14:textId="50BC2DAF" w:rsidR="000D74A9" w:rsidRPr="00922194" w:rsidRDefault="000D74A9" w:rsidP="00922194">
      <w:pPr>
        <w:pStyle w:val="Heading2"/>
        <w:rPr>
          <w:lang w:val="en-US"/>
        </w:rPr>
      </w:pPr>
      <w:bookmarkStart w:id="58" w:name="_Toc137402987"/>
      <w:r>
        <w:t>Exploration of potential markets:</w:t>
      </w:r>
      <w:bookmarkEnd w:id="58"/>
      <w:r>
        <w:t xml:space="preserve"> </w:t>
      </w:r>
    </w:p>
    <w:p w14:paraId="2C774962" w14:textId="77777777" w:rsidR="000D74A9" w:rsidRDefault="000D74A9" w:rsidP="000D74A9">
      <w:pPr>
        <w:pStyle w:val="paragraph"/>
        <w:spacing w:beforeAutospacing="0" w:afterAutospacing="0"/>
        <w:jc w:val="both"/>
        <w:textAlignment w:val="baseline"/>
        <w:rPr>
          <w:rStyle w:val="eop"/>
          <w:sz w:val="22"/>
          <w:szCs w:val="22"/>
        </w:rPr>
      </w:pPr>
    </w:p>
    <w:p w14:paraId="28B4727C" w14:textId="77777777" w:rsidR="00764A00" w:rsidRDefault="476459FD" w:rsidP="00764A00">
      <w:pPr>
        <w:pStyle w:val="paragraph"/>
        <w:keepNext/>
        <w:spacing w:beforeAutospacing="0" w:afterAutospacing="0"/>
        <w:jc w:val="center"/>
        <w:textAlignment w:val="baseline"/>
      </w:pPr>
      <w:r>
        <w:rPr>
          <w:noProof/>
        </w:rPr>
        <w:drawing>
          <wp:inline distT="0" distB="0" distL="0" distR="0" wp14:anchorId="104CBCEF" wp14:editId="1AA0F509">
            <wp:extent cx="3815229" cy="2869318"/>
            <wp:effectExtent l="12700" t="12700" r="7620" b="13970"/>
            <wp:docPr id="1179143527" name="Picture 1179143527" descr="A picture containing text, screenshot, circle,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9143527"/>
                    <pic:cNvPicPr/>
                  </pic:nvPicPr>
                  <pic:blipFill rotWithShape="1">
                    <a:blip r:embed="rId63" cstate="print">
                      <a:extLst>
                        <a:ext uri="{28A0092B-C50C-407E-A947-70E740481C1C}">
                          <a14:useLocalDpi xmlns:a14="http://schemas.microsoft.com/office/drawing/2010/main" val="0"/>
                        </a:ext>
                      </a:extLst>
                    </a:blip>
                    <a:srcRect r="5998"/>
                    <a:stretch/>
                  </pic:blipFill>
                  <pic:spPr bwMode="auto">
                    <a:xfrm>
                      <a:off x="0" y="0"/>
                      <a:ext cx="3816314" cy="2870134"/>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AA3267F" w14:textId="392CDE4A" w:rsidR="000D74A9" w:rsidRPr="00764A00" w:rsidRDefault="00764A00" w:rsidP="00764A00">
      <w:pPr>
        <w:pStyle w:val="Caption"/>
        <w:jc w:val="center"/>
        <w:rPr>
          <w:rFonts w:ascii="Segoe UI" w:hAnsi="Segoe UI" w:cs="Segoe UI"/>
          <w:sz w:val="21"/>
          <w:szCs w:val="21"/>
        </w:rPr>
      </w:pPr>
      <w:r w:rsidRPr="00764A00">
        <w:rPr>
          <w:sz w:val="21"/>
          <w:szCs w:val="21"/>
        </w:rPr>
        <w:t xml:space="preserve">Figure </w:t>
      </w:r>
      <w:r w:rsidRPr="00764A00">
        <w:rPr>
          <w:sz w:val="21"/>
          <w:szCs w:val="21"/>
        </w:rPr>
        <w:fldChar w:fldCharType="begin"/>
      </w:r>
      <w:r w:rsidRPr="00764A00">
        <w:rPr>
          <w:sz w:val="21"/>
          <w:szCs w:val="21"/>
        </w:rPr>
        <w:instrText xml:space="preserve"> SEQ Figure \* ARABIC </w:instrText>
      </w:r>
      <w:r w:rsidRPr="00764A00">
        <w:rPr>
          <w:sz w:val="21"/>
          <w:szCs w:val="21"/>
        </w:rPr>
        <w:fldChar w:fldCharType="separate"/>
      </w:r>
      <w:r w:rsidR="007140EC">
        <w:rPr>
          <w:noProof/>
          <w:sz w:val="21"/>
          <w:szCs w:val="21"/>
        </w:rPr>
        <w:t>36</w:t>
      </w:r>
      <w:r w:rsidRPr="00764A00">
        <w:rPr>
          <w:sz w:val="21"/>
          <w:szCs w:val="21"/>
        </w:rPr>
        <w:fldChar w:fldCharType="end"/>
      </w:r>
      <w:r w:rsidRPr="00764A00">
        <w:rPr>
          <w:sz w:val="21"/>
          <w:szCs w:val="21"/>
        </w:rPr>
        <w:t xml:space="preserve"> - Activelio market capitalisation</w:t>
      </w:r>
    </w:p>
    <w:p w14:paraId="0A341680" w14:textId="77777777" w:rsidR="00BB6D33" w:rsidRDefault="00FF4D77" w:rsidP="00BB6D33">
      <w:pPr>
        <w:pStyle w:val="paragraph"/>
        <w:jc w:val="both"/>
        <w:textAlignment w:val="baseline"/>
        <w:rPr>
          <w:sz w:val="22"/>
          <w:szCs w:val="22"/>
        </w:rPr>
      </w:pPr>
      <w:r w:rsidRPr="00FF4D77">
        <w:rPr>
          <w:sz w:val="22"/>
          <w:szCs w:val="22"/>
        </w:rPr>
        <w:t>A comp</w:t>
      </w:r>
      <w:r w:rsidRPr="00FF4D77">
        <w:rPr>
          <w:sz w:val="22"/>
          <w:szCs w:val="22"/>
        </w:rPr>
        <w:t>re</w:t>
      </w:r>
      <w:r w:rsidRPr="00FF4D77">
        <w:rPr>
          <w:sz w:val="22"/>
          <w:szCs w:val="22"/>
        </w:rPr>
        <w:t>hensive TAM (Total Addressable Market), SAM (Serviceable Addressable Market), SOM (Serviceable Obtainable Market) analysis was conducted to evaluate potential market opportunities beyond Brazil. Research reveals that the global weed removal market is valued at £28.42 Billion, as illustrated in Figure XXXX. The primary method employed in this market is herbicide application, accounting for a significant portion of its value.</w:t>
      </w:r>
      <w:r w:rsidR="00BB6D33">
        <w:rPr>
          <w:sz w:val="22"/>
          <w:szCs w:val="22"/>
        </w:rPr>
        <w:t xml:space="preserve"> </w:t>
      </w:r>
    </w:p>
    <w:p w14:paraId="5932A8DA" w14:textId="2930FF47" w:rsidR="00BB6D33" w:rsidRPr="00FF4D77" w:rsidRDefault="004A0E08" w:rsidP="00BB6D33">
      <w:pPr>
        <w:pStyle w:val="paragraph"/>
        <w:jc w:val="both"/>
        <w:textAlignment w:val="baseline"/>
        <w:rPr>
          <w:sz w:val="22"/>
          <w:szCs w:val="22"/>
        </w:rPr>
      </w:pPr>
      <w:hyperlink r:id="rId64" w:history="1">
        <w:r w:rsidR="005415E8" w:rsidRPr="00655A30">
          <w:rPr>
            <w:rStyle w:val="Hyperlink"/>
            <w:rFonts w:ascii="Calibri" w:eastAsiaTheme="majorEastAsia" w:hAnsi="Calibri" w:cs="Calibri"/>
            <w:sz w:val="22"/>
            <w:szCs w:val="22"/>
            <w:highlight w:val="yellow"/>
          </w:rPr>
          <w:t>https://www.businesswire.com/news/home/20210916005897/en/Global-47.09-Bn-Herbicides-Market-to-2025-2030---ResearchAndMarkets.com</w:t>
        </w:r>
      </w:hyperlink>
      <w:r w:rsidR="00BB6D33">
        <w:rPr>
          <w:rFonts w:ascii="Calibri" w:hAnsi="Calibri" w:cs="Calibri"/>
          <w:color w:val="000000"/>
          <w:sz w:val="22"/>
          <w:szCs w:val="22"/>
        </w:rPr>
        <w:t> </w:t>
      </w:r>
    </w:p>
    <w:p w14:paraId="6B4EE058" w14:textId="77777777" w:rsidR="00FF4D77" w:rsidRPr="00FF4D77" w:rsidRDefault="00FF4D77" w:rsidP="00E65F2C">
      <w:pPr>
        <w:pStyle w:val="paragraph"/>
        <w:jc w:val="both"/>
        <w:textAlignment w:val="baseline"/>
        <w:rPr>
          <w:sz w:val="22"/>
          <w:szCs w:val="22"/>
        </w:rPr>
      </w:pPr>
      <w:r w:rsidRPr="00FF4D77">
        <w:rPr>
          <w:sz w:val="22"/>
          <w:szCs w:val="22"/>
        </w:rPr>
        <w:t>The SAM, valued at £7.68 Billion, represents the portion of the market that Activelio aims to capture by expanding its operations into South America and Europe. This expansion strategy encompasses both developing and developed markets to maximize revenue potential for the company.</w:t>
      </w:r>
    </w:p>
    <w:p w14:paraId="04DC768E" w14:textId="683EC55C" w:rsidR="005415E8" w:rsidRPr="00FF4D77" w:rsidRDefault="00246F11" w:rsidP="00E65F2C">
      <w:pPr>
        <w:pStyle w:val="paragraph"/>
        <w:jc w:val="both"/>
        <w:textAlignment w:val="baseline"/>
        <w:rPr>
          <w:sz w:val="22"/>
          <w:szCs w:val="22"/>
        </w:rPr>
      </w:pPr>
      <w:hyperlink r:id="rId65">
        <w:r w:rsidR="0D26BB0F" w:rsidRPr="7C44A7CF">
          <w:rPr>
            <w:rStyle w:val="Hyperlink"/>
            <w:rFonts w:ascii="Calibri" w:eastAsiaTheme="majorEastAsia" w:hAnsi="Calibri" w:cs="Calibri"/>
            <w:color w:val="1155CC"/>
            <w:sz w:val="22"/>
            <w:szCs w:val="22"/>
            <w:highlight w:val="yellow"/>
          </w:rPr>
          <w:t>https://www.marketdataforecast.com/market-reports/latin-market-glyphosate-market</w:t>
        </w:r>
      </w:hyperlink>
    </w:p>
    <w:p w14:paraId="74D8E9D0" w14:textId="683EC55C" w:rsidR="00A659C4" w:rsidRDefault="00246F11" w:rsidP="00A659C4">
      <w:pPr>
        <w:pStyle w:val="paragraph"/>
        <w:jc w:val="both"/>
        <w:textAlignment w:val="baseline"/>
        <w:rPr>
          <w:sz w:val="22"/>
          <w:szCs w:val="22"/>
        </w:rPr>
      </w:pPr>
      <w:hyperlink r:id="rId66">
        <w:r w:rsidR="4D0C86C2" w:rsidRPr="7C44A7CF">
          <w:rPr>
            <w:rStyle w:val="Hyperlink"/>
            <w:rFonts w:ascii="Calibri" w:eastAsiaTheme="majorEastAsia" w:hAnsi="Calibri" w:cs="Calibri"/>
            <w:color w:val="1155CC"/>
            <w:sz w:val="22"/>
            <w:szCs w:val="22"/>
            <w:highlight w:val="yellow"/>
          </w:rPr>
          <w:t>https://www.marketdataforecast.com/market-reports/europe-herbicides-market</w:t>
        </w:r>
      </w:hyperlink>
      <w:r w:rsidR="4D0C86C2">
        <w:t xml:space="preserve"> </w:t>
      </w:r>
    </w:p>
    <w:p w14:paraId="5A3F4025" w14:textId="4D165B81" w:rsidR="00F64941" w:rsidRPr="00E73A59" w:rsidRDefault="00FF4D77" w:rsidP="00E65F2C">
      <w:pPr>
        <w:pStyle w:val="paragraph"/>
        <w:spacing w:beforeAutospacing="0" w:afterAutospacing="0"/>
        <w:jc w:val="both"/>
        <w:textAlignment w:val="baseline"/>
        <w:rPr>
          <w:sz w:val="22"/>
          <w:szCs w:val="22"/>
        </w:rPr>
      </w:pPr>
      <w:r w:rsidRPr="00FF4D77">
        <w:rPr>
          <w:sz w:val="22"/>
          <w:szCs w:val="22"/>
        </w:rPr>
        <w:t>Furthermore, the SOM analysis focuses on identifying the realistic and achievable market share within a specific timeframe. Activelio expresses confidence in attaining £20 Million within a 10-year period. This confidence stems from the competitive landscape of the weed removal industry and the limited adoption of alternative methods by farmers. Activelio's goal of eliminating herbicide usage in agriculture poses a challenge, but it also presents an opportunity to capture market share by providing innovative and sustainable solutions.</w:t>
      </w:r>
    </w:p>
    <w:p w14:paraId="6691C44E" w14:textId="77777777" w:rsidR="00D25B87" w:rsidRDefault="00D25B87" w:rsidP="00E65F2C">
      <w:pPr>
        <w:pStyle w:val="paragraph"/>
        <w:spacing w:beforeAutospacing="0" w:afterAutospacing="0"/>
        <w:jc w:val="both"/>
        <w:textAlignment w:val="baseline"/>
        <w:rPr>
          <w:sz w:val="22"/>
          <w:szCs w:val="22"/>
        </w:rPr>
      </w:pPr>
    </w:p>
    <w:p w14:paraId="7E1E6249" w14:textId="2AEAC2E4" w:rsidR="00D25B87" w:rsidRDefault="00D25B87" w:rsidP="00D25B87">
      <w:pPr>
        <w:pStyle w:val="Heading2"/>
      </w:pPr>
      <w:bookmarkStart w:id="59" w:name="_Toc137402988"/>
      <w:r>
        <w:t>Finance Projections:</w:t>
      </w:r>
      <w:bookmarkEnd w:id="59"/>
    </w:p>
    <w:p w14:paraId="3C874469" w14:textId="77777777" w:rsidR="00D25B87" w:rsidRDefault="00D25B87" w:rsidP="00D25B87"/>
    <w:p w14:paraId="05FDD013" w14:textId="00E5B386" w:rsidR="001A7AFF" w:rsidRDefault="00FC13DC" w:rsidP="00616741">
      <w:pPr>
        <w:keepNext/>
        <w:jc w:val="center"/>
      </w:pPr>
      <w:r>
        <w:rPr>
          <w:noProof/>
        </w:rPr>
        <w:drawing>
          <wp:inline distT="0" distB="0" distL="0" distR="0" wp14:anchorId="0724D05C" wp14:editId="7FC79D24">
            <wp:extent cx="3980329" cy="2268071"/>
            <wp:effectExtent l="0" t="0" r="7620" b="18415"/>
            <wp:docPr id="397202253" name="Chart 397202253">
              <a:extLst xmlns:a="http://schemas.openxmlformats.org/drawingml/2006/main">
                <a:ext uri="{FF2B5EF4-FFF2-40B4-BE49-F238E27FC236}">
                  <a16:creationId xmlns:a16="http://schemas.microsoft.com/office/drawing/2014/main" id="{0E18D32C-2AAE-04FD-C4C6-538DC975D5C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7"/>
              </a:graphicData>
            </a:graphic>
          </wp:inline>
        </w:drawing>
      </w:r>
    </w:p>
    <w:p w14:paraId="7A2B6DDC" w14:textId="4FDE52B5" w:rsidR="003B3FD9" w:rsidRDefault="00616741" w:rsidP="00616741">
      <w:pPr>
        <w:pStyle w:val="Caption"/>
        <w:jc w:val="center"/>
      </w:pPr>
      <w:r w:rsidRPr="00616741">
        <w:rPr>
          <w:sz w:val="21"/>
          <w:szCs w:val="21"/>
        </w:rPr>
        <w:t xml:space="preserve">Figure </w:t>
      </w:r>
      <w:r w:rsidRPr="00616741">
        <w:rPr>
          <w:sz w:val="21"/>
          <w:szCs w:val="21"/>
        </w:rPr>
        <w:fldChar w:fldCharType="begin"/>
      </w:r>
      <w:r w:rsidRPr="00616741">
        <w:rPr>
          <w:sz w:val="21"/>
          <w:szCs w:val="21"/>
        </w:rPr>
        <w:instrText xml:space="preserve"> SEQ Figure \* ARABIC </w:instrText>
      </w:r>
      <w:r w:rsidRPr="00616741">
        <w:rPr>
          <w:sz w:val="21"/>
          <w:szCs w:val="21"/>
        </w:rPr>
        <w:fldChar w:fldCharType="separate"/>
      </w:r>
      <w:r w:rsidR="007140EC">
        <w:rPr>
          <w:noProof/>
          <w:sz w:val="21"/>
          <w:szCs w:val="21"/>
        </w:rPr>
        <w:t>37</w:t>
      </w:r>
      <w:r w:rsidRPr="00616741">
        <w:rPr>
          <w:sz w:val="21"/>
          <w:szCs w:val="21"/>
        </w:rPr>
        <w:fldChar w:fldCharType="end"/>
      </w:r>
      <w:r w:rsidRPr="00616741">
        <w:rPr>
          <w:sz w:val="21"/>
          <w:szCs w:val="21"/>
        </w:rPr>
        <w:t xml:space="preserve"> - Three-year revenue and net profit projections</w:t>
      </w:r>
    </w:p>
    <w:p w14:paraId="45C1C7FC" w14:textId="5D167DA1" w:rsidR="00FC13DC" w:rsidRPr="00802722" w:rsidRDefault="00802722" w:rsidP="00802722">
      <w:pPr>
        <w:spacing w:line="276" w:lineRule="auto"/>
        <w:jc w:val="both"/>
        <w:rPr>
          <w:rFonts w:ascii="Times New Roman" w:hAnsi="Times New Roman"/>
          <w:sz w:val="22"/>
          <w:szCs w:val="22"/>
        </w:rPr>
      </w:pPr>
      <w:r w:rsidRPr="00802722">
        <w:rPr>
          <w:rFonts w:ascii="Times New Roman" w:hAnsi="Times New Roman"/>
          <w:sz w:val="22"/>
          <w:szCs w:val="22"/>
        </w:rPr>
        <w:t>Figure xxx presents the projected revenue and net profit for the first three years of Activelio's operation. In the initial year, a loss of approximately £330,891 is expected, which is attributed to the capital-intensive nature of the hardware business and the associated high operating costs indicated in figure xxx. However, in the second and third years, Activelio anticipates generating net profits of approximately £415,844 and £1,704,061, respectively. This growth is attributed to the expansion into more developed markets, targeting larger landowners and institutions who are projected to place bulk orders for multiple robots. As illustrated in figure xxxx, the total units sold are expected to increase significantly, starting from 279 units in the first year and reaching 2,310 and 5,700 units in the second and third years, respectively.</w:t>
      </w:r>
    </w:p>
    <w:p w14:paraId="4B2D896C" w14:textId="77777777" w:rsidR="001A7AFF" w:rsidRDefault="001A7AFF" w:rsidP="00D25B87"/>
    <w:p w14:paraId="6D622549" w14:textId="34A05177" w:rsidR="001A7AFF" w:rsidRDefault="19240FA5" w:rsidP="00BF0714">
      <w:pPr>
        <w:keepNext/>
        <w:jc w:val="center"/>
      </w:pPr>
      <w:r>
        <w:rPr>
          <w:noProof/>
        </w:rPr>
        <w:lastRenderedPageBreak/>
        <w:drawing>
          <wp:inline distT="0" distB="0" distL="0" distR="0" wp14:anchorId="0883B8C0" wp14:editId="19F7E552">
            <wp:extent cx="3944471" cy="2371052"/>
            <wp:effectExtent l="0" t="0" r="5715" b="4445"/>
            <wp:docPr id="533067665" name="Picture 533067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3067665"/>
                    <pic:cNvPicPr/>
                  </pic:nvPicPr>
                  <pic:blipFill>
                    <a:blip r:embed="rId68">
                      <a:extLst>
                        <a:ext uri="{28A0092B-C50C-407E-A947-70E740481C1C}">
                          <a14:useLocalDpi xmlns:a14="http://schemas.microsoft.com/office/drawing/2010/main" val="0"/>
                        </a:ext>
                      </a:extLst>
                    </a:blip>
                    <a:stretch>
                      <a:fillRect/>
                    </a:stretch>
                  </pic:blipFill>
                  <pic:spPr>
                    <a:xfrm>
                      <a:off x="0" y="0"/>
                      <a:ext cx="4011396" cy="2411281"/>
                    </a:xfrm>
                    <a:prstGeom prst="rect">
                      <a:avLst/>
                    </a:prstGeom>
                  </pic:spPr>
                </pic:pic>
              </a:graphicData>
            </a:graphic>
          </wp:inline>
        </w:drawing>
      </w:r>
    </w:p>
    <w:p w14:paraId="412968FC" w14:textId="448F7A12" w:rsidR="001A7AFF" w:rsidRPr="00BF0714" w:rsidRDefault="00BF0714" w:rsidP="00BF0714">
      <w:pPr>
        <w:pStyle w:val="Caption"/>
        <w:jc w:val="center"/>
        <w:rPr>
          <w:sz w:val="21"/>
          <w:szCs w:val="21"/>
        </w:rPr>
      </w:pPr>
      <w:r w:rsidRPr="00BF0714">
        <w:rPr>
          <w:sz w:val="21"/>
          <w:szCs w:val="21"/>
        </w:rPr>
        <w:t xml:space="preserve">Figure </w:t>
      </w:r>
      <w:r w:rsidRPr="00BF0714">
        <w:rPr>
          <w:sz w:val="21"/>
          <w:szCs w:val="21"/>
        </w:rPr>
        <w:fldChar w:fldCharType="begin"/>
      </w:r>
      <w:r w:rsidRPr="00BF0714">
        <w:rPr>
          <w:sz w:val="21"/>
          <w:szCs w:val="21"/>
        </w:rPr>
        <w:instrText xml:space="preserve"> SEQ Figure \* ARABIC </w:instrText>
      </w:r>
      <w:r w:rsidRPr="00BF0714">
        <w:rPr>
          <w:sz w:val="21"/>
          <w:szCs w:val="21"/>
        </w:rPr>
        <w:fldChar w:fldCharType="separate"/>
      </w:r>
      <w:r w:rsidR="007140EC">
        <w:rPr>
          <w:noProof/>
          <w:sz w:val="21"/>
          <w:szCs w:val="21"/>
        </w:rPr>
        <w:t>38</w:t>
      </w:r>
      <w:r w:rsidRPr="00BF0714">
        <w:rPr>
          <w:sz w:val="21"/>
          <w:szCs w:val="21"/>
        </w:rPr>
        <w:fldChar w:fldCharType="end"/>
      </w:r>
      <w:r w:rsidRPr="00BF0714">
        <w:rPr>
          <w:sz w:val="21"/>
          <w:szCs w:val="21"/>
        </w:rPr>
        <w:t xml:space="preserve"> - Three-year sales volume projections</w:t>
      </w:r>
    </w:p>
    <w:p w14:paraId="49C0A169" w14:textId="02529799" w:rsidR="001A7AFF" w:rsidRPr="001F6FDD" w:rsidRDefault="001F6FDD" w:rsidP="001F6FDD">
      <w:pPr>
        <w:spacing w:line="276" w:lineRule="auto"/>
        <w:jc w:val="both"/>
        <w:rPr>
          <w:rFonts w:ascii="Times New Roman" w:hAnsi="Times New Roman"/>
          <w:sz w:val="22"/>
          <w:szCs w:val="22"/>
        </w:rPr>
      </w:pPr>
      <w:r w:rsidRPr="001F6FDD">
        <w:rPr>
          <w:rFonts w:ascii="Times New Roman" w:hAnsi="Times New Roman"/>
          <w:sz w:val="22"/>
          <w:szCs w:val="22"/>
        </w:rPr>
        <w:t xml:space="preserve">It is important to consider that as sales volume increases, so do costs. Consequently, Activelio has determined that a 41% profit margin will be maintained to account for this growth. This profit margin also establishes important breakeven targets, which are expected to be achieved in the second and third years, as depicted in </w:t>
      </w:r>
      <w:r w:rsidR="0034238E">
        <w:rPr>
          <w:rFonts w:ascii="Times New Roman" w:hAnsi="Times New Roman"/>
          <w:sz w:val="22"/>
          <w:szCs w:val="22"/>
        </w:rPr>
        <w:t>F</w:t>
      </w:r>
      <w:r w:rsidRPr="001F6FDD">
        <w:rPr>
          <w:rFonts w:ascii="Times New Roman" w:hAnsi="Times New Roman"/>
          <w:sz w:val="22"/>
          <w:szCs w:val="22"/>
        </w:rPr>
        <w:t>igure xxxx.</w:t>
      </w:r>
    </w:p>
    <w:p w14:paraId="2D97B682" w14:textId="77777777" w:rsidR="001A7AFF" w:rsidRDefault="001A7AFF" w:rsidP="00D25B87"/>
    <w:p w14:paraId="36105BF5" w14:textId="39A56327" w:rsidR="000B5F80" w:rsidRPr="000B5F80" w:rsidRDefault="000B5F80" w:rsidP="000B5F80">
      <w:pPr>
        <w:pStyle w:val="Caption"/>
        <w:keepNext/>
        <w:jc w:val="center"/>
        <w:rPr>
          <w:sz w:val="21"/>
          <w:szCs w:val="21"/>
        </w:rPr>
      </w:pPr>
      <w:r w:rsidRPr="000B5F80">
        <w:rPr>
          <w:sz w:val="21"/>
          <w:szCs w:val="21"/>
        </w:rPr>
        <w:t xml:space="preserve">Table </w:t>
      </w:r>
      <w:r w:rsidRPr="000B5F80">
        <w:rPr>
          <w:sz w:val="21"/>
          <w:szCs w:val="21"/>
        </w:rPr>
        <w:fldChar w:fldCharType="begin"/>
      </w:r>
      <w:r w:rsidRPr="000B5F80">
        <w:rPr>
          <w:sz w:val="21"/>
          <w:szCs w:val="21"/>
        </w:rPr>
        <w:instrText xml:space="preserve"> SEQ Table \* ARABIC </w:instrText>
      </w:r>
      <w:r w:rsidRPr="000B5F80">
        <w:rPr>
          <w:sz w:val="21"/>
          <w:szCs w:val="21"/>
        </w:rPr>
        <w:fldChar w:fldCharType="separate"/>
      </w:r>
      <w:r w:rsidRPr="000B5F80">
        <w:rPr>
          <w:noProof/>
          <w:sz w:val="21"/>
          <w:szCs w:val="21"/>
        </w:rPr>
        <w:t>14</w:t>
      </w:r>
      <w:r w:rsidRPr="000B5F80">
        <w:rPr>
          <w:sz w:val="21"/>
          <w:szCs w:val="21"/>
        </w:rPr>
        <w:fldChar w:fldCharType="end"/>
      </w:r>
      <w:r w:rsidRPr="000B5F80">
        <w:rPr>
          <w:sz w:val="21"/>
          <w:szCs w:val="21"/>
        </w:rPr>
        <w:t xml:space="preserve"> - Break-even point projections</w:t>
      </w:r>
    </w:p>
    <w:tbl>
      <w:tblPr>
        <w:tblStyle w:val="TableGrid4"/>
        <w:tblW w:w="0" w:type="auto"/>
        <w:tblLook w:val="04A0" w:firstRow="1" w:lastRow="0" w:firstColumn="1" w:lastColumn="0" w:noHBand="0" w:noVBand="1"/>
      </w:tblPr>
      <w:tblGrid>
        <w:gridCol w:w="3005"/>
        <w:gridCol w:w="2377"/>
        <w:gridCol w:w="3634"/>
      </w:tblGrid>
      <w:tr w:rsidR="006919C5" w:rsidRPr="006919C5" w14:paraId="05A8BBFD" w14:textId="77777777">
        <w:tc>
          <w:tcPr>
            <w:tcW w:w="3005" w:type="dxa"/>
          </w:tcPr>
          <w:p w14:paraId="5AB97AE5" w14:textId="77777777" w:rsidR="006919C5" w:rsidRPr="00BF0714" w:rsidRDefault="006919C5" w:rsidP="006919C5">
            <w:pPr>
              <w:widowControl/>
              <w:jc w:val="center"/>
              <w:rPr>
                <w:rFonts w:ascii="Times New Roman" w:eastAsiaTheme="minorEastAsia" w:hAnsi="Times New Roman"/>
                <w:b/>
                <w:sz w:val="24"/>
                <w:szCs w:val="24"/>
                <w:lang w:eastAsia="en-US"/>
              </w:rPr>
            </w:pPr>
            <w:r w:rsidRPr="00BF0714">
              <w:rPr>
                <w:rFonts w:ascii="Times New Roman" w:eastAsiaTheme="minorEastAsia" w:hAnsi="Times New Roman"/>
                <w:b/>
                <w:sz w:val="24"/>
                <w:szCs w:val="24"/>
                <w:lang w:eastAsia="en-US"/>
              </w:rPr>
              <w:t>Year</w:t>
            </w:r>
          </w:p>
        </w:tc>
        <w:tc>
          <w:tcPr>
            <w:tcW w:w="2377" w:type="dxa"/>
          </w:tcPr>
          <w:p w14:paraId="18AC9B4E" w14:textId="77777777" w:rsidR="006919C5" w:rsidRPr="00BF0714" w:rsidRDefault="006919C5" w:rsidP="006919C5">
            <w:pPr>
              <w:widowControl/>
              <w:jc w:val="center"/>
              <w:rPr>
                <w:rFonts w:ascii="Times New Roman" w:eastAsiaTheme="minorEastAsia" w:hAnsi="Times New Roman"/>
                <w:b/>
                <w:sz w:val="24"/>
                <w:szCs w:val="24"/>
                <w:lang w:eastAsia="en-US"/>
              </w:rPr>
            </w:pPr>
            <w:r w:rsidRPr="00BF0714">
              <w:rPr>
                <w:rFonts w:ascii="Times New Roman" w:eastAsiaTheme="minorEastAsia" w:hAnsi="Times New Roman"/>
                <w:b/>
                <w:sz w:val="24"/>
                <w:szCs w:val="24"/>
                <w:lang w:eastAsia="en-US"/>
              </w:rPr>
              <w:t>Break-Even Target</w:t>
            </w:r>
          </w:p>
        </w:tc>
        <w:tc>
          <w:tcPr>
            <w:tcW w:w="3634" w:type="dxa"/>
          </w:tcPr>
          <w:p w14:paraId="30CEB955" w14:textId="77777777" w:rsidR="006919C5" w:rsidRPr="00BF0714" w:rsidRDefault="006919C5" w:rsidP="006919C5">
            <w:pPr>
              <w:widowControl/>
              <w:jc w:val="center"/>
              <w:rPr>
                <w:rFonts w:ascii="Times New Roman" w:eastAsiaTheme="minorEastAsia" w:hAnsi="Times New Roman"/>
                <w:b/>
                <w:sz w:val="24"/>
                <w:szCs w:val="24"/>
                <w:lang w:eastAsia="en-US"/>
              </w:rPr>
            </w:pPr>
            <w:r w:rsidRPr="00BF0714">
              <w:rPr>
                <w:rFonts w:ascii="Times New Roman" w:eastAsiaTheme="minorEastAsia" w:hAnsi="Times New Roman"/>
                <w:b/>
                <w:sz w:val="24"/>
                <w:szCs w:val="24"/>
                <w:lang w:eastAsia="en-US"/>
              </w:rPr>
              <w:t>Predicted to Achieved (Y/N)</w:t>
            </w:r>
          </w:p>
        </w:tc>
      </w:tr>
      <w:tr w:rsidR="006919C5" w:rsidRPr="006919C5" w14:paraId="4C28FC6D" w14:textId="77777777">
        <w:tc>
          <w:tcPr>
            <w:tcW w:w="3005" w:type="dxa"/>
          </w:tcPr>
          <w:p w14:paraId="35407EAD" w14:textId="77777777" w:rsidR="006919C5" w:rsidRPr="006919C5" w:rsidRDefault="006919C5" w:rsidP="006919C5">
            <w:pPr>
              <w:widowControl/>
              <w:jc w:val="center"/>
              <w:rPr>
                <w:rFonts w:ascii="Times New Roman" w:eastAsiaTheme="minorEastAsia" w:hAnsi="Times New Roman"/>
                <w:lang w:eastAsia="en-US"/>
              </w:rPr>
            </w:pPr>
            <w:r w:rsidRPr="197801CD">
              <w:rPr>
                <w:rFonts w:ascii="Times New Roman" w:eastAsiaTheme="minorEastAsia" w:hAnsi="Times New Roman"/>
                <w:lang w:eastAsia="en-US"/>
              </w:rPr>
              <w:t>2024</w:t>
            </w:r>
          </w:p>
        </w:tc>
        <w:tc>
          <w:tcPr>
            <w:tcW w:w="2377" w:type="dxa"/>
          </w:tcPr>
          <w:p w14:paraId="06487B4F" w14:textId="117E52AB" w:rsidR="006919C5" w:rsidRPr="006919C5" w:rsidRDefault="006919C5" w:rsidP="006919C5">
            <w:pPr>
              <w:widowControl/>
              <w:jc w:val="center"/>
              <w:rPr>
                <w:rFonts w:ascii="Times New Roman" w:eastAsiaTheme="minorEastAsia" w:hAnsi="Times New Roman"/>
                <w:lang w:eastAsia="en-US"/>
              </w:rPr>
            </w:pPr>
            <w:r w:rsidRPr="197801CD">
              <w:rPr>
                <w:rFonts w:ascii="Times New Roman" w:eastAsiaTheme="minorEastAsia" w:hAnsi="Times New Roman"/>
                <w:lang w:eastAsia="en-US"/>
              </w:rPr>
              <w:t>1083 Units</w:t>
            </w:r>
          </w:p>
        </w:tc>
        <w:tc>
          <w:tcPr>
            <w:tcW w:w="3634" w:type="dxa"/>
          </w:tcPr>
          <w:p w14:paraId="25AF2B9D" w14:textId="77777777" w:rsidR="006919C5" w:rsidRPr="006919C5" w:rsidRDefault="006919C5" w:rsidP="006919C5">
            <w:pPr>
              <w:widowControl/>
              <w:jc w:val="center"/>
              <w:rPr>
                <w:rFonts w:ascii="Times New Roman" w:eastAsiaTheme="minorEastAsia" w:hAnsi="Times New Roman"/>
                <w:lang w:eastAsia="en-US"/>
              </w:rPr>
            </w:pPr>
            <w:r w:rsidRPr="197801CD">
              <w:rPr>
                <w:rFonts w:ascii="Times New Roman" w:eastAsiaTheme="minorEastAsia" w:hAnsi="Times New Roman"/>
                <w:lang w:eastAsia="en-US"/>
              </w:rPr>
              <w:t>N</w:t>
            </w:r>
          </w:p>
        </w:tc>
      </w:tr>
      <w:tr w:rsidR="006919C5" w:rsidRPr="006919C5" w14:paraId="07D9A19A" w14:textId="77777777">
        <w:tc>
          <w:tcPr>
            <w:tcW w:w="3005" w:type="dxa"/>
          </w:tcPr>
          <w:p w14:paraId="5B68CBFF" w14:textId="77777777" w:rsidR="006919C5" w:rsidRPr="006919C5" w:rsidRDefault="006919C5" w:rsidP="006919C5">
            <w:pPr>
              <w:widowControl/>
              <w:jc w:val="center"/>
              <w:rPr>
                <w:rFonts w:ascii="Times New Roman" w:eastAsiaTheme="minorEastAsia" w:hAnsi="Times New Roman"/>
                <w:lang w:eastAsia="en-US"/>
              </w:rPr>
            </w:pPr>
            <w:r w:rsidRPr="197801CD">
              <w:rPr>
                <w:rFonts w:ascii="Times New Roman" w:eastAsiaTheme="minorEastAsia" w:hAnsi="Times New Roman"/>
                <w:lang w:eastAsia="en-US"/>
              </w:rPr>
              <w:t>2025</w:t>
            </w:r>
          </w:p>
        </w:tc>
        <w:tc>
          <w:tcPr>
            <w:tcW w:w="2377" w:type="dxa"/>
          </w:tcPr>
          <w:p w14:paraId="5E66CCC7" w14:textId="05A9913A" w:rsidR="006919C5" w:rsidRPr="006919C5" w:rsidRDefault="006919C5" w:rsidP="006919C5">
            <w:pPr>
              <w:widowControl/>
              <w:jc w:val="center"/>
              <w:rPr>
                <w:rFonts w:ascii="Times New Roman" w:eastAsiaTheme="minorEastAsia" w:hAnsi="Times New Roman"/>
                <w:lang w:eastAsia="en-US"/>
              </w:rPr>
            </w:pPr>
            <w:r w:rsidRPr="197801CD">
              <w:rPr>
                <w:rFonts w:ascii="Times New Roman" w:eastAsiaTheme="minorEastAsia" w:hAnsi="Times New Roman"/>
                <w:lang w:eastAsia="en-US"/>
              </w:rPr>
              <w:t>1300 Units</w:t>
            </w:r>
          </w:p>
        </w:tc>
        <w:tc>
          <w:tcPr>
            <w:tcW w:w="3634" w:type="dxa"/>
          </w:tcPr>
          <w:p w14:paraId="28CAD1A6" w14:textId="77777777" w:rsidR="006919C5" w:rsidRPr="006919C5" w:rsidRDefault="006919C5" w:rsidP="006919C5">
            <w:pPr>
              <w:widowControl/>
              <w:jc w:val="center"/>
              <w:rPr>
                <w:rFonts w:ascii="Times New Roman" w:eastAsiaTheme="minorEastAsia" w:hAnsi="Times New Roman"/>
                <w:lang w:eastAsia="en-US"/>
              </w:rPr>
            </w:pPr>
            <w:r w:rsidRPr="197801CD">
              <w:rPr>
                <w:rFonts w:ascii="Times New Roman" w:eastAsiaTheme="minorEastAsia" w:hAnsi="Times New Roman"/>
                <w:lang w:eastAsia="en-US"/>
              </w:rPr>
              <w:t>Y</w:t>
            </w:r>
          </w:p>
        </w:tc>
      </w:tr>
      <w:tr w:rsidR="006919C5" w:rsidRPr="006919C5" w14:paraId="1FE7659A" w14:textId="77777777">
        <w:tc>
          <w:tcPr>
            <w:tcW w:w="3005" w:type="dxa"/>
          </w:tcPr>
          <w:p w14:paraId="431951AF" w14:textId="77777777" w:rsidR="006919C5" w:rsidRPr="006919C5" w:rsidRDefault="006919C5" w:rsidP="006919C5">
            <w:pPr>
              <w:widowControl/>
              <w:jc w:val="center"/>
              <w:rPr>
                <w:rFonts w:ascii="Times New Roman" w:eastAsiaTheme="minorEastAsia" w:hAnsi="Times New Roman"/>
                <w:lang w:eastAsia="en-US"/>
              </w:rPr>
            </w:pPr>
            <w:r w:rsidRPr="197801CD">
              <w:rPr>
                <w:rFonts w:ascii="Times New Roman" w:eastAsiaTheme="minorEastAsia" w:hAnsi="Times New Roman"/>
                <w:lang w:eastAsia="en-US"/>
              </w:rPr>
              <w:t>2026</w:t>
            </w:r>
          </w:p>
        </w:tc>
        <w:tc>
          <w:tcPr>
            <w:tcW w:w="2377" w:type="dxa"/>
          </w:tcPr>
          <w:p w14:paraId="3D5F7E04" w14:textId="4AE78FEA" w:rsidR="006919C5" w:rsidRPr="006919C5" w:rsidRDefault="006919C5" w:rsidP="006919C5">
            <w:pPr>
              <w:widowControl/>
              <w:jc w:val="center"/>
              <w:rPr>
                <w:rFonts w:ascii="Times New Roman" w:eastAsiaTheme="minorEastAsia" w:hAnsi="Times New Roman"/>
                <w:lang w:eastAsia="en-US"/>
              </w:rPr>
            </w:pPr>
            <w:r w:rsidRPr="197801CD">
              <w:rPr>
                <w:rFonts w:ascii="Times New Roman" w:eastAsiaTheme="minorEastAsia" w:hAnsi="Times New Roman"/>
                <w:lang w:eastAsia="en-US"/>
              </w:rPr>
              <w:t>1560 Units</w:t>
            </w:r>
          </w:p>
        </w:tc>
        <w:tc>
          <w:tcPr>
            <w:tcW w:w="3634" w:type="dxa"/>
          </w:tcPr>
          <w:p w14:paraId="13723852" w14:textId="77777777" w:rsidR="006919C5" w:rsidRPr="006919C5" w:rsidRDefault="006919C5" w:rsidP="006919C5">
            <w:pPr>
              <w:widowControl/>
              <w:jc w:val="center"/>
              <w:rPr>
                <w:rFonts w:ascii="Times New Roman" w:eastAsiaTheme="minorEastAsia" w:hAnsi="Times New Roman"/>
                <w:lang w:eastAsia="en-US"/>
              </w:rPr>
            </w:pPr>
            <w:r w:rsidRPr="197801CD">
              <w:rPr>
                <w:rFonts w:ascii="Times New Roman" w:eastAsiaTheme="minorEastAsia" w:hAnsi="Times New Roman"/>
                <w:lang w:eastAsia="en-US"/>
              </w:rPr>
              <w:t>Y</w:t>
            </w:r>
          </w:p>
        </w:tc>
      </w:tr>
    </w:tbl>
    <w:p w14:paraId="3915685C" w14:textId="77777777" w:rsidR="001F6FDD" w:rsidRDefault="001F6FDD" w:rsidP="00D25B87"/>
    <w:p w14:paraId="59E96EB7" w14:textId="058D18BD" w:rsidR="006919C5" w:rsidRPr="00A860D4" w:rsidRDefault="00A860D4" w:rsidP="00A860D4">
      <w:pPr>
        <w:spacing w:line="276" w:lineRule="auto"/>
        <w:jc w:val="both"/>
        <w:rPr>
          <w:rFonts w:ascii="Times New Roman" w:hAnsi="Times New Roman"/>
          <w:sz w:val="22"/>
          <w:szCs w:val="22"/>
        </w:rPr>
      </w:pPr>
      <w:r w:rsidRPr="00A860D4">
        <w:rPr>
          <w:rFonts w:ascii="Times New Roman" w:hAnsi="Times New Roman"/>
          <w:sz w:val="22"/>
          <w:szCs w:val="22"/>
        </w:rPr>
        <w:t xml:space="preserve">As outlined in the Kickstarter campaign, Activelio is seeking funding of £100,000, which will be allocated across two categories. 25% of the funding will be dedicated to further product development and testing, ensuring that the product design is fully prepared for commercial implementation. The remaining 75% will cover setup costs, as shown in </w:t>
      </w:r>
      <w:r w:rsidR="009F6F62">
        <w:rPr>
          <w:rFonts w:ascii="Times New Roman" w:hAnsi="Times New Roman"/>
          <w:sz w:val="22"/>
          <w:szCs w:val="22"/>
        </w:rPr>
        <w:t>F</w:t>
      </w:r>
      <w:r w:rsidRPr="00A860D4">
        <w:rPr>
          <w:rFonts w:ascii="Times New Roman" w:hAnsi="Times New Roman"/>
          <w:sz w:val="22"/>
          <w:szCs w:val="22"/>
        </w:rPr>
        <w:t>igure xxx.</w:t>
      </w:r>
    </w:p>
    <w:p w14:paraId="17819951" w14:textId="77777777" w:rsidR="001A7AFF" w:rsidRDefault="001A7AFF" w:rsidP="00D25B87"/>
    <w:p w14:paraId="22C75B0D" w14:textId="7FBB2C2D" w:rsidR="00B37F69" w:rsidRPr="00B37F69" w:rsidRDefault="00B37F69" w:rsidP="00B37F69">
      <w:pPr>
        <w:pStyle w:val="Caption"/>
        <w:keepNext/>
        <w:jc w:val="center"/>
        <w:rPr>
          <w:sz w:val="21"/>
          <w:szCs w:val="21"/>
        </w:rPr>
      </w:pPr>
      <w:r w:rsidRPr="00B37F69">
        <w:rPr>
          <w:sz w:val="21"/>
          <w:szCs w:val="21"/>
        </w:rPr>
        <w:t xml:space="preserve">Table </w:t>
      </w:r>
      <w:r w:rsidRPr="00B37F69">
        <w:rPr>
          <w:sz w:val="21"/>
          <w:szCs w:val="21"/>
        </w:rPr>
        <w:fldChar w:fldCharType="begin"/>
      </w:r>
      <w:r w:rsidRPr="00B37F69">
        <w:rPr>
          <w:sz w:val="21"/>
          <w:szCs w:val="21"/>
        </w:rPr>
        <w:instrText xml:space="preserve"> SEQ Table \* ARABIC </w:instrText>
      </w:r>
      <w:r w:rsidRPr="00B37F69">
        <w:rPr>
          <w:sz w:val="21"/>
          <w:szCs w:val="21"/>
        </w:rPr>
        <w:fldChar w:fldCharType="separate"/>
      </w:r>
      <w:r w:rsidRPr="00B37F69">
        <w:rPr>
          <w:noProof/>
          <w:sz w:val="21"/>
          <w:szCs w:val="21"/>
        </w:rPr>
        <w:t>15</w:t>
      </w:r>
      <w:r w:rsidRPr="00B37F69">
        <w:rPr>
          <w:sz w:val="21"/>
          <w:szCs w:val="21"/>
        </w:rPr>
        <w:fldChar w:fldCharType="end"/>
      </w:r>
      <w:r w:rsidRPr="00B37F69">
        <w:rPr>
          <w:sz w:val="21"/>
          <w:szCs w:val="21"/>
        </w:rPr>
        <w:t xml:space="preserve"> - Initial start-up costs</w:t>
      </w:r>
    </w:p>
    <w:tbl>
      <w:tblPr>
        <w:tblStyle w:val="TableGrid5"/>
        <w:tblW w:w="0" w:type="auto"/>
        <w:tblLook w:val="04A0" w:firstRow="1" w:lastRow="0" w:firstColumn="1" w:lastColumn="0" w:noHBand="0" w:noVBand="1"/>
      </w:tblPr>
      <w:tblGrid>
        <w:gridCol w:w="4508"/>
        <w:gridCol w:w="4508"/>
      </w:tblGrid>
      <w:tr w:rsidR="00480799" w:rsidRPr="00480799" w14:paraId="45B235DA" w14:textId="77777777">
        <w:tc>
          <w:tcPr>
            <w:tcW w:w="4508" w:type="dxa"/>
          </w:tcPr>
          <w:p w14:paraId="1BA7074C" w14:textId="77777777" w:rsidR="00480799" w:rsidRPr="00B37F69" w:rsidRDefault="00480799" w:rsidP="00480799">
            <w:pPr>
              <w:widowControl/>
              <w:jc w:val="center"/>
              <w:rPr>
                <w:rFonts w:ascii="Times New Roman" w:eastAsiaTheme="minorEastAsia" w:hAnsi="Times New Roman"/>
                <w:b/>
                <w:sz w:val="24"/>
                <w:szCs w:val="24"/>
                <w:lang w:eastAsia="en-US"/>
              </w:rPr>
            </w:pPr>
            <w:r w:rsidRPr="00B37F69">
              <w:rPr>
                <w:rFonts w:ascii="Times New Roman" w:eastAsiaTheme="minorEastAsia" w:hAnsi="Times New Roman"/>
                <w:b/>
                <w:sz w:val="24"/>
                <w:szCs w:val="24"/>
                <w:lang w:eastAsia="en-US"/>
              </w:rPr>
              <w:t>Set-up cost</w:t>
            </w:r>
          </w:p>
        </w:tc>
        <w:tc>
          <w:tcPr>
            <w:tcW w:w="4508" w:type="dxa"/>
          </w:tcPr>
          <w:p w14:paraId="71CFA322" w14:textId="77777777" w:rsidR="00480799" w:rsidRPr="00B37F69" w:rsidRDefault="00480799" w:rsidP="00480799">
            <w:pPr>
              <w:widowControl/>
              <w:jc w:val="center"/>
              <w:rPr>
                <w:rFonts w:ascii="Times New Roman" w:eastAsiaTheme="minorEastAsia" w:hAnsi="Times New Roman"/>
                <w:b/>
                <w:sz w:val="24"/>
                <w:szCs w:val="24"/>
                <w:lang w:eastAsia="en-US"/>
              </w:rPr>
            </w:pPr>
            <w:r w:rsidRPr="00B37F69">
              <w:rPr>
                <w:rFonts w:ascii="Times New Roman" w:eastAsiaTheme="minorEastAsia" w:hAnsi="Times New Roman"/>
                <w:b/>
                <w:sz w:val="24"/>
                <w:szCs w:val="24"/>
                <w:lang w:eastAsia="en-US"/>
              </w:rPr>
              <w:t>Cost</w:t>
            </w:r>
          </w:p>
        </w:tc>
      </w:tr>
      <w:tr w:rsidR="00480799" w:rsidRPr="00480799" w14:paraId="4F9A43D3" w14:textId="77777777">
        <w:tc>
          <w:tcPr>
            <w:tcW w:w="4508" w:type="dxa"/>
          </w:tcPr>
          <w:p w14:paraId="60C8D89D" w14:textId="77777777" w:rsidR="00480799" w:rsidRPr="00480799" w:rsidRDefault="00480799" w:rsidP="00480799">
            <w:pPr>
              <w:widowControl/>
              <w:jc w:val="center"/>
              <w:rPr>
                <w:rFonts w:ascii="Times New Roman" w:eastAsiaTheme="minorEastAsia" w:hAnsi="Times New Roman"/>
                <w:lang w:eastAsia="en-US"/>
              </w:rPr>
            </w:pPr>
            <w:r w:rsidRPr="197801CD">
              <w:rPr>
                <w:rFonts w:ascii="Times New Roman" w:eastAsiaTheme="minorEastAsia" w:hAnsi="Times New Roman"/>
                <w:lang w:eastAsia="en-US"/>
              </w:rPr>
              <w:t>Manufacturing Equipment</w:t>
            </w:r>
          </w:p>
        </w:tc>
        <w:tc>
          <w:tcPr>
            <w:tcW w:w="4508" w:type="dxa"/>
          </w:tcPr>
          <w:p w14:paraId="142AF8DF" w14:textId="77777777" w:rsidR="00480799" w:rsidRPr="00480799" w:rsidRDefault="00480799" w:rsidP="00480799">
            <w:pPr>
              <w:widowControl/>
              <w:jc w:val="center"/>
              <w:rPr>
                <w:rFonts w:ascii="Times New Roman" w:eastAsiaTheme="minorEastAsia" w:hAnsi="Times New Roman"/>
                <w:lang w:eastAsia="en-US"/>
              </w:rPr>
            </w:pPr>
            <w:r w:rsidRPr="197801CD">
              <w:rPr>
                <w:rFonts w:ascii="Times New Roman" w:eastAsiaTheme="minorEastAsia" w:hAnsi="Times New Roman"/>
                <w:lang w:eastAsia="en-US"/>
              </w:rPr>
              <w:t>£43,900</w:t>
            </w:r>
          </w:p>
        </w:tc>
      </w:tr>
      <w:tr w:rsidR="00480799" w:rsidRPr="00480799" w14:paraId="6ED8B835" w14:textId="77777777">
        <w:tc>
          <w:tcPr>
            <w:tcW w:w="4508" w:type="dxa"/>
          </w:tcPr>
          <w:p w14:paraId="6C28D40F" w14:textId="77777777" w:rsidR="00480799" w:rsidRPr="00480799" w:rsidRDefault="00480799" w:rsidP="00480799">
            <w:pPr>
              <w:widowControl/>
              <w:jc w:val="center"/>
              <w:rPr>
                <w:rFonts w:ascii="Times New Roman" w:eastAsiaTheme="minorEastAsia" w:hAnsi="Times New Roman"/>
                <w:lang w:eastAsia="en-US"/>
              </w:rPr>
            </w:pPr>
            <w:r w:rsidRPr="197801CD">
              <w:rPr>
                <w:rFonts w:ascii="Times New Roman" w:eastAsiaTheme="minorEastAsia" w:hAnsi="Times New Roman"/>
                <w:lang w:eastAsia="en-US"/>
              </w:rPr>
              <w:t>Facility set-up</w:t>
            </w:r>
          </w:p>
        </w:tc>
        <w:tc>
          <w:tcPr>
            <w:tcW w:w="4508" w:type="dxa"/>
          </w:tcPr>
          <w:p w14:paraId="755C3E8E" w14:textId="77777777" w:rsidR="00480799" w:rsidRPr="00480799" w:rsidRDefault="00480799" w:rsidP="00480799">
            <w:pPr>
              <w:widowControl/>
              <w:jc w:val="center"/>
              <w:rPr>
                <w:rFonts w:ascii="Times New Roman" w:eastAsiaTheme="minorEastAsia" w:hAnsi="Times New Roman"/>
                <w:lang w:eastAsia="en-US"/>
              </w:rPr>
            </w:pPr>
            <w:r w:rsidRPr="197801CD">
              <w:rPr>
                <w:rFonts w:ascii="Times New Roman" w:eastAsiaTheme="minorEastAsia" w:hAnsi="Times New Roman"/>
                <w:lang w:eastAsia="en-US"/>
              </w:rPr>
              <w:t>£8,000</w:t>
            </w:r>
          </w:p>
        </w:tc>
      </w:tr>
      <w:tr w:rsidR="00480799" w:rsidRPr="00480799" w14:paraId="2F1C1FE9" w14:textId="77777777">
        <w:tc>
          <w:tcPr>
            <w:tcW w:w="4508" w:type="dxa"/>
          </w:tcPr>
          <w:p w14:paraId="0B1FB561" w14:textId="77777777" w:rsidR="00480799" w:rsidRPr="00480799" w:rsidRDefault="00480799" w:rsidP="00480799">
            <w:pPr>
              <w:widowControl/>
              <w:jc w:val="center"/>
              <w:rPr>
                <w:rFonts w:ascii="Times New Roman" w:eastAsiaTheme="minorEastAsia" w:hAnsi="Times New Roman"/>
                <w:lang w:eastAsia="en-US"/>
              </w:rPr>
            </w:pPr>
            <w:r w:rsidRPr="197801CD">
              <w:rPr>
                <w:rFonts w:ascii="Times New Roman" w:eastAsiaTheme="minorEastAsia" w:hAnsi="Times New Roman"/>
                <w:lang w:eastAsia="en-US"/>
              </w:rPr>
              <w:t>Intellectual</w:t>
            </w:r>
          </w:p>
        </w:tc>
        <w:tc>
          <w:tcPr>
            <w:tcW w:w="4508" w:type="dxa"/>
          </w:tcPr>
          <w:p w14:paraId="5A7E01E9" w14:textId="77777777" w:rsidR="00480799" w:rsidRPr="00480799" w:rsidRDefault="00480799" w:rsidP="00480799">
            <w:pPr>
              <w:widowControl/>
              <w:jc w:val="center"/>
              <w:rPr>
                <w:rFonts w:ascii="Times New Roman" w:eastAsiaTheme="minorEastAsia" w:hAnsi="Times New Roman"/>
                <w:lang w:eastAsia="en-US"/>
              </w:rPr>
            </w:pPr>
            <w:r w:rsidRPr="197801CD">
              <w:rPr>
                <w:rFonts w:ascii="Times New Roman" w:eastAsiaTheme="minorEastAsia" w:hAnsi="Times New Roman"/>
                <w:lang w:eastAsia="en-US"/>
              </w:rPr>
              <w:t>£10,240</w:t>
            </w:r>
          </w:p>
        </w:tc>
      </w:tr>
      <w:tr w:rsidR="00480799" w:rsidRPr="00480799" w14:paraId="5FD42EC3" w14:textId="77777777">
        <w:tc>
          <w:tcPr>
            <w:tcW w:w="4508" w:type="dxa"/>
          </w:tcPr>
          <w:p w14:paraId="6501066F" w14:textId="77777777" w:rsidR="00480799" w:rsidRPr="00480799" w:rsidRDefault="00480799" w:rsidP="00480799">
            <w:pPr>
              <w:widowControl/>
              <w:jc w:val="center"/>
              <w:rPr>
                <w:rFonts w:ascii="Times New Roman" w:eastAsiaTheme="minorEastAsia" w:hAnsi="Times New Roman"/>
                <w:lang w:eastAsia="en-US"/>
              </w:rPr>
            </w:pPr>
            <w:r w:rsidRPr="197801CD">
              <w:rPr>
                <w:rFonts w:ascii="Times New Roman" w:eastAsiaTheme="minorEastAsia" w:hAnsi="Times New Roman"/>
                <w:lang w:eastAsia="en-US"/>
              </w:rPr>
              <w:t>Software and IT infrastructure</w:t>
            </w:r>
          </w:p>
        </w:tc>
        <w:tc>
          <w:tcPr>
            <w:tcW w:w="4508" w:type="dxa"/>
          </w:tcPr>
          <w:p w14:paraId="7360B387" w14:textId="77777777" w:rsidR="00480799" w:rsidRPr="00480799" w:rsidRDefault="00480799" w:rsidP="00480799">
            <w:pPr>
              <w:widowControl/>
              <w:jc w:val="center"/>
              <w:rPr>
                <w:rFonts w:ascii="Times New Roman" w:eastAsiaTheme="minorEastAsia" w:hAnsi="Times New Roman"/>
                <w:lang w:eastAsia="en-US"/>
              </w:rPr>
            </w:pPr>
            <w:r w:rsidRPr="197801CD">
              <w:rPr>
                <w:rFonts w:ascii="Times New Roman" w:eastAsiaTheme="minorEastAsia" w:hAnsi="Times New Roman"/>
                <w:lang w:eastAsia="en-US"/>
              </w:rPr>
              <w:t>£380</w:t>
            </w:r>
          </w:p>
        </w:tc>
      </w:tr>
      <w:tr w:rsidR="00480799" w:rsidRPr="00480799" w14:paraId="2BC5B401" w14:textId="77777777">
        <w:tc>
          <w:tcPr>
            <w:tcW w:w="4508" w:type="dxa"/>
          </w:tcPr>
          <w:p w14:paraId="6A12DE42" w14:textId="77777777" w:rsidR="00480799" w:rsidRPr="00480799" w:rsidRDefault="00480799" w:rsidP="00480799">
            <w:pPr>
              <w:widowControl/>
              <w:jc w:val="center"/>
              <w:rPr>
                <w:rFonts w:ascii="Times New Roman" w:eastAsiaTheme="minorEastAsia" w:hAnsi="Times New Roman"/>
                <w:lang w:eastAsia="en-US"/>
              </w:rPr>
            </w:pPr>
            <w:r w:rsidRPr="197801CD">
              <w:rPr>
                <w:rFonts w:ascii="Times New Roman" w:eastAsiaTheme="minorEastAsia" w:hAnsi="Times New Roman"/>
                <w:lang w:eastAsia="en-US"/>
              </w:rPr>
              <w:t>AI Training</w:t>
            </w:r>
          </w:p>
        </w:tc>
        <w:tc>
          <w:tcPr>
            <w:tcW w:w="4508" w:type="dxa"/>
          </w:tcPr>
          <w:p w14:paraId="70E567A2" w14:textId="77777777" w:rsidR="00480799" w:rsidRPr="00480799" w:rsidRDefault="00480799" w:rsidP="00480799">
            <w:pPr>
              <w:widowControl/>
              <w:jc w:val="center"/>
              <w:rPr>
                <w:rFonts w:ascii="Times New Roman" w:eastAsiaTheme="minorEastAsia" w:hAnsi="Times New Roman"/>
                <w:lang w:eastAsia="en-US"/>
              </w:rPr>
            </w:pPr>
            <w:r w:rsidRPr="197801CD">
              <w:rPr>
                <w:rFonts w:ascii="Times New Roman" w:eastAsiaTheme="minorEastAsia" w:hAnsi="Times New Roman"/>
                <w:lang w:eastAsia="en-US"/>
              </w:rPr>
              <w:t>£5,000</w:t>
            </w:r>
          </w:p>
        </w:tc>
      </w:tr>
      <w:tr w:rsidR="00480799" w:rsidRPr="00480799" w14:paraId="51B53509" w14:textId="77777777">
        <w:tc>
          <w:tcPr>
            <w:tcW w:w="4508" w:type="dxa"/>
          </w:tcPr>
          <w:p w14:paraId="5A975178" w14:textId="77777777" w:rsidR="00480799" w:rsidRPr="00480799" w:rsidRDefault="00480799" w:rsidP="00480799">
            <w:pPr>
              <w:widowControl/>
              <w:jc w:val="center"/>
              <w:rPr>
                <w:rFonts w:ascii="Times New Roman" w:eastAsiaTheme="minorEastAsia" w:hAnsi="Times New Roman"/>
                <w:lang w:eastAsia="en-US"/>
              </w:rPr>
            </w:pPr>
            <w:r w:rsidRPr="197801CD">
              <w:rPr>
                <w:rFonts w:ascii="Times New Roman" w:eastAsiaTheme="minorEastAsia" w:hAnsi="Times New Roman"/>
                <w:lang w:eastAsia="en-US"/>
              </w:rPr>
              <w:t>Financial Buffer</w:t>
            </w:r>
          </w:p>
        </w:tc>
        <w:tc>
          <w:tcPr>
            <w:tcW w:w="4508" w:type="dxa"/>
          </w:tcPr>
          <w:p w14:paraId="7A1D50E4" w14:textId="77777777" w:rsidR="00480799" w:rsidRPr="00480799" w:rsidRDefault="00480799" w:rsidP="00480799">
            <w:pPr>
              <w:widowControl/>
              <w:jc w:val="center"/>
              <w:rPr>
                <w:rFonts w:ascii="Times New Roman" w:eastAsiaTheme="minorEastAsia" w:hAnsi="Times New Roman"/>
                <w:lang w:eastAsia="en-US"/>
              </w:rPr>
            </w:pPr>
            <w:r w:rsidRPr="197801CD">
              <w:rPr>
                <w:rFonts w:ascii="Times New Roman" w:eastAsiaTheme="minorEastAsia" w:hAnsi="Times New Roman"/>
                <w:lang w:eastAsia="en-US"/>
              </w:rPr>
              <w:t>£7,750</w:t>
            </w:r>
          </w:p>
        </w:tc>
      </w:tr>
      <w:tr w:rsidR="00480799" w:rsidRPr="00480799" w14:paraId="72DAFC6C" w14:textId="77777777">
        <w:tc>
          <w:tcPr>
            <w:tcW w:w="4508" w:type="dxa"/>
          </w:tcPr>
          <w:p w14:paraId="2FC07E00" w14:textId="77777777" w:rsidR="00480799" w:rsidRPr="00480799" w:rsidRDefault="00480799" w:rsidP="00480799">
            <w:pPr>
              <w:widowControl/>
              <w:jc w:val="center"/>
              <w:rPr>
                <w:rFonts w:ascii="Times New Roman" w:eastAsiaTheme="minorEastAsia" w:hAnsi="Times New Roman"/>
                <w:lang w:eastAsia="en-US"/>
              </w:rPr>
            </w:pPr>
            <w:r w:rsidRPr="197801CD">
              <w:rPr>
                <w:rFonts w:ascii="Times New Roman" w:eastAsiaTheme="minorEastAsia" w:hAnsi="Times New Roman"/>
                <w:b/>
                <w:bCs/>
                <w:lang w:eastAsia="en-US"/>
              </w:rPr>
              <w:t>Total</w:t>
            </w:r>
          </w:p>
        </w:tc>
        <w:tc>
          <w:tcPr>
            <w:tcW w:w="4508" w:type="dxa"/>
          </w:tcPr>
          <w:p w14:paraId="06AE96C7" w14:textId="77777777" w:rsidR="00480799" w:rsidRPr="00480799" w:rsidRDefault="00480799" w:rsidP="00480799">
            <w:pPr>
              <w:widowControl/>
              <w:jc w:val="center"/>
              <w:rPr>
                <w:rFonts w:ascii="Times New Roman" w:eastAsiaTheme="minorEastAsia" w:hAnsi="Times New Roman"/>
                <w:b/>
                <w:bCs/>
                <w:lang w:eastAsia="en-US"/>
              </w:rPr>
            </w:pPr>
            <w:r w:rsidRPr="197801CD">
              <w:rPr>
                <w:rFonts w:ascii="Times New Roman" w:eastAsiaTheme="minorEastAsia" w:hAnsi="Times New Roman"/>
                <w:b/>
                <w:bCs/>
                <w:lang w:eastAsia="en-US"/>
              </w:rPr>
              <w:t>£75,000</w:t>
            </w:r>
          </w:p>
        </w:tc>
      </w:tr>
    </w:tbl>
    <w:p w14:paraId="176E2D33" w14:textId="77777777" w:rsidR="001A7AFF" w:rsidRDefault="001A7AFF" w:rsidP="00D25B87"/>
    <w:p w14:paraId="79727DDA" w14:textId="0217F13A" w:rsidR="00480799" w:rsidRDefault="00230470" w:rsidP="00230470">
      <w:pPr>
        <w:spacing w:line="276" w:lineRule="auto"/>
        <w:jc w:val="both"/>
        <w:rPr>
          <w:rFonts w:ascii="Times New Roman" w:hAnsi="Times New Roman"/>
          <w:sz w:val="22"/>
          <w:szCs w:val="22"/>
        </w:rPr>
      </w:pPr>
      <w:r w:rsidRPr="00230470">
        <w:rPr>
          <w:rFonts w:ascii="Times New Roman" w:hAnsi="Times New Roman"/>
          <w:sz w:val="22"/>
          <w:szCs w:val="22"/>
        </w:rPr>
        <w:t xml:space="preserve">For the initial seed round of £100,000, a 10% equity exchange is anticipated, resulting in a pre-money valuation of £1 million. Following the completion of the setup and testing phase, a subsequent Series A funding round of £500,000 will be pursued at a pre-money valuation of £2.5 million. This additional funding is crucial to sustain the business after the first year, which is projected to incur a loss of over £300,000 due to the running costs highlighted in </w:t>
      </w:r>
      <w:r w:rsidR="00C37BB7">
        <w:rPr>
          <w:rFonts w:ascii="Times New Roman" w:hAnsi="Times New Roman"/>
          <w:sz w:val="22"/>
          <w:szCs w:val="22"/>
        </w:rPr>
        <w:t>F</w:t>
      </w:r>
      <w:r w:rsidRPr="00230470">
        <w:rPr>
          <w:rFonts w:ascii="Times New Roman" w:hAnsi="Times New Roman"/>
          <w:sz w:val="22"/>
          <w:szCs w:val="22"/>
        </w:rPr>
        <w:t>igure xxxx</w:t>
      </w:r>
      <w:r>
        <w:rPr>
          <w:rFonts w:ascii="Times New Roman" w:hAnsi="Times New Roman"/>
          <w:sz w:val="22"/>
          <w:szCs w:val="22"/>
        </w:rPr>
        <w:t xml:space="preserve">. </w:t>
      </w:r>
    </w:p>
    <w:p w14:paraId="6CF705D8" w14:textId="77777777" w:rsidR="00230470" w:rsidRDefault="00230470" w:rsidP="00230470">
      <w:pPr>
        <w:spacing w:line="276" w:lineRule="auto"/>
        <w:jc w:val="both"/>
        <w:rPr>
          <w:rFonts w:ascii="Times New Roman" w:hAnsi="Times New Roman"/>
          <w:sz w:val="22"/>
          <w:szCs w:val="22"/>
        </w:rPr>
      </w:pPr>
    </w:p>
    <w:p w14:paraId="5AB42A21" w14:textId="0E74588F" w:rsidR="00EC38EF" w:rsidRPr="00EC38EF" w:rsidRDefault="00EC38EF" w:rsidP="00EC38EF">
      <w:pPr>
        <w:pStyle w:val="Caption"/>
        <w:keepNext/>
        <w:jc w:val="center"/>
        <w:rPr>
          <w:sz w:val="21"/>
          <w:szCs w:val="21"/>
        </w:rPr>
      </w:pPr>
      <w:r w:rsidRPr="00EC38EF">
        <w:rPr>
          <w:sz w:val="21"/>
          <w:szCs w:val="21"/>
        </w:rPr>
        <w:lastRenderedPageBreak/>
        <w:t xml:space="preserve">Table </w:t>
      </w:r>
      <w:r w:rsidRPr="00EC38EF">
        <w:rPr>
          <w:sz w:val="21"/>
          <w:szCs w:val="21"/>
        </w:rPr>
        <w:fldChar w:fldCharType="begin"/>
      </w:r>
      <w:r w:rsidRPr="00EC38EF">
        <w:rPr>
          <w:sz w:val="21"/>
          <w:szCs w:val="21"/>
        </w:rPr>
        <w:instrText xml:space="preserve"> SEQ Table \* ARABIC </w:instrText>
      </w:r>
      <w:r w:rsidRPr="00EC38EF">
        <w:rPr>
          <w:sz w:val="21"/>
          <w:szCs w:val="21"/>
        </w:rPr>
        <w:fldChar w:fldCharType="separate"/>
      </w:r>
      <w:r w:rsidRPr="00EC38EF">
        <w:rPr>
          <w:noProof/>
          <w:sz w:val="21"/>
          <w:szCs w:val="21"/>
        </w:rPr>
        <w:t>16</w:t>
      </w:r>
      <w:r w:rsidRPr="00EC38EF">
        <w:rPr>
          <w:sz w:val="21"/>
          <w:szCs w:val="21"/>
        </w:rPr>
        <w:fldChar w:fldCharType="end"/>
      </w:r>
      <w:r w:rsidRPr="00EC38EF">
        <w:rPr>
          <w:sz w:val="21"/>
          <w:szCs w:val="21"/>
        </w:rPr>
        <w:t xml:space="preserve"> - Activelio operational costs</w:t>
      </w:r>
    </w:p>
    <w:tbl>
      <w:tblPr>
        <w:tblStyle w:val="TableGrid6"/>
        <w:tblW w:w="0" w:type="auto"/>
        <w:tblLook w:val="04A0" w:firstRow="1" w:lastRow="0" w:firstColumn="1" w:lastColumn="0" w:noHBand="0" w:noVBand="1"/>
      </w:tblPr>
      <w:tblGrid>
        <w:gridCol w:w="3258"/>
        <w:gridCol w:w="2704"/>
        <w:gridCol w:w="3054"/>
      </w:tblGrid>
      <w:tr w:rsidR="007F7EBC" w:rsidRPr="007F7EBC" w14:paraId="131A3666" w14:textId="77777777">
        <w:tc>
          <w:tcPr>
            <w:tcW w:w="3258" w:type="dxa"/>
          </w:tcPr>
          <w:p w14:paraId="0E2F970D" w14:textId="77777777" w:rsidR="007F7EBC" w:rsidRPr="007F7EBC" w:rsidRDefault="007F7EBC" w:rsidP="007F7EBC">
            <w:pPr>
              <w:widowControl/>
              <w:jc w:val="center"/>
              <w:rPr>
                <w:rFonts w:ascii="Times New Roman" w:eastAsiaTheme="minorEastAsia" w:hAnsi="Times New Roman"/>
                <w:b/>
                <w:bCs/>
                <w:lang w:eastAsia="en-US"/>
              </w:rPr>
            </w:pPr>
            <w:r w:rsidRPr="197801CD">
              <w:rPr>
                <w:rFonts w:ascii="Times New Roman" w:eastAsiaTheme="minorEastAsia" w:hAnsi="Times New Roman"/>
                <w:b/>
                <w:bCs/>
                <w:lang w:eastAsia="en-US"/>
              </w:rPr>
              <w:t>Running Cost</w:t>
            </w:r>
          </w:p>
        </w:tc>
        <w:tc>
          <w:tcPr>
            <w:tcW w:w="2704" w:type="dxa"/>
          </w:tcPr>
          <w:p w14:paraId="52C27955" w14:textId="77777777" w:rsidR="007F7EBC" w:rsidRPr="007F7EBC" w:rsidRDefault="007F7EBC" w:rsidP="007F7EBC">
            <w:pPr>
              <w:widowControl/>
              <w:jc w:val="center"/>
              <w:rPr>
                <w:rFonts w:ascii="Times New Roman" w:eastAsiaTheme="minorEastAsia" w:hAnsi="Times New Roman"/>
                <w:b/>
                <w:bCs/>
                <w:lang w:eastAsia="en-US"/>
              </w:rPr>
            </w:pPr>
            <w:r w:rsidRPr="197801CD">
              <w:rPr>
                <w:rFonts w:ascii="Times New Roman" w:eastAsiaTheme="minorEastAsia" w:hAnsi="Times New Roman"/>
                <w:b/>
                <w:bCs/>
                <w:lang w:eastAsia="en-US"/>
              </w:rPr>
              <w:t>Cost per Month</w:t>
            </w:r>
          </w:p>
        </w:tc>
        <w:tc>
          <w:tcPr>
            <w:tcW w:w="3054" w:type="dxa"/>
          </w:tcPr>
          <w:p w14:paraId="09B580C8" w14:textId="77777777" w:rsidR="007F7EBC" w:rsidRPr="007F7EBC" w:rsidRDefault="007F7EBC" w:rsidP="007F7EBC">
            <w:pPr>
              <w:widowControl/>
              <w:jc w:val="center"/>
              <w:rPr>
                <w:rFonts w:ascii="Times New Roman" w:eastAsiaTheme="minorEastAsia" w:hAnsi="Times New Roman"/>
                <w:b/>
                <w:bCs/>
                <w:lang w:eastAsia="en-US"/>
              </w:rPr>
            </w:pPr>
            <w:r w:rsidRPr="197801CD">
              <w:rPr>
                <w:rFonts w:ascii="Times New Roman" w:eastAsiaTheme="minorEastAsia" w:hAnsi="Times New Roman"/>
                <w:b/>
                <w:bCs/>
                <w:lang w:eastAsia="en-US"/>
              </w:rPr>
              <w:t>Cost per Year</w:t>
            </w:r>
          </w:p>
        </w:tc>
      </w:tr>
      <w:tr w:rsidR="007F7EBC" w:rsidRPr="007F7EBC" w14:paraId="11CD05C1" w14:textId="77777777">
        <w:tc>
          <w:tcPr>
            <w:tcW w:w="3258" w:type="dxa"/>
          </w:tcPr>
          <w:p w14:paraId="6FA5B44E" w14:textId="77777777" w:rsidR="007F7EBC" w:rsidRPr="007F7EBC" w:rsidRDefault="007F7EBC" w:rsidP="007F7EBC">
            <w:pPr>
              <w:widowControl/>
              <w:jc w:val="center"/>
              <w:rPr>
                <w:rFonts w:ascii="Times New Roman" w:eastAsiaTheme="minorEastAsia" w:hAnsi="Times New Roman"/>
                <w:lang w:eastAsia="en-US"/>
              </w:rPr>
            </w:pPr>
            <w:r w:rsidRPr="197801CD">
              <w:rPr>
                <w:rFonts w:ascii="Times New Roman" w:eastAsiaTheme="minorEastAsia" w:hAnsi="Times New Roman"/>
                <w:lang w:eastAsia="en-US"/>
              </w:rPr>
              <w:t>Manufacturing Maintenance</w:t>
            </w:r>
          </w:p>
        </w:tc>
        <w:tc>
          <w:tcPr>
            <w:tcW w:w="2704" w:type="dxa"/>
          </w:tcPr>
          <w:p w14:paraId="4302F897" w14:textId="77777777" w:rsidR="007F7EBC" w:rsidRPr="007F7EBC" w:rsidRDefault="007F7EBC" w:rsidP="007F7EBC">
            <w:pPr>
              <w:widowControl/>
              <w:jc w:val="center"/>
              <w:rPr>
                <w:rFonts w:ascii="Times New Roman" w:eastAsiaTheme="minorEastAsia" w:hAnsi="Times New Roman"/>
                <w:lang w:eastAsia="en-US"/>
              </w:rPr>
            </w:pPr>
            <w:r w:rsidRPr="197801CD">
              <w:rPr>
                <w:rFonts w:ascii="Times New Roman" w:eastAsiaTheme="minorEastAsia" w:hAnsi="Times New Roman"/>
                <w:lang w:eastAsia="en-US"/>
              </w:rPr>
              <w:t>£10,000</w:t>
            </w:r>
          </w:p>
        </w:tc>
        <w:tc>
          <w:tcPr>
            <w:tcW w:w="3054" w:type="dxa"/>
          </w:tcPr>
          <w:p w14:paraId="64079431" w14:textId="77777777" w:rsidR="007F7EBC" w:rsidRPr="007F7EBC" w:rsidRDefault="007F7EBC" w:rsidP="007F7EBC">
            <w:pPr>
              <w:widowControl/>
              <w:jc w:val="center"/>
              <w:rPr>
                <w:rFonts w:ascii="Times New Roman" w:eastAsiaTheme="minorEastAsia" w:hAnsi="Times New Roman"/>
                <w:lang w:eastAsia="en-US"/>
              </w:rPr>
            </w:pPr>
            <w:r w:rsidRPr="197801CD">
              <w:rPr>
                <w:rFonts w:ascii="Times New Roman" w:eastAsiaTheme="minorEastAsia" w:hAnsi="Times New Roman"/>
                <w:lang w:eastAsia="en-US"/>
              </w:rPr>
              <w:t>£120,000</w:t>
            </w:r>
          </w:p>
        </w:tc>
      </w:tr>
      <w:tr w:rsidR="007F7EBC" w:rsidRPr="007F7EBC" w14:paraId="1712C164" w14:textId="77777777">
        <w:tc>
          <w:tcPr>
            <w:tcW w:w="3258" w:type="dxa"/>
          </w:tcPr>
          <w:p w14:paraId="01626A73" w14:textId="77777777" w:rsidR="007F7EBC" w:rsidRPr="007F7EBC" w:rsidRDefault="007F7EBC" w:rsidP="007F7EBC">
            <w:pPr>
              <w:widowControl/>
              <w:jc w:val="center"/>
              <w:rPr>
                <w:rFonts w:ascii="Times New Roman" w:eastAsiaTheme="minorEastAsia" w:hAnsi="Times New Roman"/>
                <w:lang w:eastAsia="en-US"/>
              </w:rPr>
            </w:pPr>
            <w:r w:rsidRPr="197801CD">
              <w:rPr>
                <w:rFonts w:ascii="Times New Roman" w:eastAsiaTheme="minorEastAsia" w:hAnsi="Times New Roman"/>
                <w:lang w:eastAsia="en-US"/>
              </w:rPr>
              <w:t>Salaries</w:t>
            </w:r>
          </w:p>
        </w:tc>
        <w:tc>
          <w:tcPr>
            <w:tcW w:w="2704" w:type="dxa"/>
          </w:tcPr>
          <w:p w14:paraId="379A6D22" w14:textId="77777777" w:rsidR="007F7EBC" w:rsidRPr="007F7EBC" w:rsidRDefault="007F7EBC" w:rsidP="007F7EBC">
            <w:pPr>
              <w:widowControl/>
              <w:jc w:val="center"/>
              <w:rPr>
                <w:rFonts w:ascii="Times New Roman" w:eastAsiaTheme="minorEastAsia" w:hAnsi="Times New Roman"/>
                <w:lang w:eastAsia="en-US"/>
              </w:rPr>
            </w:pPr>
            <w:r w:rsidRPr="197801CD">
              <w:rPr>
                <w:rFonts w:ascii="Times New Roman" w:eastAsiaTheme="minorEastAsia" w:hAnsi="Times New Roman"/>
                <w:lang w:eastAsia="en-US"/>
              </w:rPr>
              <w:t>£22,000</w:t>
            </w:r>
          </w:p>
        </w:tc>
        <w:tc>
          <w:tcPr>
            <w:tcW w:w="3054" w:type="dxa"/>
          </w:tcPr>
          <w:p w14:paraId="3A598366" w14:textId="77777777" w:rsidR="007F7EBC" w:rsidRPr="007F7EBC" w:rsidRDefault="007F7EBC" w:rsidP="007F7EBC">
            <w:pPr>
              <w:widowControl/>
              <w:jc w:val="center"/>
              <w:rPr>
                <w:rFonts w:ascii="Times New Roman" w:eastAsiaTheme="minorEastAsia" w:hAnsi="Times New Roman"/>
                <w:lang w:eastAsia="en-US"/>
              </w:rPr>
            </w:pPr>
            <w:r w:rsidRPr="197801CD">
              <w:rPr>
                <w:rFonts w:ascii="Times New Roman" w:eastAsiaTheme="minorEastAsia" w:hAnsi="Times New Roman"/>
                <w:lang w:eastAsia="en-US"/>
              </w:rPr>
              <w:t>£265,000</w:t>
            </w:r>
          </w:p>
        </w:tc>
      </w:tr>
      <w:tr w:rsidR="007F7EBC" w:rsidRPr="007F7EBC" w14:paraId="3D5D568E" w14:textId="77777777">
        <w:tc>
          <w:tcPr>
            <w:tcW w:w="3258" w:type="dxa"/>
          </w:tcPr>
          <w:p w14:paraId="4591CAEE" w14:textId="77777777" w:rsidR="007F7EBC" w:rsidRPr="007F7EBC" w:rsidRDefault="007F7EBC" w:rsidP="007F7EBC">
            <w:pPr>
              <w:widowControl/>
              <w:jc w:val="center"/>
              <w:rPr>
                <w:rFonts w:ascii="Times New Roman" w:eastAsiaTheme="minorEastAsia" w:hAnsi="Times New Roman"/>
                <w:lang w:eastAsia="en-US"/>
              </w:rPr>
            </w:pPr>
            <w:r w:rsidRPr="197801CD">
              <w:rPr>
                <w:rFonts w:ascii="Times New Roman" w:eastAsiaTheme="minorEastAsia" w:hAnsi="Times New Roman"/>
                <w:lang w:eastAsia="en-US"/>
              </w:rPr>
              <w:t>Utilities</w:t>
            </w:r>
          </w:p>
        </w:tc>
        <w:tc>
          <w:tcPr>
            <w:tcW w:w="2704" w:type="dxa"/>
          </w:tcPr>
          <w:p w14:paraId="0522EFBF" w14:textId="77777777" w:rsidR="007F7EBC" w:rsidRPr="007F7EBC" w:rsidRDefault="007F7EBC" w:rsidP="007F7EBC">
            <w:pPr>
              <w:widowControl/>
              <w:jc w:val="center"/>
              <w:rPr>
                <w:rFonts w:ascii="Times New Roman" w:eastAsiaTheme="minorEastAsia" w:hAnsi="Times New Roman"/>
                <w:lang w:eastAsia="en-US"/>
              </w:rPr>
            </w:pPr>
            <w:r w:rsidRPr="197801CD">
              <w:rPr>
                <w:rFonts w:ascii="Times New Roman" w:eastAsiaTheme="minorEastAsia" w:hAnsi="Times New Roman"/>
                <w:lang w:eastAsia="en-US"/>
              </w:rPr>
              <w:t>£2,200</w:t>
            </w:r>
          </w:p>
        </w:tc>
        <w:tc>
          <w:tcPr>
            <w:tcW w:w="3054" w:type="dxa"/>
          </w:tcPr>
          <w:p w14:paraId="2854195A" w14:textId="77777777" w:rsidR="007F7EBC" w:rsidRPr="007F7EBC" w:rsidRDefault="007F7EBC" w:rsidP="007F7EBC">
            <w:pPr>
              <w:widowControl/>
              <w:jc w:val="center"/>
              <w:rPr>
                <w:rFonts w:ascii="Times New Roman" w:eastAsiaTheme="minorEastAsia" w:hAnsi="Times New Roman"/>
                <w:lang w:eastAsia="en-US"/>
              </w:rPr>
            </w:pPr>
            <w:r w:rsidRPr="197801CD">
              <w:rPr>
                <w:rFonts w:ascii="Times New Roman" w:eastAsiaTheme="minorEastAsia" w:hAnsi="Times New Roman"/>
                <w:lang w:eastAsia="en-US"/>
              </w:rPr>
              <w:t>£26,400</w:t>
            </w:r>
          </w:p>
        </w:tc>
      </w:tr>
      <w:tr w:rsidR="007F7EBC" w:rsidRPr="007F7EBC" w14:paraId="1D91A93B" w14:textId="77777777">
        <w:tc>
          <w:tcPr>
            <w:tcW w:w="3258" w:type="dxa"/>
          </w:tcPr>
          <w:p w14:paraId="40CE5CA7" w14:textId="77777777" w:rsidR="007F7EBC" w:rsidRPr="007F7EBC" w:rsidRDefault="007F7EBC" w:rsidP="007F7EBC">
            <w:pPr>
              <w:widowControl/>
              <w:jc w:val="center"/>
              <w:rPr>
                <w:rFonts w:ascii="Times New Roman" w:eastAsiaTheme="minorEastAsia" w:hAnsi="Times New Roman"/>
                <w:lang w:eastAsia="en-US"/>
              </w:rPr>
            </w:pPr>
            <w:r w:rsidRPr="197801CD">
              <w:rPr>
                <w:rFonts w:ascii="Times New Roman" w:eastAsiaTheme="minorEastAsia" w:hAnsi="Times New Roman"/>
                <w:lang w:eastAsia="en-US"/>
              </w:rPr>
              <w:t>Rent</w:t>
            </w:r>
          </w:p>
        </w:tc>
        <w:tc>
          <w:tcPr>
            <w:tcW w:w="2704" w:type="dxa"/>
          </w:tcPr>
          <w:p w14:paraId="47C54F0E" w14:textId="77777777" w:rsidR="007F7EBC" w:rsidRPr="007F7EBC" w:rsidRDefault="007F7EBC" w:rsidP="007F7EBC">
            <w:pPr>
              <w:widowControl/>
              <w:jc w:val="center"/>
              <w:rPr>
                <w:rFonts w:ascii="Times New Roman" w:eastAsiaTheme="minorEastAsia" w:hAnsi="Times New Roman"/>
                <w:lang w:eastAsia="en-US"/>
              </w:rPr>
            </w:pPr>
            <w:r w:rsidRPr="197801CD">
              <w:rPr>
                <w:rFonts w:ascii="Times New Roman" w:eastAsiaTheme="minorEastAsia" w:hAnsi="Times New Roman"/>
                <w:lang w:eastAsia="en-US"/>
              </w:rPr>
              <w:t>£1,000</w:t>
            </w:r>
          </w:p>
        </w:tc>
        <w:tc>
          <w:tcPr>
            <w:tcW w:w="3054" w:type="dxa"/>
          </w:tcPr>
          <w:p w14:paraId="7776A480" w14:textId="77777777" w:rsidR="007F7EBC" w:rsidRPr="007F7EBC" w:rsidRDefault="007F7EBC" w:rsidP="007F7EBC">
            <w:pPr>
              <w:widowControl/>
              <w:jc w:val="center"/>
              <w:rPr>
                <w:rFonts w:ascii="Times New Roman" w:eastAsiaTheme="minorEastAsia" w:hAnsi="Times New Roman"/>
                <w:lang w:eastAsia="en-US"/>
              </w:rPr>
            </w:pPr>
            <w:r w:rsidRPr="197801CD">
              <w:rPr>
                <w:rFonts w:ascii="Times New Roman" w:eastAsiaTheme="minorEastAsia" w:hAnsi="Times New Roman"/>
                <w:lang w:eastAsia="en-US"/>
              </w:rPr>
              <w:t>£12,000</w:t>
            </w:r>
          </w:p>
        </w:tc>
      </w:tr>
      <w:tr w:rsidR="007F7EBC" w:rsidRPr="007F7EBC" w14:paraId="2FDEB636" w14:textId="77777777">
        <w:tc>
          <w:tcPr>
            <w:tcW w:w="3258" w:type="dxa"/>
          </w:tcPr>
          <w:p w14:paraId="7815F11B" w14:textId="77777777" w:rsidR="007F7EBC" w:rsidRPr="007F7EBC" w:rsidRDefault="007F7EBC" w:rsidP="007F7EBC">
            <w:pPr>
              <w:widowControl/>
              <w:jc w:val="center"/>
              <w:rPr>
                <w:rFonts w:ascii="Times New Roman" w:eastAsiaTheme="minorEastAsia" w:hAnsi="Times New Roman"/>
                <w:lang w:eastAsia="en-US"/>
              </w:rPr>
            </w:pPr>
            <w:r w:rsidRPr="197801CD">
              <w:rPr>
                <w:rFonts w:ascii="Times New Roman" w:eastAsiaTheme="minorEastAsia" w:hAnsi="Times New Roman"/>
                <w:lang w:eastAsia="en-US"/>
              </w:rPr>
              <w:t>Regulatory Compliance</w:t>
            </w:r>
          </w:p>
        </w:tc>
        <w:tc>
          <w:tcPr>
            <w:tcW w:w="2704" w:type="dxa"/>
          </w:tcPr>
          <w:p w14:paraId="7CCF8D3E" w14:textId="77777777" w:rsidR="007F7EBC" w:rsidRPr="007F7EBC" w:rsidRDefault="007F7EBC" w:rsidP="007F7EBC">
            <w:pPr>
              <w:widowControl/>
              <w:jc w:val="center"/>
              <w:rPr>
                <w:rFonts w:ascii="Times New Roman" w:eastAsiaTheme="minorEastAsia" w:hAnsi="Times New Roman"/>
                <w:lang w:eastAsia="en-US"/>
              </w:rPr>
            </w:pPr>
            <w:r w:rsidRPr="197801CD">
              <w:rPr>
                <w:rFonts w:ascii="Times New Roman" w:eastAsiaTheme="minorEastAsia" w:hAnsi="Times New Roman"/>
                <w:lang w:eastAsia="en-US"/>
              </w:rPr>
              <w:t>£130</w:t>
            </w:r>
          </w:p>
        </w:tc>
        <w:tc>
          <w:tcPr>
            <w:tcW w:w="3054" w:type="dxa"/>
          </w:tcPr>
          <w:p w14:paraId="416A8E37" w14:textId="77777777" w:rsidR="007F7EBC" w:rsidRPr="007F7EBC" w:rsidRDefault="007F7EBC" w:rsidP="007F7EBC">
            <w:pPr>
              <w:widowControl/>
              <w:jc w:val="center"/>
              <w:rPr>
                <w:rFonts w:ascii="Times New Roman" w:eastAsiaTheme="minorEastAsia" w:hAnsi="Times New Roman"/>
                <w:lang w:eastAsia="en-US"/>
              </w:rPr>
            </w:pPr>
            <w:r w:rsidRPr="197801CD">
              <w:rPr>
                <w:rFonts w:ascii="Times New Roman" w:eastAsiaTheme="minorEastAsia" w:hAnsi="Times New Roman"/>
                <w:lang w:eastAsia="en-US"/>
              </w:rPr>
              <w:t>£1600</w:t>
            </w:r>
          </w:p>
        </w:tc>
      </w:tr>
      <w:tr w:rsidR="007F7EBC" w:rsidRPr="007F7EBC" w14:paraId="06ADEE79" w14:textId="77777777">
        <w:tc>
          <w:tcPr>
            <w:tcW w:w="3258" w:type="dxa"/>
          </w:tcPr>
          <w:p w14:paraId="0E01147B" w14:textId="77777777" w:rsidR="007F7EBC" w:rsidRPr="007F7EBC" w:rsidRDefault="007F7EBC" w:rsidP="007F7EBC">
            <w:pPr>
              <w:widowControl/>
              <w:jc w:val="center"/>
              <w:rPr>
                <w:rFonts w:ascii="Times New Roman" w:eastAsiaTheme="minorEastAsia" w:hAnsi="Times New Roman"/>
                <w:lang w:eastAsia="en-US"/>
              </w:rPr>
            </w:pPr>
            <w:r w:rsidRPr="197801CD">
              <w:rPr>
                <w:rFonts w:ascii="Times New Roman" w:eastAsiaTheme="minorEastAsia" w:hAnsi="Times New Roman"/>
                <w:lang w:eastAsia="en-US"/>
              </w:rPr>
              <w:t>Business Insurance</w:t>
            </w:r>
          </w:p>
        </w:tc>
        <w:tc>
          <w:tcPr>
            <w:tcW w:w="2704" w:type="dxa"/>
          </w:tcPr>
          <w:p w14:paraId="5A7B6482" w14:textId="77777777" w:rsidR="007F7EBC" w:rsidRPr="007F7EBC" w:rsidRDefault="007F7EBC" w:rsidP="007F7EBC">
            <w:pPr>
              <w:widowControl/>
              <w:jc w:val="center"/>
              <w:rPr>
                <w:rFonts w:ascii="Times New Roman" w:eastAsiaTheme="minorEastAsia" w:hAnsi="Times New Roman"/>
                <w:lang w:eastAsia="en-US"/>
              </w:rPr>
            </w:pPr>
            <w:r w:rsidRPr="197801CD">
              <w:rPr>
                <w:rFonts w:ascii="Times New Roman" w:eastAsiaTheme="minorEastAsia" w:hAnsi="Times New Roman"/>
                <w:lang w:eastAsia="en-US"/>
              </w:rPr>
              <w:t>£118</w:t>
            </w:r>
          </w:p>
        </w:tc>
        <w:tc>
          <w:tcPr>
            <w:tcW w:w="3054" w:type="dxa"/>
          </w:tcPr>
          <w:p w14:paraId="4ACBC769" w14:textId="77777777" w:rsidR="007F7EBC" w:rsidRPr="007F7EBC" w:rsidRDefault="007F7EBC" w:rsidP="007F7EBC">
            <w:pPr>
              <w:widowControl/>
              <w:jc w:val="center"/>
              <w:rPr>
                <w:rFonts w:ascii="Times New Roman" w:eastAsiaTheme="minorEastAsia" w:hAnsi="Times New Roman"/>
                <w:lang w:eastAsia="en-US"/>
              </w:rPr>
            </w:pPr>
            <w:r w:rsidRPr="197801CD">
              <w:rPr>
                <w:rFonts w:ascii="Times New Roman" w:eastAsiaTheme="minorEastAsia" w:hAnsi="Times New Roman"/>
                <w:lang w:eastAsia="en-US"/>
              </w:rPr>
              <w:t>£1,416</w:t>
            </w:r>
          </w:p>
        </w:tc>
      </w:tr>
      <w:tr w:rsidR="007F7EBC" w:rsidRPr="007F7EBC" w14:paraId="7065CED9" w14:textId="77777777">
        <w:tc>
          <w:tcPr>
            <w:tcW w:w="3258" w:type="dxa"/>
          </w:tcPr>
          <w:p w14:paraId="59A25DF0" w14:textId="77777777" w:rsidR="007F7EBC" w:rsidRPr="007F7EBC" w:rsidRDefault="007F7EBC" w:rsidP="007F7EBC">
            <w:pPr>
              <w:widowControl/>
              <w:jc w:val="center"/>
              <w:rPr>
                <w:rFonts w:ascii="Times New Roman" w:eastAsiaTheme="minorEastAsia" w:hAnsi="Times New Roman"/>
                <w:lang w:eastAsia="en-US"/>
              </w:rPr>
            </w:pPr>
            <w:r w:rsidRPr="197801CD">
              <w:rPr>
                <w:rFonts w:ascii="Times New Roman" w:eastAsiaTheme="minorEastAsia" w:hAnsi="Times New Roman"/>
                <w:lang w:eastAsia="en-US"/>
              </w:rPr>
              <w:t>Admin</w:t>
            </w:r>
          </w:p>
        </w:tc>
        <w:tc>
          <w:tcPr>
            <w:tcW w:w="2704" w:type="dxa"/>
          </w:tcPr>
          <w:p w14:paraId="44FAB30D" w14:textId="77777777" w:rsidR="007F7EBC" w:rsidRPr="007F7EBC" w:rsidRDefault="007F7EBC" w:rsidP="007F7EBC">
            <w:pPr>
              <w:widowControl/>
              <w:jc w:val="center"/>
              <w:rPr>
                <w:rFonts w:ascii="Times New Roman" w:eastAsiaTheme="minorEastAsia" w:hAnsi="Times New Roman"/>
                <w:lang w:eastAsia="en-US"/>
              </w:rPr>
            </w:pPr>
            <w:r w:rsidRPr="197801CD">
              <w:rPr>
                <w:rFonts w:ascii="Times New Roman" w:eastAsiaTheme="minorEastAsia" w:hAnsi="Times New Roman"/>
                <w:lang w:eastAsia="en-US"/>
              </w:rPr>
              <w:t>£1,695</w:t>
            </w:r>
          </w:p>
        </w:tc>
        <w:tc>
          <w:tcPr>
            <w:tcW w:w="3054" w:type="dxa"/>
          </w:tcPr>
          <w:p w14:paraId="60B3E505" w14:textId="77777777" w:rsidR="007F7EBC" w:rsidRPr="007F7EBC" w:rsidRDefault="007F7EBC" w:rsidP="007F7EBC">
            <w:pPr>
              <w:widowControl/>
              <w:jc w:val="center"/>
              <w:rPr>
                <w:rFonts w:ascii="Times New Roman" w:eastAsiaTheme="minorEastAsia" w:hAnsi="Times New Roman"/>
                <w:lang w:eastAsia="en-US"/>
              </w:rPr>
            </w:pPr>
            <w:r w:rsidRPr="197801CD">
              <w:rPr>
                <w:rFonts w:ascii="Times New Roman" w:eastAsiaTheme="minorEastAsia" w:hAnsi="Times New Roman"/>
                <w:lang w:eastAsia="en-US"/>
              </w:rPr>
              <w:t>£20,340</w:t>
            </w:r>
          </w:p>
        </w:tc>
      </w:tr>
      <w:tr w:rsidR="007F7EBC" w:rsidRPr="007F7EBC" w14:paraId="10B44A4D" w14:textId="77777777">
        <w:tc>
          <w:tcPr>
            <w:tcW w:w="3258" w:type="dxa"/>
          </w:tcPr>
          <w:p w14:paraId="0CBD5977" w14:textId="77777777" w:rsidR="007F7EBC" w:rsidRPr="007F7EBC" w:rsidRDefault="007F7EBC" w:rsidP="007F7EBC">
            <w:pPr>
              <w:widowControl/>
              <w:jc w:val="center"/>
              <w:rPr>
                <w:rFonts w:ascii="Times New Roman" w:eastAsiaTheme="minorEastAsia" w:hAnsi="Times New Roman"/>
                <w:b/>
                <w:bCs/>
                <w:lang w:eastAsia="en-US"/>
              </w:rPr>
            </w:pPr>
            <w:r w:rsidRPr="197801CD">
              <w:rPr>
                <w:rFonts w:ascii="Times New Roman" w:eastAsiaTheme="minorEastAsia" w:hAnsi="Times New Roman"/>
                <w:b/>
                <w:bCs/>
                <w:lang w:eastAsia="en-US"/>
              </w:rPr>
              <w:t>Total</w:t>
            </w:r>
          </w:p>
        </w:tc>
        <w:tc>
          <w:tcPr>
            <w:tcW w:w="2704" w:type="dxa"/>
          </w:tcPr>
          <w:p w14:paraId="571DDCCE" w14:textId="77777777" w:rsidR="007F7EBC" w:rsidRPr="007F7EBC" w:rsidRDefault="007F7EBC" w:rsidP="007F7EBC">
            <w:pPr>
              <w:widowControl/>
              <w:jc w:val="center"/>
              <w:rPr>
                <w:rFonts w:ascii="Times New Roman" w:eastAsiaTheme="minorEastAsia" w:hAnsi="Times New Roman"/>
                <w:b/>
                <w:bCs/>
                <w:lang w:eastAsia="en-US"/>
              </w:rPr>
            </w:pPr>
            <w:r w:rsidRPr="197801CD">
              <w:rPr>
                <w:rFonts w:ascii="Times New Roman" w:eastAsiaTheme="minorEastAsia" w:hAnsi="Times New Roman"/>
                <w:b/>
                <w:bCs/>
                <w:lang w:eastAsia="en-US"/>
              </w:rPr>
              <w:t>£37,143</w:t>
            </w:r>
          </w:p>
        </w:tc>
        <w:tc>
          <w:tcPr>
            <w:tcW w:w="3054" w:type="dxa"/>
          </w:tcPr>
          <w:p w14:paraId="2FACBBFB" w14:textId="77777777" w:rsidR="007F7EBC" w:rsidRPr="007F7EBC" w:rsidRDefault="007F7EBC" w:rsidP="007F7EBC">
            <w:pPr>
              <w:widowControl/>
              <w:jc w:val="center"/>
              <w:rPr>
                <w:rFonts w:ascii="Times New Roman" w:eastAsiaTheme="minorEastAsia" w:hAnsi="Times New Roman"/>
                <w:b/>
                <w:bCs/>
                <w:lang w:eastAsia="en-US"/>
              </w:rPr>
            </w:pPr>
            <w:r w:rsidRPr="197801CD">
              <w:rPr>
                <w:rFonts w:ascii="Times New Roman" w:eastAsiaTheme="minorEastAsia" w:hAnsi="Times New Roman"/>
                <w:b/>
                <w:bCs/>
                <w:lang w:eastAsia="en-US"/>
              </w:rPr>
              <w:t>£445,716</w:t>
            </w:r>
          </w:p>
        </w:tc>
      </w:tr>
    </w:tbl>
    <w:p w14:paraId="5C56C0F5" w14:textId="77777777" w:rsidR="00230470" w:rsidRPr="006D481E" w:rsidRDefault="00230470" w:rsidP="00230470">
      <w:pPr>
        <w:spacing w:line="276" w:lineRule="auto"/>
        <w:jc w:val="both"/>
        <w:rPr>
          <w:rFonts w:ascii="Times New Roman" w:hAnsi="Times New Roman"/>
          <w:sz w:val="20"/>
          <w:szCs w:val="20"/>
        </w:rPr>
      </w:pPr>
    </w:p>
    <w:p w14:paraId="1FE43F0E" w14:textId="77777777" w:rsidR="006D481E" w:rsidRPr="006D481E" w:rsidRDefault="006D481E" w:rsidP="006D481E">
      <w:pPr>
        <w:spacing w:line="276" w:lineRule="auto"/>
        <w:jc w:val="both"/>
        <w:rPr>
          <w:rFonts w:ascii="Times New Roman" w:hAnsi="Times New Roman"/>
          <w:sz w:val="22"/>
          <w:szCs w:val="22"/>
        </w:rPr>
      </w:pPr>
      <w:r w:rsidRPr="006D481E">
        <w:rPr>
          <w:rFonts w:ascii="Times New Roman" w:hAnsi="Times New Roman"/>
          <w:sz w:val="22"/>
          <w:szCs w:val="22"/>
        </w:rPr>
        <w:t>Activelio aims to achieve an exit within the first eight years of operation, with a valuation of £20 million, providing a return on investment (ROI) of 19x for the seed round and 7x for the Series A round. As Activelio expects to achieve cash positivity from the second year onwards and does not anticipate requiring further investment, investors can expect minimal dilution of their stake in the company.</w:t>
      </w:r>
    </w:p>
    <w:p w14:paraId="4FEC42C9" w14:textId="77777777" w:rsidR="007F7EBC" w:rsidRDefault="007F7EBC" w:rsidP="00D25B87"/>
    <w:p w14:paraId="5040CF8F" w14:textId="09D7682F" w:rsidR="00D25B87" w:rsidRPr="00D25B87" w:rsidRDefault="00341715" w:rsidP="00341715">
      <w:pPr>
        <w:pStyle w:val="Heading2"/>
      </w:pPr>
      <w:bookmarkStart w:id="60" w:name="_Toc137402989"/>
      <w:r>
        <w:t>Critical Analysis of Risks:</w:t>
      </w:r>
      <w:bookmarkEnd w:id="60"/>
    </w:p>
    <w:p w14:paraId="605892DC" w14:textId="77777777" w:rsidR="00D64822" w:rsidRDefault="00D64822" w:rsidP="00D64822"/>
    <w:p w14:paraId="541C88C1" w14:textId="77777777" w:rsidR="004B5241" w:rsidRDefault="004B5241" w:rsidP="00C179EC">
      <w:pPr>
        <w:spacing w:line="276" w:lineRule="auto"/>
        <w:jc w:val="both"/>
        <w:rPr>
          <w:rFonts w:asciiTheme="majorBidi" w:hAnsiTheme="majorBidi" w:cstheme="majorBidi"/>
          <w:sz w:val="22"/>
          <w:szCs w:val="22"/>
        </w:rPr>
      </w:pPr>
      <w:r w:rsidRPr="004B5241">
        <w:rPr>
          <w:rFonts w:asciiTheme="majorBidi" w:hAnsiTheme="majorBidi" w:cstheme="majorBidi"/>
          <w:sz w:val="22"/>
          <w:szCs w:val="22"/>
        </w:rPr>
        <w:t>It is important to thoroughly assess the risks associated with starting a business involving components that may pose significant risks, particularly in the agricultural environment, as depicted in Table XXX. Consequently, the Razor MK1 robot has been designed to mitigate many of these risks. The key measures implemented include:</w:t>
      </w:r>
    </w:p>
    <w:p w14:paraId="3FDDB624" w14:textId="77777777" w:rsidR="004B5241" w:rsidRDefault="004B5241" w:rsidP="00C179EC">
      <w:pPr>
        <w:spacing w:line="276" w:lineRule="auto"/>
        <w:jc w:val="both"/>
        <w:rPr>
          <w:rFonts w:asciiTheme="majorBidi" w:hAnsiTheme="majorBidi" w:cstheme="majorBidi"/>
          <w:sz w:val="22"/>
          <w:szCs w:val="22"/>
        </w:rPr>
      </w:pPr>
    </w:p>
    <w:p w14:paraId="327A2242" w14:textId="77777777" w:rsidR="004B5241" w:rsidRDefault="004B5241" w:rsidP="00C179EC">
      <w:pPr>
        <w:pStyle w:val="ListParagraph"/>
        <w:numPr>
          <w:ilvl w:val="0"/>
          <w:numId w:val="18"/>
        </w:numPr>
        <w:spacing w:line="276" w:lineRule="auto"/>
        <w:jc w:val="both"/>
        <w:rPr>
          <w:rFonts w:asciiTheme="majorBidi" w:hAnsiTheme="majorBidi" w:cstheme="majorBidi"/>
          <w:sz w:val="22"/>
          <w:szCs w:val="22"/>
        </w:rPr>
      </w:pPr>
      <w:r w:rsidRPr="004B5241">
        <w:rPr>
          <w:rFonts w:asciiTheme="majorBidi" w:hAnsiTheme="majorBidi" w:cstheme="majorBidi"/>
          <w:sz w:val="22"/>
          <w:szCs w:val="22"/>
        </w:rPr>
        <w:t>Laser Safety: The Razor MK1 is equipped with a feature that automatically halts laser operation if the robot is in an incorrect orientation. This precautionary measure ensures the prevention of injuries to users and wildlife.</w:t>
      </w:r>
    </w:p>
    <w:p w14:paraId="7B453812" w14:textId="77777777" w:rsidR="004B5241" w:rsidRDefault="004B5241" w:rsidP="00C179EC">
      <w:pPr>
        <w:pStyle w:val="ListParagraph"/>
        <w:spacing w:line="276" w:lineRule="auto"/>
        <w:jc w:val="both"/>
        <w:rPr>
          <w:rFonts w:asciiTheme="majorBidi" w:hAnsiTheme="majorBidi" w:cstheme="majorBidi"/>
          <w:sz w:val="22"/>
          <w:szCs w:val="22"/>
        </w:rPr>
      </w:pPr>
    </w:p>
    <w:p w14:paraId="44315DBC" w14:textId="77777777" w:rsidR="00C75A52" w:rsidRDefault="004B5241" w:rsidP="00C179EC">
      <w:pPr>
        <w:pStyle w:val="ListParagraph"/>
        <w:numPr>
          <w:ilvl w:val="0"/>
          <w:numId w:val="18"/>
        </w:numPr>
        <w:spacing w:line="276" w:lineRule="auto"/>
        <w:jc w:val="both"/>
        <w:rPr>
          <w:rFonts w:asciiTheme="majorBidi" w:hAnsiTheme="majorBidi" w:cstheme="majorBidi"/>
          <w:sz w:val="22"/>
          <w:szCs w:val="22"/>
        </w:rPr>
      </w:pPr>
      <w:r w:rsidRPr="004B5241">
        <w:rPr>
          <w:rFonts w:asciiTheme="majorBidi" w:hAnsiTheme="majorBidi" w:cstheme="majorBidi"/>
          <w:sz w:val="22"/>
          <w:szCs w:val="22"/>
        </w:rPr>
        <w:t>Durability and Reliability: The robot has been built using high-quality components, ensuring its robustness and reliability. By employing top-tier materials and construction techniques, the frequency of breakdowns during operation is minimized, allowing for smooth and uninterrupted functioning.</w:t>
      </w:r>
    </w:p>
    <w:p w14:paraId="34E5E072" w14:textId="77777777" w:rsidR="00C75A52" w:rsidRPr="00C75A52" w:rsidRDefault="00C75A52" w:rsidP="00C179EC">
      <w:pPr>
        <w:pStyle w:val="ListParagraph"/>
        <w:spacing w:line="276" w:lineRule="auto"/>
        <w:jc w:val="both"/>
        <w:rPr>
          <w:rFonts w:asciiTheme="majorBidi" w:hAnsiTheme="majorBidi" w:cstheme="majorBidi"/>
          <w:sz w:val="22"/>
          <w:szCs w:val="22"/>
        </w:rPr>
      </w:pPr>
    </w:p>
    <w:p w14:paraId="439C56A0" w14:textId="781A44D5" w:rsidR="00C75A52" w:rsidRPr="00C75A52" w:rsidRDefault="004B5241" w:rsidP="002A3543">
      <w:pPr>
        <w:pStyle w:val="ListParagraph"/>
        <w:numPr>
          <w:ilvl w:val="0"/>
          <w:numId w:val="18"/>
        </w:numPr>
        <w:spacing w:line="276" w:lineRule="auto"/>
        <w:jc w:val="both"/>
        <w:rPr>
          <w:rFonts w:asciiTheme="majorBidi" w:hAnsiTheme="majorBidi" w:cstheme="majorBidi"/>
          <w:sz w:val="22"/>
          <w:szCs w:val="22"/>
        </w:rPr>
      </w:pPr>
      <w:r w:rsidRPr="00C75A52">
        <w:rPr>
          <w:rFonts w:asciiTheme="majorBidi" w:hAnsiTheme="majorBidi" w:cstheme="majorBidi"/>
          <w:sz w:val="22"/>
          <w:szCs w:val="22"/>
        </w:rPr>
        <w:t>Emergency Assistance: Each Razor MK1 system is equipped with a designated emergency contact, providing immediate access to professional help in the event of a serious injury or unforeseen circumstance.</w:t>
      </w:r>
    </w:p>
    <w:p w14:paraId="035DE163" w14:textId="77777777" w:rsidR="00C75A52" w:rsidRPr="00C75A52" w:rsidRDefault="00C75A52" w:rsidP="00C179EC">
      <w:pPr>
        <w:pStyle w:val="ListParagraph"/>
        <w:spacing w:line="276" w:lineRule="auto"/>
        <w:jc w:val="both"/>
        <w:rPr>
          <w:rFonts w:asciiTheme="majorBidi" w:hAnsiTheme="majorBidi" w:cstheme="majorBidi"/>
          <w:sz w:val="22"/>
          <w:szCs w:val="22"/>
        </w:rPr>
      </w:pPr>
    </w:p>
    <w:p w14:paraId="092A216F" w14:textId="53008214" w:rsidR="00647291" w:rsidRPr="002A3543" w:rsidRDefault="004B5241" w:rsidP="002A3543">
      <w:pPr>
        <w:spacing w:line="276" w:lineRule="auto"/>
        <w:jc w:val="both"/>
        <w:rPr>
          <w:rFonts w:asciiTheme="majorBidi" w:hAnsiTheme="majorBidi" w:cstheme="majorBidi"/>
          <w:sz w:val="22"/>
          <w:szCs w:val="22"/>
        </w:rPr>
        <w:sectPr w:rsidR="00647291" w:rsidRPr="002A3543" w:rsidSect="001B24DB">
          <w:pgSz w:w="11906" w:h="16838"/>
          <w:pgMar w:top="1440" w:right="1440" w:bottom="1440" w:left="1440" w:header="709" w:footer="709" w:gutter="0"/>
          <w:cols w:space="708"/>
          <w:docGrid w:linePitch="360"/>
        </w:sectPr>
      </w:pPr>
      <w:r w:rsidRPr="004B5241">
        <w:rPr>
          <w:rFonts w:asciiTheme="majorBidi" w:hAnsiTheme="majorBidi" w:cstheme="majorBidi"/>
          <w:sz w:val="22"/>
          <w:szCs w:val="22"/>
        </w:rPr>
        <w:t>By incorporating these safety measures, Activelio aims to maintain a secure and controlled environment for both users and the surrounding ecosys</w:t>
      </w:r>
      <w:r w:rsidR="009E13D1">
        <w:rPr>
          <w:rFonts w:asciiTheme="majorBidi" w:hAnsiTheme="majorBidi" w:cstheme="majorBidi"/>
          <w:sz w:val="22"/>
          <w:szCs w:val="22"/>
        </w:rPr>
        <w:t>tem</w:t>
      </w:r>
    </w:p>
    <w:tbl>
      <w:tblPr>
        <w:tblStyle w:val="TableGrid7"/>
        <w:tblpPr w:leftFromText="180" w:rightFromText="180" w:vertAnchor="text" w:horzAnchor="margin" w:tblpXSpec="center" w:tblpY="-912"/>
        <w:tblW w:w="15594" w:type="dxa"/>
        <w:tblLayout w:type="fixed"/>
        <w:tblLook w:val="04A0" w:firstRow="1" w:lastRow="0" w:firstColumn="1" w:lastColumn="0" w:noHBand="0" w:noVBand="1"/>
      </w:tblPr>
      <w:tblGrid>
        <w:gridCol w:w="1702"/>
        <w:gridCol w:w="1559"/>
        <w:gridCol w:w="1418"/>
        <w:gridCol w:w="850"/>
        <w:gridCol w:w="709"/>
        <w:gridCol w:w="992"/>
        <w:gridCol w:w="3686"/>
        <w:gridCol w:w="3685"/>
        <w:gridCol w:w="993"/>
      </w:tblGrid>
      <w:tr w:rsidR="009E13D1" w:rsidRPr="00ED4570" w14:paraId="7E750884" w14:textId="77777777" w:rsidTr="009E13D1">
        <w:tc>
          <w:tcPr>
            <w:tcW w:w="1702" w:type="dxa"/>
            <w:vMerge w:val="restart"/>
            <w:shd w:val="clear" w:color="auto" w:fill="B4C6E7" w:themeFill="accent1" w:themeFillTint="66"/>
            <w:vAlign w:val="center"/>
          </w:tcPr>
          <w:p w14:paraId="755B475E" w14:textId="77777777" w:rsidR="009E13D1" w:rsidRPr="00ED4570" w:rsidRDefault="009E13D1" w:rsidP="009E13D1">
            <w:pPr>
              <w:widowControl/>
              <w:rPr>
                <w:rFonts w:ascii="Arial" w:eastAsiaTheme="minorEastAsia" w:hAnsi="Arial" w:cs="Arial"/>
                <w:b/>
                <w:bCs/>
                <w:lang w:eastAsia="en-US"/>
              </w:rPr>
            </w:pPr>
            <w:bookmarkStart w:id="61" w:name="_Hlk135912540"/>
            <w:r w:rsidRPr="197801CD">
              <w:rPr>
                <w:rFonts w:ascii="Arial" w:eastAsiaTheme="minorEastAsia" w:hAnsi="Arial" w:cs="Arial"/>
                <w:b/>
                <w:bCs/>
                <w:lang w:eastAsia="en-US"/>
              </w:rPr>
              <w:lastRenderedPageBreak/>
              <w:t>Risk Type</w:t>
            </w:r>
          </w:p>
        </w:tc>
        <w:tc>
          <w:tcPr>
            <w:tcW w:w="1559" w:type="dxa"/>
            <w:vMerge w:val="restart"/>
            <w:shd w:val="clear" w:color="auto" w:fill="B4C6E7" w:themeFill="accent1" w:themeFillTint="66"/>
            <w:vAlign w:val="center"/>
          </w:tcPr>
          <w:p w14:paraId="49CDCCF8" w14:textId="77777777" w:rsidR="009E13D1" w:rsidRPr="00ED4570" w:rsidRDefault="009E13D1" w:rsidP="009E13D1">
            <w:pPr>
              <w:widowControl/>
              <w:jc w:val="center"/>
              <w:rPr>
                <w:rFonts w:ascii="Arial" w:eastAsiaTheme="minorEastAsia" w:hAnsi="Arial" w:cs="Arial"/>
                <w:b/>
                <w:bCs/>
                <w:lang w:eastAsia="en-US"/>
              </w:rPr>
            </w:pPr>
            <w:r w:rsidRPr="197801CD">
              <w:rPr>
                <w:rFonts w:ascii="Arial" w:eastAsiaTheme="minorEastAsia" w:hAnsi="Arial" w:cs="Arial"/>
                <w:b/>
                <w:bCs/>
                <w:lang w:eastAsia="en-US"/>
              </w:rPr>
              <w:t>Description</w:t>
            </w:r>
          </w:p>
        </w:tc>
        <w:tc>
          <w:tcPr>
            <w:tcW w:w="1418" w:type="dxa"/>
            <w:vMerge w:val="restart"/>
            <w:shd w:val="clear" w:color="auto" w:fill="B4C6E7" w:themeFill="accent1" w:themeFillTint="66"/>
            <w:vAlign w:val="center"/>
          </w:tcPr>
          <w:p w14:paraId="773D2E9E" w14:textId="77777777" w:rsidR="009E13D1" w:rsidRPr="00ED4570" w:rsidRDefault="009E13D1" w:rsidP="009E13D1">
            <w:pPr>
              <w:widowControl/>
              <w:jc w:val="center"/>
              <w:rPr>
                <w:rFonts w:ascii="Arial" w:eastAsiaTheme="minorEastAsia" w:hAnsi="Arial" w:cs="Arial"/>
                <w:b/>
                <w:bCs/>
                <w:lang w:eastAsia="en-US"/>
              </w:rPr>
            </w:pPr>
            <w:r w:rsidRPr="197801CD">
              <w:rPr>
                <w:rFonts w:ascii="Arial" w:eastAsiaTheme="minorEastAsia" w:hAnsi="Arial" w:cs="Arial"/>
                <w:b/>
                <w:bCs/>
                <w:lang w:eastAsia="en-US"/>
              </w:rPr>
              <w:t>Probability (L/M/N)</w:t>
            </w:r>
          </w:p>
        </w:tc>
        <w:tc>
          <w:tcPr>
            <w:tcW w:w="2551" w:type="dxa"/>
            <w:gridSpan w:val="3"/>
            <w:shd w:val="clear" w:color="auto" w:fill="B4C6E7" w:themeFill="accent1" w:themeFillTint="66"/>
            <w:vAlign w:val="center"/>
          </w:tcPr>
          <w:p w14:paraId="01324C27" w14:textId="77777777" w:rsidR="009E13D1" w:rsidRPr="00ED4570" w:rsidRDefault="009E13D1" w:rsidP="009E13D1">
            <w:pPr>
              <w:widowControl/>
              <w:jc w:val="center"/>
              <w:rPr>
                <w:rFonts w:ascii="Arial" w:eastAsiaTheme="minorEastAsia" w:hAnsi="Arial" w:cs="Arial"/>
                <w:b/>
                <w:bCs/>
                <w:lang w:eastAsia="en-US"/>
              </w:rPr>
            </w:pPr>
            <w:r w:rsidRPr="197801CD">
              <w:rPr>
                <w:rFonts w:ascii="Arial" w:eastAsiaTheme="minorEastAsia" w:hAnsi="Arial" w:cs="Arial"/>
                <w:b/>
                <w:bCs/>
                <w:lang w:eastAsia="en-US"/>
              </w:rPr>
              <w:t>Impact (L/M/H)</w:t>
            </w:r>
          </w:p>
        </w:tc>
        <w:tc>
          <w:tcPr>
            <w:tcW w:w="3686" w:type="dxa"/>
            <w:vMerge w:val="restart"/>
            <w:shd w:val="clear" w:color="auto" w:fill="B4C6E7" w:themeFill="accent1" w:themeFillTint="66"/>
            <w:vAlign w:val="center"/>
          </w:tcPr>
          <w:p w14:paraId="01A02540" w14:textId="77777777" w:rsidR="009E13D1" w:rsidRPr="00ED4570" w:rsidRDefault="009E13D1" w:rsidP="009E13D1">
            <w:pPr>
              <w:widowControl/>
              <w:jc w:val="center"/>
              <w:rPr>
                <w:rFonts w:ascii="Arial" w:eastAsiaTheme="minorEastAsia" w:hAnsi="Arial" w:cs="Arial"/>
                <w:b/>
                <w:bCs/>
                <w:lang w:eastAsia="en-US"/>
              </w:rPr>
            </w:pPr>
            <w:r w:rsidRPr="197801CD">
              <w:rPr>
                <w:rFonts w:ascii="Arial" w:eastAsiaTheme="minorEastAsia" w:hAnsi="Arial" w:cs="Arial"/>
                <w:b/>
                <w:bCs/>
                <w:lang w:eastAsia="en-US"/>
              </w:rPr>
              <w:t>Risk Treatment</w:t>
            </w:r>
          </w:p>
        </w:tc>
        <w:tc>
          <w:tcPr>
            <w:tcW w:w="3685" w:type="dxa"/>
            <w:vMerge w:val="restart"/>
            <w:shd w:val="clear" w:color="auto" w:fill="B4C6E7" w:themeFill="accent1" w:themeFillTint="66"/>
            <w:vAlign w:val="center"/>
          </w:tcPr>
          <w:p w14:paraId="77C1BAC0" w14:textId="77777777" w:rsidR="009E13D1" w:rsidRPr="00ED4570" w:rsidRDefault="009E13D1" w:rsidP="009E13D1">
            <w:pPr>
              <w:widowControl/>
              <w:jc w:val="center"/>
              <w:rPr>
                <w:rFonts w:ascii="Arial" w:eastAsiaTheme="minorEastAsia" w:hAnsi="Arial" w:cs="Arial"/>
                <w:b/>
                <w:bCs/>
                <w:lang w:eastAsia="en-US"/>
              </w:rPr>
            </w:pPr>
            <w:r w:rsidRPr="197801CD">
              <w:rPr>
                <w:rFonts w:ascii="Arial" w:eastAsiaTheme="minorEastAsia" w:hAnsi="Arial" w:cs="Arial"/>
                <w:b/>
                <w:bCs/>
                <w:lang w:eastAsia="en-US"/>
              </w:rPr>
              <w:t>Contingency Plans</w:t>
            </w:r>
          </w:p>
        </w:tc>
        <w:tc>
          <w:tcPr>
            <w:tcW w:w="993" w:type="dxa"/>
            <w:vMerge w:val="restart"/>
            <w:shd w:val="clear" w:color="auto" w:fill="B4C6E7" w:themeFill="accent1" w:themeFillTint="66"/>
            <w:vAlign w:val="center"/>
          </w:tcPr>
          <w:p w14:paraId="5E264D6C" w14:textId="77777777" w:rsidR="009E13D1" w:rsidRPr="00ED4570" w:rsidRDefault="009E13D1" w:rsidP="009E13D1">
            <w:pPr>
              <w:widowControl/>
              <w:jc w:val="center"/>
              <w:rPr>
                <w:rFonts w:ascii="Arial" w:eastAsiaTheme="minorEastAsia" w:hAnsi="Arial" w:cs="Arial"/>
                <w:b/>
                <w:bCs/>
                <w:lang w:eastAsia="en-US"/>
              </w:rPr>
            </w:pPr>
            <w:r w:rsidRPr="197801CD">
              <w:rPr>
                <w:rFonts w:ascii="Arial" w:eastAsiaTheme="minorEastAsia" w:hAnsi="Arial" w:cs="Arial"/>
                <w:b/>
                <w:bCs/>
                <w:lang w:eastAsia="en-US"/>
              </w:rPr>
              <w:t>Risks Degree</w:t>
            </w:r>
          </w:p>
        </w:tc>
      </w:tr>
      <w:tr w:rsidR="009E13D1" w:rsidRPr="00ED4570" w14:paraId="55ABC424" w14:textId="77777777" w:rsidTr="009E13D1">
        <w:tc>
          <w:tcPr>
            <w:tcW w:w="1702" w:type="dxa"/>
            <w:vMerge/>
            <w:vAlign w:val="center"/>
          </w:tcPr>
          <w:p w14:paraId="6AD49973" w14:textId="77777777" w:rsidR="009E13D1" w:rsidRPr="00ED4570" w:rsidRDefault="009E13D1" w:rsidP="009E13D1">
            <w:pPr>
              <w:widowControl/>
              <w:jc w:val="center"/>
              <w:rPr>
                <w:rFonts w:ascii="Arial" w:eastAsiaTheme="minorHAnsi" w:hAnsi="Arial" w:cs="Arial"/>
                <w:lang w:eastAsia="en-US"/>
              </w:rPr>
            </w:pPr>
          </w:p>
        </w:tc>
        <w:tc>
          <w:tcPr>
            <w:tcW w:w="1559" w:type="dxa"/>
            <w:vMerge/>
            <w:vAlign w:val="center"/>
          </w:tcPr>
          <w:p w14:paraId="790FC763" w14:textId="77777777" w:rsidR="009E13D1" w:rsidRPr="00ED4570" w:rsidRDefault="009E13D1" w:rsidP="009E13D1">
            <w:pPr>
              <w:widowControl/>
              <w:jc w:val="center"/>
              <w:rPr>
                <w:rFonts w:ascii="Arial" w:eastAsiaTheme="minorHAnsi" w:hAnsi="Arial" w:cs="Arial"/>
                <w:lang w:eastAsia="en-US"/>
              </w:rPr>
            </w:pPr>
          </w:p>
        </w:tc>
        <w:tc>
          <w:tcPr>
            <w:tcW w:w="1418" w:type="dxa"/>
            <w:vMerge/>
            <w:vAlign w:val="center"/>
          </w:tcPr>
          <w:p w14:paraId="6D610F7B" w14:textId="77777777" w:rsidR="009E13D1" w:rsidRPr="00ED4570" w:rsidRDefault="009E13D1" w:rsidP="009E13D1">
            <w:pPr>
              <w:widowControl/>
              <w:jc w:val="center"/>
              <w:rPr>
                <w:rFonts w:ascii="Arial" w:eastAsiaTheme="minorHAnsi" w:hAnsi="Arial" w:cs="Arial"/>
                <w:lang w:eastAsia="en-US"/>
              </w:rPr>
            </w:pPr>
          </w:p>
        </w:tc>
        <w:tc>
          <w:tcPr>
            <w:tcW w:w="850" w:type="dxa"/>
            <w:shd w:val="clear" w:color="auto" w:fill="B4C6E7" w:themeFill="accent1" w:themeFillTint="66"/>
            <w:vAlign w:val="center"/>
          </w:tcPr>
          <w:p w14:paraId="3F9BDEE4" w14:textId="77777777" w:rsidR="009E13D1" w:rsidRPr="00ED4570" w:rsidRDefault="009E13D1" w:rsidP="009E13D1">
            <w:pPr>
              <w:widowControl/>
              <w:jc w:val="center"/>
              <w:rPr>
                <w:rFonts w:ascii="Arial" w:eastAsiaTheme="minorEastAsia" w:hAnsi="Arial" w:cs="Arial"/>
                <w:b/>
                <w:bCs/>
                <w:lang w:eastAsia="en-US"/>
              </w:rPr>
            </w:pPr>
            <w:r w:rsidRPr="197801CD">
              <w:rPr>
                <w:rFonts w:ascii="Arial" w:eastAsiaTheme="minorEastAsia" w:hAnsi="Arial" w:cs="Arial"/>
                <w:b/>
                <w:bCs/>
                <w:lang w:eastAsia="en-US"/>
              </w:rPr>
              <w:t>Time</w:t>
            </w:r>
          </w:p>
        </w:tc>
        <w:tc>
          <w:tcPr>
            <w:tcW w:w="709" w:type="dxa"/>
            <w:shd w:val="clear" w:color="auto" w:fill="B4C6E7" w:themeFill="accent1" w:themeFillTint="66"/>
            <w:vAlign w:val="center"/>
          </w:tcPr>
          <w:p w14:paraId="59C29862" w14:textId="77777777" w:rsidR="009E13D1" w:rsidRPr="00ED4570" w:rsidRDefault="009E13D1" w:rsidP="009E13D1">
            <w:pPr>
              <w:widowControl/>
              <w:jc w:val="center"/>
              <w:rPr>
                <w:rFonts w:ascii="Arial" w:eastAsiaTheme="minorEastAsia" w:hAnsi="Arial" w:cs="Arial"/>
                <w:b/>
                <w:bCs/>
                <w:lang w:eastAsia="en-US"/>
              </w:rPr>
            </w:pPr>
            <w:r w:rsidRPr="197801CD">
              <w:rPr>
                <w:rFonts w:ascii="Arial" w:eastAsiaTheme="minorEastAsia" w:hAnsi="Arial" w:cs="Arial"/>
                <w:b/>
                <w:bCs/>
                <w:lang w:eastAsia="en-US"/>
              </w:rPr>
              <w:t>Cost</w:t>
            </w:r>
          </w:p>
        </w:tc>
        <w:tc>
          <w:tcPr>
            <w:tcW w:w="992" w:type="dxa"/>
            <w:shd w:val="clear" w:color="auto" w:fill="B4C6E7" w:themeFill="accent1" w:themeFillTint="66"/>
            <w:vAlign w:val="center"/>
          </w:tcPr>
          <w:p w14:paraId="195CD35A" w14:textId="77777777" w:rsidR="009E13D1" w:rsidRPr="00ED4570" w:rsidRDefault="009E13D1" w:rsidP="009E13D1">
            <w:pPr>
              <w:widowControl/>
              <w:jc w:val="center"/>
              <w:rPr>
                <w:rFonts w:ascii="Arial" w:eastAsiaTheme="minorEastAsia" w:hAnsi="Arial" w:cs="Arial"/>
                <w:b/>
                <w:bCs/>
                <w:lang w:eastAsia="en-US"/>
              </w:rPr>
            </w:pPr>
            <w:r w:rsidRPr="197801CD">
              <w:rPr>
                <w:rFonts w:ascii="Arial" w:eastAsiaTheme="minorEastAsia" w:hAnsi="Arial" w:cs="Arial"/>
                <w:b/>
                <w:bCs/>
                <w:lang w:eastAsia="en-US"/>
              </w:rPr>
              <w:t>Quality</w:t>
            </w:r>
          </w:p>
        </w:tc>
        <w:tc>
          <w:tcPr>
            <w:tcW w:w="3686" w:type="dxa"/>
            <w:vMerge/>
            <w:vAlign w:val="center"/>
          </w:tcPr>
          <w:p w14:paraId="1924DED1" w14:textId="77777777" w:rsidR="009E13D1" w:rsidRPr="00ED4570" w:rsidRDefault="009E13D1" w:rsidP="009E13D1">
            <w:pPr>
              <w:widowControl/>
              <w:jc w:val="center"/>
              <w:rPr>
                <w:rFonts w:ascii="Arial" w:eastAsiaTheme="minorHAnsi" w:hAnsi="Arial" w:cs="Arial"/>
                <w:lang w:eastAsia="en-US"/>
              </w:rPr>
            </w:pPr>
          </w:p>
        </w:tc>
        <w:tc>
          <w:tcPr>
            <w:tcW w:w="3685" w:type="dxa"/>
            <w:vMerge/>
            <w:vAlign w:val="center"/>
          </w:tcPr>
          <w:p w14:paraId="3684B777" w14:textId="77777777" w:rsidR="009E13D1" w:rsidRPr="00ED4570" w:rsidRDefault="009E13D1" w:rsidP="009E13D1">
            <w:pPr>
              <w:widowControl/>
              <w:jc w:val="center"/>
              <w:rPr>
                <w:rFonts w:ascii="Arial" w:eastAsiaTheme="minorHAnsi" w:hAnsi="Arial" w:cs="Arial"/>
                <w:lang w:eastAsia="en-US"/>
              </w:rPr>
            </w:pPr>
          </w:p>
        </w:tc>
        <w:tc>
          <w:tcPr>
            <w:tcW w:w="993" w:type="dxa"/>
            <w:vMerge/>
            <w:vAlign w:val="center"/>
          </w:tcPr>
          <w:p w14:paraId="1C7F2B45" w14:textId="77777777" w:rsidR="009E13D1" w:rsidRPr="00ED4570" w:rsidRDefault="009E13D1" w:rsidP="009E13D1">
            <w:pPr>
              <w:widowControl/>
              <w:jc w:val="center"/>
              <w:rPr>
                <w:rFonts w:ascii="Arial" w:eastAsiaTheme="minorHAnsi" w:hAnsi="Arial" w:cs="Arial"/>
                <w:lang w:eastAsia="en-US"/>
              </w:rPr>
            </w:pPr>
          </w:p>
        </w:tc>
      </w:tr>
      <w:tr w:rsidR="009E13D1" w:rsidRPr="00ED4570" w14:paraId="08E44065" w14:textId="77777777" w:rsidTr="009E13D1">
        <w:tc>
          <w:tcPr>
            <w:tcW w:w="1702" w:type="dxa"/>
            <w:vAlign w:val="center"/>
          </w:tcPr>
          <w:p w14:paraId="39907D42" w14:textId="77777777" w:rsidR="009E13D1" w:rsidRPr="00ED4570" w:rsidRDefault="009E13D1" w:rsidP="009E13D1">
            <w:pPr>
              <w:widowControl/>
              <w:jc w:val="center"/>
              <w:rPr>
                <w:rFonts w:ascii="Arial" w:eastAsiaTheme="minorEastAsia" w:hAnsi="Arial" w:cs="Arial"/>
                <w:lang w:eastAsia="en-US"/>
              </w:rPr>
            </w:pPr>
            <w:r w:rsidRPr="197801CD">
              <w:rPr>
                <w:rFonts w:ascii="Arial" w:eastAsiaTheme="minorEastAsia" w:hAnsi="Arial" w:cs="Arial" w:hint="eastAsia"/>
                <w:lang w:eastAsia="en-US"/>
              </w:rPr>
              <w:t>Safety</w:t>
            </w:r>
            <w:r w:rsidRPr="197801CD">
              <w:rPr>
                <w:rFonts w:ascii="Arial" w:eastAsiaTheme="minorEastAsia" w:hAnsi="Arial" w:cs="Arial"/>
                <w:lang w:eastAsia="en-US"/>
              </w:rPr>
              <w:t xml:space="preserve"> </w:t>
            </w:r>
            <w:r w:rsidRPr="197801CD">
              <w:rPr>
                <w:rFonts w:ascii="Arial" w:eastAsiaTheme="minorEastAsia" w:hAnsi="Arial" w:cs="Arial" w:hint="eastAsia"/>
                <w:lang w:eastAsia="en-US"/>
              </w:rPr>
              <w:t>risk</w:t>
            </w:r>
          </w:p>
        </w:tc>
        <w:tc>
          <w:tcPr>
            <w:tcW w:w="1559" w:type="dxa"/>
          </w:tcPr>
          <w:p w14:paraId="77222131" w14:textId="77777777" w:rsidR="009E13D1" w:rsidRPr="00ED4570" w:rsidRDefault="009E13D1" w:rsidP="009E13D1">
            <w:pPr>
              <w:widowControl/>
              <w:jc w:val="center"/>
              <w:rPr>
                <w:rFonts w:ascii="Arial" w:eastAsiaTheme="minorEastAsia" w:hAnsi="Arial" w:cs="Arial"/>
                <w:lang w:eastAsia="en-US"/>
              </w:rPr>
            </w:pPr>
            <w:r w:rsidRPr="197801CD">
              <w:rPr>
                <w:rFonts w:ascii="Arial" w:eastAsiaTheme="minorEastAsia" w:hAnsi="Arial" w:cs="Arial"/>
                <w:lang w:eastAsia="en-US"/>
              </w:rPr>
              <w:t>Lasers can pose a risk to humans and wildlife while in operation. E,g Skin and eye injury etc.</w:t>
            </w:r>
          </w:p>
        </w:tc>
        <w:tc>
          <w:tcPr>
            <w:tcW w:w="1418" w:type="dxa"/>
            <w:vAlign w:val="center"/>
          </w:tcPr>
          <w:p w14:paraId="73605B4B" w14:textId="77777777" w:rsidR="009E13D1" w:rsidRPr="00ED4570" w:rsidRDefault="009E13D1" w:rsidP="009E13D1">
            <w:pPr>
              <w:widowControl/>
              <w:jc w:val="center"/>
              <w:rPr>
                <w:rFonts w:ascii="Arial" w:eastAsiaTheme="minorEastAsia" w:hAnsi="Arial" w:cs="Arial"/>
                <w:lang w:eastAsia="en-US"/>
              </w:rPr>
            </w:pPr>
            <w:r w:rsidRPr="197801CD">
              <w:rPr>
                <w:rFonts w:ascii="Arial" w:eastAsiaTheme="minorEastAsia" w:hAnsi="Arial" w:cs="Arial" w:hint="eastAsia"/>
                <w:lang w:eastAsia="en-US"/>
              </w:rPr>
              <w:t>M</w:t>
            </w:r>
          </w:p>
        </w:tc>
        <w:tc>
          <w:tcPr>
            <w:tcW w:w="850" w:type="dxa"/>
            <w:vAlign w:val="center"/>
          </w:tcPr>
          <w:p w14:paraId="529B4E3F" w14:textId="77777777" w:rsidR="009E13D1" w:rsidRPr="00ED4570" w:rsidRDefault="009E13D1" w:rsidP="009E13D1">
            <w:pPr>
              <w:widowControl/>
              <w:jc w:val="center"/>
              <w:rPr>
                <w:rFonts w:ascii="Arial" w:eastAsiaTheme="minorEastAsia" w:hAnsi="Arial" w:cs="Arial"/>
                <w:lang w:eastAsia="en-US"/>
              </w:rPr>
            </w:pPr>
            <w:r w:rsidRPr="197801CD">
              <w:rPr>
                <w:rFonts w:ascii="Arial" w:eastAsiaTheme="minorEastAsia" w:hAnsi="Arial" w:cs="Arial" w:hint="eastAsia"/>
                <w:lang w:eastAsia="en-US"/>
              </w:rPr>
              <w:t>L</w:t>
            </w:r>
          </w:p>
        </w:tc>
        <w:tc>
          <w:tcPr>
            <w:tcW w:w="709" w:type="dxa"/>
            <w:vAlign w:val="center"/>
          </w:tcPr>
          <w:p w14:paraId="2B15A66C" w14:textId="77777777" w:rsidR="009E13D1" w:rsidRPr="00ED4570" w:rsidRDefault="009E13D1" w:rsidP="009E13D1">
            <w:pPr>
              <w:widowControl/>
              <w:jc w:val="center"/>
              <w:rPr>
                <w:rFonts w:ascii="Arial" w:eastAsiaTheme="minorEastAsia" w:hAnsi="Arial" w:cs="Arial"/>
                <w:lang w:eastAsia="en-US"/>
              </w:rPr>
            </w:pPr>
            <w:r w:rsidRPr="197801CD">
              <w:rPr>
                <w:rFonts w:ascii="Arial" w:eastAsiaTheme="minorEastAsia" w:hAnsi="Arial" w:cs="Arial" w:hint="eastAsia"/>
                <w:lang w:eastAsia="en-US"/>
              </w:rPr>
              <w:t>H</w:t>
            </w:r>
          </w:p>
        </w:tc>
        <w:tc>
          <w:tcPr>
            <w:tcW w:w="992" w:type="dxa"/>
            <w:vAlign w:val="center"/>
          </w:tcPr>
          <w:p w14:paraId="789E4769" w14:textId="77777777" w:rsidR="009E13D1" w:rsidRPr="00ED4570" w:rsidRDefault="009E13D1" w:rsidP="009E13D1">
            <w:pPr>
              <w:widowControl/>
              <w:jc w:val="center"/>
              <w:rPr>
                <w:rFonts w:ascii="Arial" w:eastAsiaTheme="minorEastAsia" w:hAnsi="Arial" w:cs="Arial"/>
                <w:lang w:eastAsia="en-US"/>
              </w:rPr>
            </w:pPr>
            <w:r w:rsidRPr="197801CD">
              <w:rPr>
                <w:rFonts w:ascii="Arial" w:eastAsiaTheme="minorEastAsia" w:hAnsi="Arial" w:cs="Arial" w:hint="eastAsia"/>
                <w:lang w:eastAsia="en-US"/>
              </w:rPr>
              <w:t>H</w:t>
            </w:r>
          </w:p>
        </w:tc>
        <w:tc>
          <w:tcPr>
            <w:tcW w:w="3686" w:type="dxa"/>
          </w:tcPr>
          <w:p w14:paraId="6B26809A" w14:textId="77777777" w:rsidR="009E13D1" w:rsidRPr="00ED4570" w:rsidRDefault="009E13D1" w:rsidP="009E13D1">
            <w:pPr>
              <w:widowControl/>
              <w:jc w:val="center"/>
              <w:rPr>
                <w:rFonts w:ascii="Arial" w:eastAsiaTheme="minorEastAsia" w:hAnsi="Arial" w:cs="Arial"/>
                <w:lang w:eastAsia="en-US"/>
              </w:rPr>
            </w:pPr>
            <w:r w:rsidRPr="197801CD">
              <w:rPr>
                <w:rFonts w:ascii="Arial" w:eastAsiaTheme="minorEastAsia" w:hAnsi="Arial" w:cs="Arial"/>
                <w:lang w:eastAsia="en-US"/>
              </w:rPr>
              <w:t>It is necessary to ensure that all operators wear appropriate personal protective equipment such as gloves and safety glasses at all times while operating.</w:t>
            </w:r>
          </w:p>
          <w:p w14:paraId="3F207EB8" w14:textId="77777777" w:rsidR="009E13D1" w:rsidRPr="00ED4570" w:rsidRDefault="009E13D1" w:rsidP="009E13D1">
            <w:pPr>
              <w:widowControl/>
              <w:jc w:val="center"/>
              <w:rPr>
                <w:rFonts w:ascii="Arial" w:eastAsiaTheme="minorEastAsia" w:hAnsi="Arial" w:cs="Arial"/>
                <w:lang w:eastAsia="en-US"/>
              </w:rPr>
            </w:pPr>
          </w:p>
          <w:p w14:paraId="5CAA2C8A" w14:textId="77777777" w:rsidR="009E13D1" w:rsidRPr="00ED4570" w:rsidRDefault="009E13D1" w:rsidP="009E13D1">
            <w:pPr>
              <w:widowControl/>
              <w:jc w:val="center"/>
              <w:rPr>
                <w:rFonts w:ascii="Arial" w:eastAsiaTheme="minorEastAsia" w:hAnsi="Arial" w:cs="Arial"/>
                <w:lang w:eastAsia="en-US"/>
              </w:rPr>
            </w:pPr>
          </w:p>
        </w:tc>
        <w:tc>
          <w:tcPr>
            <w:tcW w:w="3685" w:type="dxa"/>
          </w:tcPr>
          <w:p w14:paraId="077B7FDB" w14:textId="77777777" w:rsidR="009E13D1" w:rsidRPr="00ED4570" w:rsidRDefault="009E13D1" w:rsidP="009E13D1">
            <w:pPr>
              <w:widowControl/>
              <w:jc w:val="center"/>
              <w:rPr>
                <w:rFonts w:ascii="Arial" w:eastAsiaTheme="minorEastAsia" w:hAnsi="Arial" w:cs="Arial"/>
                <w:lang w:eastAsia="en-US"/>
              </w:rPr>
            </w:pPr>
            <w:r w:rsidRPr="197801CD">
              <w:rPr>
                <w:rFonts w:ascii="Arial" w:eastAsiaTheme="minorEastAsia" w:hAnsi="Arial" w:cs="Arial"/>
                <w:lang w:eastAsia="en-US"/>
              </w:rPr>
              <w:t xml:space="preserve">If the laser system becomes unstable or there is accidental exposure, the user should know how to shut down the system immediately to avoid possible injury. </w:t>
            </w:r>
          </w:p>
        </w:tc>
        <w:tc>
          <w:tcPr>
            <w:tcW w:w="993" w:type="dxa"/>
            <w:shd w:val="clear" w:color="auto" w:fill="FF0000"/>
            <w:vAlign w:val="center"/>
          </w:tcPr>
          <w:p w14:paraId="27E4A03E" w14:textId="77777777" w:rsidR="009E13D1" w:rsidRPr="00ED4570" w:rsidRDefault="009E13D1" w:rsidP="009E13D1">
            <w:pPr>
              <w:widowControl/>
              <w:jc w:val="center"/>
              <w:rPr>
                <w:rFonts w:ascii="Arial" w:eastAsiaTheme="minorEastAsia" w:hAnsi="Arial" w:cs="Arial"/>
                <w:b/>
                <w:bCs/>
                <w:color w:val="FF0000"/>
                <w:lang w:eastAsia="en-US"/>
              </w:rPr>
            </w:pPr>
            <w:r w:rsidRPr="197801CD">
              <w:rPr>
                <w:rFonts w:ascii="Arial" w:eastAsiaTheme="minorEastAsia" w:hAnsi="Arial" w:cs="Arial" w:hint="eastAsia"/>
                <w:b/>
                <w:bCs/>
                <w:color w:val="000000" w:themeColor="text1"/>
                <w:lang w:eastAsia="en-US"/>
              </w:rPr>
              <w:t>H</w:t>
            </w:r>
          </w:p>
        </w:tc>
      </w:tr>
      <w:tr w:rsidR="009E13D1" w:rsidRPr="00ED4570" w14:paraId="66221494" w14:textId="77777777" w:rsidTr="009E13D1">
        <w:tc>
          <w:tcPr>
            <w:tcW w:w="1702" w:type="dxa"/>
            <w:vAlign w:val="center"/>
          </w:tcPr>
          <w:p w14:paraId="37871C50" w14:textId="77777777" w:rsidR="009E13D1" w:rsidRPr="00ED4570" w:rsidRDefault="009E13D1" w:rsidP="009E13D1">
            <w:pPr>
              <w:widowControl/>
              <w:jc w:val="center"/>
              <w:rPr>
                <w:rFonts w:ascii="Arial" w:eastAsiaTheme="minorEastAsia" w:hAnsi="Arial" w:cs="Arial"/>
                <w:lang w:eastAsia="en-US"/>
              </w:rPr>
            </w:pPr>
            <w:r w:rsidRPr="197801CD">
              <w:rPr>
                <w:rFonts w:ascii="Arial" w:eastAsiaTheme="minorEastAsia" w:hAnsi="Arial" w:cs="Arial"/>
                <w:lang w:eastAsia="en-US"/>
              </w:rPr>
              <w:t>Technical risk</w:t>
            </w:r>
          </w:p>
        </w:tc>
        <w:tc>
          <w:tcPr>
            <w:tcW w:w="1559" w:type="dxa"/>
          </w:tcPr>
          <w:p w14:paraId="5555F6B0" w14:textId="77777777" w:rsidR="009E13D1" w:rsidRPr="00ED4570" w:rsidRDefault="009E13D1" w:rsidP="009E13D1">
            <w:pPr>
              <w:widowControl/>
              <w:jc w:val="center"/>
              <w:rPr>
                <w:rFonts w:ascii="Arial" w:eastAsiaTheme="minorEastAsia" w:hAnsi="Arial" w:cs="Arial"/>
                <w:lang w:eastAsia="en-US"/>
              </w:rPr>
            </w:pPr>
            <w:r w:rsidRPr="197801CD">
              <w:rPr>
                <w:rFonts w:ascii="Arial" w:eastAsiaTheme="minorEastAsia" w:hAnsi="Arial" w:cs="Arial"/>
                <w:lang w:eastAsia="en-US"/>
              </w:rPr>
              <w:t xml:space="preserve">System failures may occur. E.g </w:t>
            </w:r>
          </w:p>
          <w:p w14:paraId="5DE59EAB" w14:textId="77777777" w:rsidR="009E13D1" w:rsidRPr="00ED4570" w:rsidRDefault="009E13D1" w:rsidP="009E13D1">
            <w:pPr>
              <w:widowControl/>
              <w:jc w:val="center"/>
              <w:rPr>
                <w:rFonts w:ascii="Arial" w:eastAsiaTheme="minorEastAsia" w:hAnsi="Arial" w:cs="Arial"/>
                <w:lang w:eastAsia="en-US"/>
              </w:rPr>
            </w:pPr>
            <w:r w:rsidRPr="197801CD">
              <w:rPr>
                <w:rFonts w:ascii="Arial" w:eastAsiaTheme="minorEastAsia" w:hAnsi="Arial" w:cs="Arial"/>
                <w:lang w:eastAsia="en-US"/>
              </w:rPr>
              <w:t>Laser, motion and AI</w:t>
            </w:r>
          </w:p>
        </w:tc>
        <w:tc>
          <w:tcPr>
            <w:tcW w:w="1418" w:type="dxa"/>
            <w:vAlign w:val="center"/>
          </w:tcPr>
          <w:p w14:paraId="4D04F311" w14:textId="77777777" w:rsidR="009E13D1" w:rsidRPr="00ED4570" w:rsidRDefault="009E13D1" w:rsidP="009E13D1">
            <w:pPr>
              <w:widowControl/>
              <w:jc w:val="center"/>
              <w:rPr>
                <w:rFonts w:ascii="Arial" w:eastAsiaTheme="minorEastAsia" w:hAnsi="Arial" w:cs="Arial"/>
                <w:lang w:eastAsia="en-US"/>
              </w:rPr>
            </w:pPr>
            <w:r w:rsidRPr="197801CD">
              <w:rPr>
                <w:rFonts w:ascii="Arial" w:eastAsiaTheme="minorEastAsia" w:hAnsi="Arial" w:cs="Arial" w:hint="eastAsia"/>
                <w:lang w:eastAsia="en-US"/>
              </w:rPr>
              <w:t>M</w:t>
            </w:r>
          </w:p>
        </w:tc>
        <w:tc>
          <w:tcPr>
            <w:tcW w:w="850" w:type="dxa"/>
            <w:vAlign w:val="center"/>
          </w:tcPr>
          <w:p w14:paraId="51EDB10F" w14:textId="77777777" w:rsidR="009E13D1" w:rsidRPr="00ED4570" w:rsidRDefault="009E13D1" w:rsidP="009E13D1">
            <w:pPr>
              <w:widowControl/>
              <w:jc w:val="center"/>
              <w:rPr>
                <w:rFonts w:ascii="Arial" w:eastAsiaTheme="minorEastAsia" w:hAnsi="Arial" w:cs="Arial"/>
                <w:lang w:eastAsia="en-US"/>
              </w:rPr>
            </w:pPr>
            <w:r w:rsidRPr="197801CD">
              <w:rPr>
                <w:rFonts w:ascii="Arial" w:eastAsiaTheme="minorEastAsia" w:hAnsi="Arial" w:cs="Arial" w:hint="eastAsia"/>
                <w:lang w:eastAsia="en-US"/>
              </w:rPr>
              <w:t>M</w:t>
            </w:r>
          </w:p>
        </w:tc>
        <w:tc>
          <w:tcPr>
            <w:tcW w:w="709" w:type="dxa"/>
            <w:vAlign w:val="center"/>
          </w:tcPr>
          <w:p w14:paraId="26AE7D25" w14:textId="77777777" w:rsidR="009E13D1" w:rsidRPr="00ED4570" w:rsidRDefault="009E13D1" w:rsidP="009E13D1">
            <w:pPr>
              <w:widowControl/>
              <w:jc w:val="center"/>
              <w:rPr>
                <w:rFonts w:ascii="Arial" w:eastAsiaTheme="minorEastAsia" w:hAnsi="Arial" w:cs="Arial"/>
                <w:lang w:eastAsia="en-US"/>
              </w:rPr>
            </w:pPr>
            <w:r w:rsidRPr="197801CD">
              <w:rPr>
                <w:rFonts w:ascii="Arial" w:eastAsiaTheme="minorEastAsia" w:hAnsi="Arial" w:cs="Arial" w:hint="eastAsia"/>
                <w:lang w:eastAsia="en-US"/>
              </w:rPr>
              <w:t>M</w:t>
            </w:r>
          </w:p>
        </w:tc>
        <w:tc>
          <w:tcPr>
            <w:tcW w:w="992" w:type="dxa"/>
            <w:vAlign w:val="center"/>
          </w:tcPr>
          <w:p w14:paraId="0F03AF1D" w14:textId="77777777" w:rsidR="009E13D1" w:rsidRPr="00ED4570" w:rsidRDefault="009E13D1" w:rsidP="009E13D1">
            <w:pPr>
              <w:widowControl/>
              <w:jc w:val="center"/>
              <w:rPr>
                <w:rFonts w:ascii="Arial" w:eastAsiaTheme="minorEastAsia" w:hAnsi="Arial" w:cs="Arial"/>
                <w:lang w:eastAsia="en-US"/>
              </w:rPr>
            </w:pPr>
            <w:r w:rsidRPr="197801CD">
              <w:rPr>
                <w:rFonts w:ascii="Arial" w:eastAsiaTheme="minorEastAsia" w:hAnsi="Arial" w:cs="Arial" w:hint="eastAsia"/>
                <w:lang w:eastAsia="en-US"/>
              </w:rPr>
              <w:t>M</w:t>
            </w:r>
          </w:p>
        </w:tc>
        <w:tc>
          <w:tcPr>
            <w:tcW w:w="3686" w:type="dxa"/>
          </w:tcPr>
          <w:p w14:paraId="1B61A7A1" w14:textId="77777777" w:rsidR="009E13D1" w:rsidRPr="00ED4570" w:rsidRDefault="009E13D1" w:rsidP="009E13D1">
            <w:pPr>
              <w:widowControl/>
              <w:jc w:val="center"/>
              <w:rPr>
                <w:rFonts w:ascii="Arial" w:eastAsiaTheme="minorEastAsia" w:hAnsi="Arial" w:cs="Arial"/>
                <w:lang w:eastAsia="en-US"/>
              </w:rPr>
            </w:pPr>
            <w:r w:rsidRPr="197801CD">
              <w:rPr>
                <w:rFonts w:ascii="Arial" w:eastAsiaTheme="minorEastAsia" w:hAnsi="Arial" w:cs="Arial"/>
                <w:lang w:eastAsia="en-US"/>
              </w:rPr>
              <w:t xml:space="preserve">Regular maintenance and inspections are used to prevent system failure. </w:t>
            </w:r>
          </w:p>
        </w:tc>
        <w:tc>
          <w:tcPr>
            <w:tcW w:w="3685" w:type="dxa"/>
          </w:tcPr>
          <w:p w14:paraId="0C6898E5" w14:textId="77777777" w:rsidR="009E13D1" w:rsidRPr="00ED4570" w:rsidRDefault="009E13D1" w:rsidP="009E13D1">
            <w:pPr>
              <w:widowControl/>
              <w:jc w:val="center"/>
              <w:rPr>
                <w:rFonts w:ascii="Arial" w:eastAsiaTheme="minorEastAsia" w:hAnsi="Arial" w:cs="Arial"/>
                <w:lang w:eastAsia="en-US"/>
              </w:rPr>
            </w:pPr>
            <w:r w:rsidRPr="197801CD">
              <w:rPr>
                <w:rFonts w:ascii="Arial" w:eastAsiaTheme="minorEastAsia" w:hAnsi="Arial" w:cs="Arial"/>
                <w:lang w:eastAsia="en-US"/>
              </w:rPr>
              <w:t xml:space="preserve">Technical support team is available to assist remotely or on site if the user is unable to solve the problem themselves. </w:t>
            </w:r>
          </w:p>
          <w:p w14:paraId="23BE2EA8" w14:textId="77777777" w:rsidR="009E13D1" w:rsidRPr="00ED4570" w:rsidRDefault="009E13D1" w:rsidP="009E13D1">
            <w:pPr>
              <w:widowControl/>
              <w:rPr>
                <w:rFonts w:ascii="Arial" w:eastAsiaTheme="minorEastAsia" w:hAnsi="Arial" w:cs="Arial"/>
                <w:lang w:eastAsia="en-US"/>
              </w:rPr>
            </w:pPr>
          </w:p>
        </w:tc>
        <w:tc>
          <w:tcPr>
            <w:tcW w:w="993" w:type="dxa"/>
            <w:shd w:val="clear" w:color="auto" w:fill="FFFF00"/>
            <w:vAlign w:val="center"/>
          </w:tcPr>
          <w:p w14:paraId="5210B5FA" w14:textId="77777777" w:rsidR="009E13D1" w:rsidRPr="00ED4570" w:rsidRDefault="009E13D1" w:rsidP="009E13D1">
            <w:pPr>
              <w:widowControl/>
              <w:jc w:val="center"/>
              <w:rPr>
                <w:rFonts w:ascii="Arial" w:eastAsiaTheme="minorEastAsia" w:hAnsi="Arial" w:cs="Arial"/>
                <w:b/>
                <w:bCs/>
                <w:color w:val="FF0000"/>
                <w:lang w:eastAsia="en-US"/>
              </w:rPr>
            </w:pPr>
            <w:r w:rsidRPr="197801CD">
              <w:rPr>
                <w:rFonts w:ascii="Arial" w:eastAsiaTheme="minorEastAsia" w:hAnsi="Arial" w:cs="Arial" w:hint="eastAsia"/>
                <w:b/>
                <w:bCs/>
                <w:color w:val="000000" w:themeColor="text1"/>
                <w:lang w:eastAsia="en-US"/>
              </w:rPr>
              <w:t>M</w:t>
            </w:r>
          </w:p>
        </w:tc>
      </w:tr>
      <w:tr w:rsidR="009E13D1" w:rsidRPr="00ED4570" w14:paraId="5B8A4FF9" w14:textId="77777777" w:rsidTr="009E13D1">
        <w:tc>
          <w:tcPr>
            <w:tcW w:w="1702" w:type="dxa"/>
            <w:vAlign w:val="center"/>
          </w:tcPr>
          <w:p w14:paraId="447C6D06" w14:textId="77777777" w:rsidR="009E13D1" w:rsidRPr="00ED4570" w:rsidRDefault="009E13D1" w:rsidP="009E13D1">
            <w:pPr>
              <w:widowControl/>
              <w:jc w:val="center"/>
              <w:rPr>
                <w:rFonts w:ascii="Arial" w:eastAsiaTheme="minorEastAsia" w:hAnsi="Arial" w:cs="Arial"/>
                <w:lang w:eastAsia="en-US"/>
              </w:rPr>
            </w:pPr>
            <w:r w:rsidRPr="197801CD">
              <w:rPr>
                <w:rFonts w:ascii="Arial" w:eastAsiaTheme="minorEastAsia" w:hAnsi="Arial" w:cs="Arial"/>
                <w:lang w:eastAsia="en-US"/>
              </w:rPr>
              <w:t>Legal and compliance risk</w:t>
            </w:r>
          </w:p>
        </w:tc>
        <w:tc>
          <w:tcPr>
            <w:tcW w:w="1559" w:type="dxa"/>
          </w:tcPr>
          <w:p w14:paraId="746F514C" w14:textId="77777777" w:rsidR="009E13D1" w:rsidRPr="00ED4570" w:rsidRDefault="009E13D1" w:rsidP="009E13D1">
            <w:pPr>
              <w:widowControl/>
              <w:jc w:val="center"/>
              <w:rPr>
                <w:rFonts w:ascii="Arial" w:eastAsiaTheme="minorEastAsia" w:hAnsi="Arial" w:cs="Arial"/>
                <w:lang w:eastAsia="en-US"/>
              </w:rPr>
            </w:pPr>
            <w:r w:rsidRPr="197801CD">
              <w:rPr>
                <w:rFonts w:ascii="Arial" w:eastAsiaTheme="minorEastAsia" w:hAnsi="Arial" w:cs="Arial"/>
                <w:lang w:eastAsia="en-US"/>
              </w:rPr>
              <w:t>In some countries, stringent laws and regulations govern the use of lasers.</w:t>
            </w:r>
          </w:p>
        </w:tc>
        <w:tc>
          <w:tcPr>
            <w:tcW w:w="1418" w:type="dxa"/>
            <w:vAlign w:val="center"/>
          </w:tcPr>
          <w:p w14:paraId="6D8ED3CE" w14:textId="77777777" w:rsidR="009E13D1" w:rsidRPr="00ED4570" w:rsidRDefault="009E13D1" w:rsidP="009E13D1">
            <w:pPr>
              <w:widowControl/>
              <w:jc w:val="center"/>
              <w:rPr>
                <w:rFonts w:ascii="Arial" w:eastAsiaTheme="minorEastAsia" w:hAnsi="Arial" w:cs="Arial"/>
                <w:lang w:eastAsia="en-US"/>
              </w:rPr>
            </w:pPr>
            <w:r w:rsidRPr="197801CD">
              <w:rPr>
                <w:rFonts w:ascii="Arial" w:eastAsiaTheme="minorEastAsia" w:hAnsi="Arial" w:cs="Arial" w:hint="eastAsia"/>
                <w:lang w:eastAsia="en-US"/>
              </w:rPr>
              <w:t>L</w:t>
            </w:r>
          </w:p>
        </w:tc>
        <w:tc>
          <w:tcPr>
            <w:tcW w:w="850" w:type="dxa"/>
            <w:vAlign w:val="center"/>
          </w:tcPr>
          <w:p w14:paraId="1B608824" w14:textId="77777777" w:rsidR="009E13D1" w:rsidRPr="00ED4570" w:rsidRDefault="009E13D1" w:rsidP="009E13D1">
            <w:pPr>
              <w:widowControl/>
              <w:jc w:val="center"/>
              <w:rPr>
                <w:rFonts w:ascii="Arial" w:eastAsiaTheme="minorEastAsia" w:hAnsi="Arial" w:cs="Arial"/>
                <w:lang w:eastAsia="en-US"/>
              </w:rPr>
            </w:pPr>
            <w:r w:rsidRPr="197801CD">
              <w:rPr>
                <w:rFonts w:ascii="Arial" w:eastAsiaTheme="minorEastAsia" w:hAnsi="Arial" w:cs="Arial" w:hint="eastAsia"/>
                <w:lang w:eastAsia="en-US"/>
              </w:rPr>
              <w:t>L</w:t>
            </w:r>
          </w:p>
        </w:tc>
        <w:tc>
          <w:tcPr>
            <w:tcW w:w="709" w:type="dxa"/>
            <w:vAlign w:val="center"/>
          </w:tcPr>
          <w:p w14:paraId="61537BC2" w14:textId="77777777" w:rsidR="009E13D1" w:rsidRPr="00ED4570" w:rsidRDefault="009E13D1" w:rsidP="009E13D1">
            <w:pPr>
              <w:widowControl/>
              <w:jc w:val="center"/>
              <w:rPr>
                <w:rFonts w:ascii="Arial" w:eastAsiaTheme="minorEastAsia" w:hAnsi="Arial" w:cs="Arial"/>
                <w:lang w:eastAsia="en-US"/>
              </w:rPr>
            </w:pPr>
            <w:r w:rsidRPr="197801CD">
              <w:rPr>
                <w:rFonts w:ascii="Arial" w:eastAsiaTheme="minorEastAsia" w:hAnsi="Arial" w:cs="Arial" w:hint="eastAsia"/>
                <w:lang w:eastAsia="en-US"/>
              </w:rPr>
              <w:t>M</w:t>
            </w:r>
          </w:p>
        </w:tc>
        <w:tc>
          <w:tcPr>
            <w:tcW w:w="992" w:type="dxa"/>
            <w:vAlign w:val="center"/>
          </w:tcPr>
          <w:p w14:paraId="5ABFA189" w14:textId="77777777" w:rsidR="009E13D1" w:rsidRPr="00ED4570" w:rsidRDefault="009E13D1" w:rsidP="009E13D1">
            <w:pPr>
              <w:widowControl/>
              <w:jc w:val="center"/>
              <w:rPr>
                <w:rFonts w:ascii="Arial" w:eastAsiaTheme="minorEastAsia" w:hAnsi="Arial" w:cs="Arial"/>
                <w:lang w:eastAsia="en-US"/>
              </w:rPr>
            </w:pPr>
            <w:r w:rsidRPr="197801CD">
              <w:rPr>
                <w:rFonts w:ascii="Arial" w:eastAsiaTheme="minorEastAsia" w:hAnsi="Arial" w:cs="Arial" w:hint="eastAsia"/>
                <w:lang w:eastAsia="en-US"/>
              </w:rPr>
              <w:t>L</w:t>
            </w:r>
          </w:p>
        </w:tc>
        <w:tc>
          <w:tcPr>
            <w:tcW w:w="3686" w:type="dxa"/>
          </w:tcPr>
          <w:p w14:paraId="04A4D95E" w14:textId="77777777" w:rsidR="009E13D1" w:rsidRPr="00ED4570" w:rsidRDefault="009E13D1" w:rsidP="009E13D1">
            <w:pPr>
              <w:widowControl/>
              <w:jc w:val="center"/>
              <w:rPr>
                <w:rFonts w:ascii="Arial" w:eastAsiaTheme="minorEastAsia" w:hAnsi="Arial" w:cs="Arial"/>
                <w:lang w:eastAsia="en-US"/>
              </w:rPr>
            </w:pPr>
            <w:r w:rsidRPr="197801CD">
              <w:rPr>
                <w:rFonts w:ascii="Arial" w:eastAsiaTheme="minorEastAsia" w:hAnsi="Arial" w:cs="Arial"/>
                <w:lang w:eastAsia="en-US"/>
              </w:rPr>
              <w:t>Activelio will target countries where laser use in agriculture is allowed and secure legal and insurance protection will be used to mitigate risk during an incident.</w:t>
            </w:r>
          </w:p>
          <w:p w14:paraId="4333A166" w14:textId="77777777" w:rsidR="009E13D1" w:rsidRPr="00ED4570" w:rsidRDefault="009E13D1" w:rsidP="009E13D1">
            <w:pPr>
              <w:widowControl/>
              <w:rPr>
                <w:rFonts w:ascii="Arial" w:eastAsiaTheme="minorEastAsia" w:hAnsi="Arial" w:cs="Arial"/>
                <w:lang w:eastAsia="en-US"/>
              </w:rPr>
            </w:pPr>
          </w:p>
          <w:p w14:paraId="2EC38D03" w14:textId="77777777" w:rsidR="009E13D1" w:rsidRPr="00ED4570" w:rsidRDefault="009E13D1" w:rsidP="009E13D1">
            <w:pPr>
              <w:widowControl/>
              <w:jc w:val="center"/>
              <w:rPr>
                <w:rFonts w:ascii="Arial" w:eastAsiaTheme="minorEastAsia" w:hAnsi="Arial" w:cs="Arial"/>
                <w:lang w:eastAsia="en-US"/>
              </w:rPr>
            </w:pPr>
            <w:r w:rsidRPr="197801CD">
              <w:rPr>
                <w:rFonts w:ascii="Arial" w:eastAsiaTheme="minorEastAsia" w:hAnsi="Arial" w:cs="Arial"/>
                <w:lang w:eastAsia="en-US"/>
              </w:rPr>
              <w:t>.</w:t>
            </w:r>
          </w:p>
        </w:tc>
        <w:tc>
          <w:tcPr>
            <w:tcW w:w="3685" w:type="dxa"/>
          </w:tcPr>
          <w:p w14:paraId="1F058675" w14:textId="77777777" w:rsidR="009E13D1" w:rsidRPr="00ED4570" w:rsidRDefault="009E13D1" w:rsidP="009E13D1">
            <w:pPr>
              <w:widowControl/>
              <w:jc w:val="center"/>
              <w:rPr>
                <w:rFonts w:ascii="Arial" w:eastAsiaTheme="minorEastAsia" w:hAnsi="Arial" w:cs="Arial"/>
                <w:lang w:eastAsia="en-US"/>
              </w:rPr>
            </w:pPr>
            <w:r w:rsidRPr="197801CD">
              <w:rPr>
                <w:rFonts w:ascii="Arial" w:eastAsiaTheme="minorEastAsia" w:hAnsi="Arial" w:cs="Arial"/>
                <w:lang w:eastAsia="en-US"/>
              </w:rPr>
              <w:t>Transparency will be maintained in all areas by providing the regulator with all the information required to demonstrate compliance with the robot.</w:t>
            </w:r>
          </w:p>
        </w:tc>
        <w:tc>
          <w:tcPr>
            <w:tcW w:w="993" w:type="dxa"/>
            <w:shd w:val="clear" w:color="auto" w:fill="92D050"/>
            <w:vAlign w:val="center"/>
          </w:tcPr>
          <w:p w14:paraId="3203EC3B" w14:textId="77777777" w:rsidR="009E13D1" w:rsidRPr="00ED4570" w:rsidRDefault="009E13D1" w:rsidP="009E13D1">
            <w:pPr>
              <w:widowControl/>
              <w:jc w:val="center"/>
              <w:rPr>
                <w:rFonts w:ascii="Arial" w:eastAsiaTheme="minorEastAsia" w:hAnsi="Arial" w:cs="Arial"/>
                <w:b/>
                <w:bCs/>
                <w:color w:val="FF0000"/>
                <w:lang w:eastAsia="en-US"/>
              </w:rPr>
            </w:pPr>
            <w:r w:rsidRPr="197801CD">
              <w:rPr>
                <w:rFonts w:ascii="Arial" w:eastAsiaTheme="minorEastAsia" w:hAnsi="Arial" w:cs="Arial" w:hint="eastAsia"/>
                <w:b/>
                <w:bCs/>
                <w:color w:val="000000" w:themeColor="text1"/>
                <w:lang w:eastAsia="en-US"/>
              </w:rPr>
              <w:t>L</w:t>
            </w:r>
          </w:p>
        </w:tc>
      </w:tr>
      <w:bookmarkEnd w:id="61"/>
      <w:tr w:rsidR="009E13D1" w:rsidRPr="00ED4570" w14:paraId="6E09EBF6" w14:textId="77777777" w:rsidTr="009E13D1">
        <w:tc>
          <w:tcPr>
            <w:tcW w:w="1702" w:type="dxa"/>
            <w:vAlign w:val="center"/>
          </w:tcPr>
          <w:p w14:paraId="642AFAAB" w14:textId="77777777" w:rsidR="009E13D1" w:rsidRPr="00ED4570" w:rsidRDefault="009E13D1" w:rsidP="009E13D1">
            <w:pPr>
              <w:widowControl/>
              <w:jc w:val="center"/>
              <w:rPr>
                <w:rFonts w:ascii="Arial" w:eastAsiaTheme="minorEastAsia" w:hAnsi="Arial" w:cs="Arial"/>
                <w:lang w:eastAsia="en-US"/>
              </w:rPr>
            </w:pPr>
            <w:r w:rsidRPr="197801CD">
              <w:rPr>
                <w:rFonts w:ascii="Arial" w:eastAsiaTheme="minorEastAsia" w:hAnsi="Arial" w:cs="Arial"/>
                <w:lang w:eastAsia="en-US"/>
              </w:rPr>
              <w:t>Cultural Risk</w:t>
            </w:r>
          </w:p>
        </w:tc>
        <w:tc>
          <w:tcPr>
            <w:tcW w:w="1559" w:type="dxa"/>
          </w:tcPr>
          <w:p w14:paraId="5FDF4B95" w14:textId="77777777" w:rsidR="009E13D1" w:rsidRPr="00ED4570" w:rsidRDefault="009E13D1" w:rsidP="009E13D1">
            <w:pPr>
              <w:widowControl/>
              <w:jc w:val="center"/>
              <w:rPr>
                <w:rFonts w:ascii="Arial" w:eastAsiaTheme="minorEastAsia" w:hAnsi="Arial" w:cs="Arial"/>
                <w:lang w:eastAsia="en-US"/>
              </w:rPr>
            </w:pPr>
          </w:p>
          <w:p w14:paraId="14638EB0" w14:textId="77777777" w:rsidR="009E13D1" w:rsidRPr="00ED4570" w:rsidRDefault="009E13D1" w:rsidP="009E13D1">
            <w:pPr>
              <w:widowControl/>
              <w:jc w:val="center"/>
              <w:rPr>
                <w:rFonts w:ascii="Arial" w:eastAsiaTheme="minorEastAsia" w:hAnsi="Arial" w:cs="Arial"/>
                <w:lang w:eastAsia="en-US"/>
              </w:rPr>
            </w:pPr>
          </w:p>
          <w:p w14:paraId="4A65BD92" w14:textId="77777777" w:rsidR="009E13D1" w:rsidRPr="00ED4570" w:rsidRDefault="009E13D1" w:rsidP="009E13D1">
            <w:pPr>
              <w:widowControl/>
              <w:jc w:val="center"/>
              <w:rPr>
                <w:rFonts w:ascii="Arial" w:eastAsiaTheme="minorEastAsia" w:hAnsi="Arial" w:cs="Arial"/>
                <w:lang w:eastAsia="en-US"/>
              </w:rPr>
            </w:pPr>
            <w:r w:rsidRPr="197801CD">
              <w:rPr>
                <w:rFonts w:ascii="Arial" w:eastAsiaTheme="minorEastAsia" w:hAnsi="Arial" w:cs="Arial"/>
                <w:lang w:eastAsia="en-US"/>
              </w:rPr>
              <w:t xml:space="preserve">Early adoption may be difficult especially in conservative communities. </w:t>
            </w:r>
          </w:p>
          <w:p w14:paraId="3C265664" w14:textId="77777777" w:rsidR="009E13D1" w:rsidRPr="00ED4570" w:rsidRDefault="009E13D1" w:rsidP="009E13D1">
            <w:pPr>
              <w:widowControl/>
              <w:jc w:val="center"/>
              <w:rPr>
                <w:rFonts w:ascii="Arial" w:eastAsiaTheme="minorEastAsia" w:hAnsi="Arial" w:cs="Arial"/>
                <w:lang w:eastAsia="en-US"/>
              </w:rPr>
            </w:pPr>
          </w:p>
          <w:p w14:paraId="25CD17B1" w14:textId="77777777" w:rsidR="009E13D1" w:rsidRPr="00ED4570" w:rsidRDefault="009E13D1" w:rsidP="009E13D1">
            <w:pPr>
              <w:widowControl/>
              <w:jc w:val="center"/>
              <w:rPr>
                <w:rFonts w:ascii="Arial" w:eastAsiaTheme="minorEastAsia" w:hAnsi="Arial" w:cs="Arial"/>
                <w:lang w:eastAsia="en-US"/>
              </w:rPr>
            </w:pPr>
          </w:p>
        </w:tc>
        <w:tc>
          <w:tcPr>
            <w:tcW w:w="1418" w:type="dxa"/>
            <w:vAlign w:val="center"/>
          </w:tcPr>
          <w:p w14:paraId="4812A137" w14:textId="77777777" w:rsidR="009E13D1" w:rsidRPr="00ED4570" w:rsidRDefault="009E13D1" w:rsidP="009E13D1">
            <w:pPr>
              <w:widowControl/>
              <w:jc w:val="center"/>
              <w:rPr>
                <w:rFonts w:ascii="Arial" w:eastAsiaTheme="minorEastAsia" w:hAnsi="Arial" w:cs="Arial"/>
                <w:lang w:eastAsia="en-US"/>
              </w:rPr>
            </w:pPr>
            <w:r w:rsidRPr="197801CD">
              <w:rPr>
                <w:rFonts w:ascii="Arial" w:eastAsiaTheme="minorEastAsia" w:hAnsi="Arial" w:cs="Arial"/>
                <w:lang w:eastAsia="en-US"/>
              </w:rPr>
              <w:t>M</w:t>
            </w:r>
          </w:p>
        </w:tc>
        <w:tc>
          <w:tcPr>
            <w:tcW w:w="850" w:type="dxa"/>
            <w:vAlign w:val="center"/>
          </w:tcPr>
          <w:p w14:paraId="0DBF9280" w14:textId="77777777" w:rsidR="009E13D1" w:rsidRPr="00ED4570" w:rsidRDefault="009E13D1" w:rsidP="009E13D1">
            <w:pPr>
              <w:widowControl/>
              <w:jc w:val="center"/>
              <w:rPr>
                <w:rFonts w:ascii="Arial" w:eastAsiaTheme="minorEastAsia" w:hAnsi="Arial" w:cs="Arial"/>
                <w:lang w:eastAsia="en-US"/>
              </w:rPr>
            </w:pPr>
            <w:r w:rsidRPr="197801CD">
              <w:rPr>
                <w:rFonts w:ascii="Arial" w:eastAsiaTheme="minorEastAsia" w:hAnsi="Arial" w:cs="Arial"/>
                <w:lang w:eastAsia="en-US"/>
              </w:rPr>
              <w:t>M</w:t>
            </w:r>
          </w:p>
        </w:tc>
        <w:tc>
          <w:tcPr>
            <w:tcW w:w="709" w:type="dxa"/>
            <w:vAlign w:val="center"/>
          </w:tcPr>
          <w:p w14:paraId="0963F1F9" w14:textId="77777777" w:rsidR="009E13D1" w:rsidRPr="00ED4570" w:rsidRDefault="009E13D1" w:rsidP="009E13D1">
            <w:pPr>
              <w:widowControl/>
              <w:jc w:val="center"/>
              <w:rPr>
                <w:rFonts w:ascii="Arial" w:eastAsiaTheme="minorEastAsia" w:hAnsi="Arial" w:cs="Arial"/>
                <w:lang w:eastAsia="en-US"/>
              </w:rPr>
            </w:pPr>
            <w:r w:rsidRPr="197801CD">
              <w:rPr>
                <w:rFonts w:ascii="Arial" w:eastAsiaTheme="minorEastAsia" w:hAnsi="Arial" w:cs="Arial"/>
                <w:lang w:eastAsia="en-US"/>
              </w:rPr>
              <w:t>M</w:t>
            </w:r>
          </w:p>
        </w:tc>
        <w:tc>
          <w:tcPr>
            <w:tcW w:w="992" w:type="dxa"/>
            <w:vAlign w:val="center"/>
          </w:tcPr>
          <w:p w14:paraId="5A469D25" w14:textId="77777777" w:rsidR="009E13D1" w:rsidRPr="00ED4570" w:rsidRDefault="009E13D1" w:rsidP="009E13D1">
            <w:pPr>
              <w:widowControl/>
              <w:jc w:val="center"/>
              <w:rPr>
                <w:rFonts w:ascii="Arial" w:eastAsiaTheme="minorEastAsia" w:hAnsi="Arial" w:cs="Arial"/>
                <w:lang w:eastAsia="en-US"/>
              </w:rPr>
            </w:pPr>
            <w:r w:rsidRPr="197801CD">
              <w:rPr>
                <w:rFonts w:ascii="Arial" w:eastAsiaTheme="minorEastAsia" w:hAnsi="Arial" w:cs="Arial"/>
                <w:lang w:eastAsia="en-US"/>
              </w:rPr>
              <w:t>M</w:t>
            </w:r>
          </w:p>
        </w:tc>
        <w:tc>
          <w:tcPr>
            <w:tcW w:w="3686" w:type="dxa"/>
          </w:tcPr>
          <w:p w14:paraId="62077D6A" w14:textId="77777777" w:rsidR="009E13D1" w:rsidRPr="00ED4570" w:rsidRDefault="009E13D1" w:rsidP="009E13D1">
            <w:pPr>
              <w:widowControl/>
              <w:jc w:val="center"/>
              <w:rPr>
                <w:rFonts w:ascii="Arial" w:eastAsiaTheme="minorEastAsia" w:hAnsi="Arial" w:cs="Arial"/>
                <w:lang w:eastAsia="en-US"/>
              </w:rPr>
            </w:pPr>
            <w:r w:rsidRPr="197801CD">
              <w:rPr>
                <w:rFonts w:ascii="Arial" w:eastAsiaTheme="minorEastAsia" w:hAnsi="Arial" w:cs="Arial"/>
                <w:lang w:eastAsia="en-US"/>
              </w:rPr>
              <w:t>Demonstrate the benefits of robots to the general public through public education and awareness campaigns to increase their acceptance. This can be done through case studies, presentations, lectures, etc.</w:t>
            </w:r>
          </w:p>
        </w:tc>
        <w:tc>
          <w:tcPr>
            <w:tcW w:w="3685" w:type="dxa"/>
          </w:tcPr>
          <w:p w14:paraId="546337B4" w14:textId="77777777" w:rsidR="009E13D1" w:rsidRPr="00ED4570" w:rsidRDefault="009E13D1" w:rsidP="009E13D1">
            <w:pPr>
              <w:widowControl/>
              <w:jc w:val="center"/>
              <w:rPr>
                <w:rFonts w:ascii="Arial" w:eastAsiaTheme="minorEastAsia" w:hAnsi="Arial" w:cs="Arial"/>
                <w:lang w:eastAsia="en-US"/>
              </w:rPr>
            </w:pPr>
            <w:r w:rsidRPr="197801CD">
              <w:rPr>
                <w:rFonts w:ascii="Arial" w:eastAsiaTheme="minorEastAsia" w:hAnsi="Arial" w:cs="Arial"/>
                <w:lang w:eastAsia="en-US"/>
              </w:rPr>
              <w:t>To highlight the robot's benefits to the community, engaging in discussions with community leaders and influencers is necessary. If there is resistance, alternative marketing approaches or initial trials in different areas can be considered to showcase success before returning to the original location.</w:t>
            </w:r>
          </w:p>
        </w:tc>
        <w:tc>
          <w:tcPr>
            <w:tcW w:w="993" w:type="dxa"/>
            <w:shd w:val="clear" w:color="auto" w:fill="FFFF00"/>
            <w:vAlign w:val="center"/>
          </w:tcPr>
          <w:p w14:paraId="7D5CD951" w14:textId="77777777" w:rsidR="009E13D1" w:rsidRPr="00ED4570" w:rsidRDefault="009E13D1" w:rsidP="009E13D1">
            <w:pPr>
              <w:widowControl/>
              <w:jc w:val="center"/>
              <w:rPr>
                <w:rFonts w:ascii="Arial" w:eastAsiaTheme="minorEastAsia" w:hAnsi="Arial" w:cs="Arial"/>
                <w:b/>
                <w:bCs/>
                <w:lang w:eastAsia="en-US"/>
              </w:rPr>
            </w:pPr>
            <w:r w:rsidRPr="197801CD">
              <w:rPr>
                <w:rFonts w:ascii="Arial" w:eastAsiaTheme="minorEastAsia" w:hAnsi="Arial" w:cs="Arial"/>
                <w:b/>
                <w:bCs/>
                <w:lang w:eastAsia="en-US"/>
              </w:rPr>
              <w:t>M</w:t>
            </w:r>
          </w:p>
        </w:tc>
      </w:tr>
    </w:tbl>
    <w:p w14:paraId="20FCB9D1" w14:textId="77777777" w:rsidR="00647291" w:rsidRDefault="00647291" w:rsidP="00D64822"/>
    <w:p w14:paraId="43BB0C42" w14:textId="6ED7902B" w:rsidR="00355B31" w:rsidRPr="00355B31" w:rsidRDefault="00355B31" w:rsidP="00355B31">
      <w:pPr>
        <w:pStyle w:val="Caption"/>
        <w:keepNext/>
        <w:jc w:val="center"/>
        <w:rPr>
          <w:sz w:val="21"/>
          <w:szCs w:val="21"/>
        </w:rPr>
      </w:pPr>
      <w:r w:rsidRPr="00355B31">
        <w:rPr>
          <w:sz w:val="21"/>
          <w:szCs w:val="21"/>
        </w:rPr>
        <w:t xml:space="preserve">Table </w:t>
      </w:r>
      <w:r w:rsidRPr="00355B31">
        <w:rPr>
          <w:sz w:val="21"/>
          <w:szCs w:val="21"/>
        </w:rPr>
        <w:fldChar w:fldCharType="begin"/>
      </w:r>
      <w:r w:rsidRPr="00355B31">
        <w:rPr>
          <w:sz w:val="21"/>
          <w:szCs w:val="21"/>
        </w:rPr>
        <w:instrText xml:space="preserve"> SEQ Table \* ARABIC </w:instrText>
      </w:r>
      <w:r w:rsidRPr="00355B31">
        <w:rPr>
          <w:sz w:val="21"/>
          <w:szCs w:val="21"/>
        </w:rPr>
        <w:fldChar w:fldCharType="separate"/>
      </w:r>
      <w:r w:rsidR="00EC38EF">
        <w:rPr>
          <w:noProof/>
          <w:sz w:val="21"/>
          <w:szCs w:val="21"/>
        </w:rPr>
        <w:t>17</w:t>
      </w:r>
      <w:r w:rsidRPr="00355B31">
        <w:rPr>
          <w:sz w:val="21"/>
          <w:szCs w:val="21"/>
        </w:rPr>
        <w:fldChar w:fldCharType="end"/>
      </w:r>
      <w:r w:rsidRPr="00355B31">
        <w:rPr>
          <w:sz w:val="21"/>
          <w:szCs w:val="21"/>
        </w:rPr>
        <w:t xml:space="preserve"> - Product risk register</w:t>
      </w:r>
    </w:p>
    <w:p w14:paraId="5EC42BAD" w14:textId="2FFF7695" w:rsidR="00647291" w:rsidRPr="004B7815" w:rsidRDefault="00ED4570" w:rsidP="004B7815">
      <w:pPr>
        <w:widowControl/>
        <w:spacing w:after="160" w:line="259" w:lineRule="auto"/>
        <w:rPr>
          <w:rFonts w:ascii="Arial" w:eastAsiaTheme="minorEastAsia" w:hAnsi="Arial" w:cs="Arial"/>
          <w:sz w:val="22"/>
          <w:szCs w:val="22"/>
          <w:lang w:eastAsia="en-US"/>
        </w:rPr>
        <w:sectPr w:rsidR="00647291" w:rsidRPr="004B7815" w:rsidSect="00647291">
          <w:pgSz w:w="16838" w:h="11906" w:orient="landscape"/>
          <w:pgMar w:top="1440" w:right="1440" w:bottom="1440" w:left="1440" w:header="709" w:footer="709" w:gutter="0"/>
          <w:cols w:space="708"/>
          <w:docGrid w:linePitch="360"/>
        </w:sectPr>
      </w:pPr>
      <w:r w:rsidRPr="002A3543">
        <w:rPr>
          <w:rFonts w:ascii="Arial" w:eastAsiaTheme="minorEastAsia" w:hAnsi="Arial" w:cs="Arial"/>
          <w:sz w:val="22"/>
          <w:szCs w:val="22"/>
          <w:highlight w:val="yellow"/>
          <w:lang w:eastAsia="en-US"/>
        </w:rPr>
        <w:t>* The probability and impact (L/M/H) in the table represent Low, Medium and High; where the three-colored area represents the degree of risk severity. (Red represents high risk, yellow means medium risks and green represents low risk</w:t>
      </w:r>
    </w:p>
    <w:p w14:paraId="650AC66B" w14:textId="77777777" w:rsidR="00D64822" w:rsidRPr="00D64822" w:rsidRDefault="00D64822" w:rsidP="00D64822"/>
    <w:p w14:paraId="1F527965" w14:textId="7D95D6FF" w:rsidR="00373871" w:rsidRPr="0032394D" w:rsidRDefault="00952851" w:rsidP="0032394D">
      <w:pPr>
        <w:pStyle w:val="Heading1"/>
        <w:numPr>
          <w:ilvl w:val="0"/>
          <w:numId w:val="6"/>
        </w:numPr>
        <w:ind w:left="0" w:firstLine="0"/>
        <w:jc w:val="both"/>
        <w:rPr>
          <w:b/>
          <w:sz w:val="36"/>
          <w:szCs w:val="36"/>
          <w:lang w:val="en-US"/>
        </w:rPr>
      </w:pPr>
      <w:bookmarkStart w:id="62" w:name="_Toc137402990"/>
      <w:r>
        <w:rPr>
          <w:b/>
          <w:sz w:val="36"/>
          <w:szCs w:val="36"/>
        </w:rPr>
        <w:t>Discussion and Feasibility</w:t>
      </w:r>
      <w:r w:rsidR="00373871" w:rsidRPr="197801CD">
        <w:rPr>
          <w:b/>
          <w:sz w:val="36"/>
          <w:szCs w:val="36"/>
        </w:rPr>
        <w:t>:</w:t>
      </w:r>
      <w:bookmarkEnd w:id="62"/>
    </w:p>
    <w:p w14:paraId="282417DE" w14:textId="77777777" w:rsidR="00C75A52" w:rsidRDefault="00C75A52" w:rsidP="00C75A52">
      <w:pPr>
        <w:rPr>
          <w:lang w:val="en-US"/>
        </w:rPr>
      </w:pPr>
    </w:p>
    <w:p w14:paraId="23E23663" w14:textId="77777777" w:rsidR="00C75A52" w:rsidRDefault="00C75A52" w:rsidP="00C75A52">
      <w:pPr>
        <w:rPr>
          <w:lang w:val="en-US"/>
        </w:rPr>
      </w:pPr>
    </w:p>
    <w:p w14:paraId="25E7316B" w14:textId="77777777" w:rsidR="00C75A52" w:rsidRDefault="00C75A52" w:rsidP="00C75A52">
      <w:pPr>
        <w:rPr>
          <w:lang w:val="en-US"/>
        </w:rPr>
      </w:pPr>
    </w:p>
    <w:p w14:paraId="3AB27812" w14:textId="77777777" w:rsidR="00C75A52" w:rsidRDefault="00C75A52" w:rsidP="00C75A52">
      <w:pPr>
        <w:rPr>
          <w:lang w:val="en-US"/>
        </w:rPr>
      </w:pPr>
    </w:p>
    <w:p w14:paraId="062F3989" w14:textId="77777777" w:rsidR="00C75A52" w:rsidRDefault="00C75A52" w:rsidP="00C75A52">
      <w:pPr>
        <w:rPr>
          <w:lang w:val="en-US"/>
        </w:rPr>
      </w:pPr>
    </w:p>
    <w:p w14:paraId="2332D237" w14:textId="77777777" w:rsidR="00C75A52" w:rsidRDefault="00C75A52" w:rsidP="00C75A52">
      <w:pPr>
        <w:rPr>
          <w:lang w:val="en-US"/>
        </w:rPr>
      </w:pPr>
    </w:p>
    <w:p w14:paraId="7247E87F" w14:textId="77777777" w:rsidR="00C75A52" w:rsidRDefault="00C75A52" w:rsidP="00C75A52">
      <w:pPr>
        <w:rPr>
          <w:lang w:val="en-US"/>
        </w:rPr>
      </w:pPr>
    </w:p>
    <w:p w14:paraId="29182A4A" w14:textId="77777777" w:rsidR="00C75A52" w:rsidRDefault="00C75A52" w:rsidP="00C75A52">
      <w:pPr>
        <w:rPr>
          <w:lang w:val="en-US"/>
        </w:rPr>
      </w:pPr>
    </w:p>
    <w:p w14:paraId="64D8BDF8" w14:textId="77777777" w:rsidR="00C75A52" w:rsidRDefault="00C75A52" w:rsidP="00C75A52">
      <w:pPr>
        <w:rPr>
          <w:lang w:val="en-US"/>
        </w:rPr>
      </w:pPr>
    </w:p>
    <w:p w14:paraId="779F027A" w14:textId="77777777" w:rsidR="00C75A52" w:rsidRDefault="00C75A52" w:rsidP="00C75A52">
      <w:pPr>
        <w:rPr>
          <w:lang w:val="en-US"/>
        </w:rPr>
      </w:pPr>
    </w:p>
    <w:p w14:paraId="653A7DA5" w14:textId="77777777" w:rsidR="00C75A52" w:rsidRDefault="00C75A52" w:rsidP="00C75A52">
      <w:pPr>
        <w:rPr>
          <w:lang w:val="en-US"/>
        </w:rPr>
      </w:pPr>
    </w:p>
    <w:p w14:paraId="124EA03F" w14:textId="77777777" w:rsidR="00C75A52" w:rsidRDefault="00C75A52" w:rsidP="00C75A52">
      <w:pPr>
        <w:rPr>
          <w:lang w:val="en-US"/>
        </w:rPr>
      </w:pPr>
    </w:p>
    <w:p w14:paraId="76A57E9D" w14:textId="77777777" w:rsidR="00C75A52" w:rsidRDefault="00C75A52" w:rsidP="00C75A52">
      <w:pPr>
        <w:rPr>
          <w:lang w:val="en-US"/>
        </w:rPr>
      </w:pPr>
    </w:p>
    <w:p w14:paraId="49B3CF9C" w14:textId="77777777" w:rsidR="00C75A52" w:rsidRDefault="00C75A52" w:rsidP="00C75A52">
      <w:pPr>
        <w:rPr>
          <w:lang w:val="en-US"/>
        </w:rPr>
      </w:pPr>
    </w:p>
    <w:p w14:paraId="1F4AA2DE" w14:textId="77777777" w:rsidR="00C75A52" w:rsidRDefault="00C75A52" w:rsidP="00C75A52">
      <w:pPr>
        <w:rPr>
          <w:lang w:val="en-US"/>
        </w:rPr>
      </w:pPr>
    </w:p>
    <w:p w14:paraId="0A3EACEC" w14:textId="77777777" w:rsidR="00C75A52" w:rsidRDefault="00C75A52" w:rsidP="00C75A52">
      <w:pPr>
        <w:rPr>
          <w:lang w:val="en-US"/>
        </w:rPr>
      </w:pPr>
    </w:p>
    <w:p w14:paraId="19EC947F" w14:textId="77777777" w:rsidR="00C75A52" w:rsidRDefault="00C75A52" w:rsidP="00C75A52">
      <w:pPr>
        <w:rPr>
          <w:lang w:val="en-US"/>
        </w:rPr>
      </w:pPr>
    </w:p>
    <w:p w14:paraId="444D4D72" w14:textId="77777777" w:rsidR="00C75A52" w:rsidRDefault="00C75A52" w:rsidP="00C75A52">
      <w:pPr>
        <w:rPr>
          <w:lang w:val="en-US"/>
        </w:rPr>
      </w:pPr>
    </w:p>
    <w:p w14:paraId="5F48F2F3" w14:textId="77777777" w:rsidR="00C75A52" w:rsidRDefault="00C75A52" w:rsidP="00C75A52">
      <w:pPr>
        <w:rPr>
          <w:lang w:val="en-US"/>
        </w:rPr>
      </w:pPr>
    </w:p>
    <w:p w14:paraId="18258D6F" w14:textId="77777777" w:rsidR="00C75A52" w:rsidRDefault="00C75A52" w:rsidP="00C75A52">
      <w:pPr>
        <w:rPr>
          <w:lang w:val="en-US"/>
        </w:rPr>
      </w:pPr>
    </w:p>
    <w:p w14:paraId="329E2F44" w14:textId="77777777" w:rsidR="00C75A52" w:rsidRDefault="00C75A52" w:rsidP="00C75A52">
      <w:pPr>
        <w:rPr>
          <w:lang w:val="en-US"/>
        </w:rPr>
      </w:pPr>
    </w:p>
    <w:p w14:paraId="6C124888" w14:textId="77777777" w:rsidR="00C75A52" w:rsidRDefault="00C75A52" w:rsidP="00C75A52">
      <w:pPr>
        <w:rPr>
          <w:lang w:val="en-US"/>
        </w:rPr>
      </w:pPr>
    </w:p>
    <w:p w14:paraId="6EF0AA42" w14:textId="77777777" w:rsidR="00C75A52" w:rsidRDefault="00C75A52" w:rsidP="00C75A52">
      <w:pPr>
        <w:rPr>
          <w:lang w:val="en-US"/>
        </w:rPr>
      </w:pPr>
    </w:p>
    <w:p w14:paraId="692796A1" w14:textId="77777777" w:rsidR="00C75A52" w:rsidRDefault="00C75A52" w:rsidP="00C75A52">
      <w:pPr>
        <w:rPr>
          <w:lang w:val="en-US"/>
        </w:rPr>
      </w:pPr>
    </w:p>
    <w:p w14:paraId="183A04BA" w14:textId="77777777" w:rsidR="00C75A52" w:rsidRDefault="00C75A52" w:rsidP="00C75A52">
      <w:pPr>
        <w:rPr>
          <w:lang w:val="en-US"/>
        </w:rPr>
      </w:pPr>
    </w:p>
    <w:p w14:paraId="39AEC227" w14:textId="77777777" w:rsidR="00C75A52" w:rsidRDefault="00C75A52" w:rsidP="00C75A52">
      <w:pPr>
        <w:rPr>
          <w:lang w:val="en-US"/>
        </w:rPr>
      </w:pPr>
    </w:p>
    <w:p w14:paraId="77D5C63E" w14:textId="77777777" w:rsidR="00C75A52" w:rsidRDefault="00C75A52" w:rsidP="00C75A52">
      <w:pPr>
        <w:rPr>
          <w:lang w:val="en-US"/>
        </w:rPr>
      </w:pPr>
    </w:p>
    <w:p w14:paraId="32CD6228" w14:textId="77777777" w:rsidR="00C75A52" w:rsidRDefault="00C75A52" w:rsidP="00C75A52">
      <w:pPr>
        <w:rPr>
          <w:lang w:val="en-US"/>
        </w:rPr>
      </w:pPr>
    </w:p>
    <w:p w14:paraId="498EB85C" w14:textId="77777777" w:rsidR="00C75A52" w:rsidRDefault="00C75A52" w:rsidP="00C75A52">
      <w:pPr>
        <w:rPr>
          <w:lang w:val="en-US"/>
        </w:rPr>
      </w:pPr>
    </w:p>
    <w:p w14:paraId="59C3A318" w14:textId="77777777" w:rsidR="00C75A52" w:rsidRDefault="00C75A52" w:rsidP="00C75A52">
      <w:pPr>
        <w:rPr>
          <w:lang w:val="en-US"/>
        </w:rPr>
      </w:pPr>
    </w:p>
    <w:p w14:paraId="621E8D54" w14:textId="77777777" w:rsidR="00C75A52" w:rsidRDefault="00C75A52" w:rsidP="00C75A52">
      <w:pPr>
        <w:rPr>
          <w:lang w:val="en-US"/>
        </w:rPr>
      </w:pPr>
    </w:p>
    <w:p w14:paraId="226A68F6" w14:textId="77777777" w:rsidR="00C75A52" w:rsidRDefault="00C75A52" w:rsidP="00C75A52">
      <w:pPr>
        <w:rPr>
          <w:lang w:val="en-US"/>
        </w:rPr>
      </w:pPr>
    </w:p>
    <w:p w14:paraId="64D2E53D" w14:textId="77777777" w:rsidR="00C75A52" w:rsidRDefault="00C75A52" w:rsidP="00C75A52">
      <w:pPr>
        <w:rPr>
          <w:lang w:val="en-US"/>
        </w:rPr>
      </w:pPr>
    </w:p>
    <w:p w14:paraId="27166DFA" w14:textId="77777777" w:rsidR="00C75A52" w:rsidRDefault="00C75A52" w:rsidP="00C75A52">
      <w:pPr>
        <w:rPr>
          <w:lang w:val="en-US"/>
        </w:rPr>
      </w:pPr>
    </w:p>
    <w:p w14:paraId="67CF3101" w14:textId="77777777" w:rsidR="00C75A52" w:rsidRDefault="00C75A52" w:rsidP="00C75A52">
      <w:pPr>
        <w:rPr>
          <w:lang w:val="en-US"/>
        </w:rPr>
      </w:pPr>
    </w:p>
    <w:p w14:paraId="4F28F392" w14:textId="77777777" w:rsidR="00C75A52" w:rsidRDefault="00C75A52" w:rsidP="00C75A52">
      <w:pPr>
        <w:rPr>
          <w:lang w:val="en-US"/>
        </w:rPr>
      </w:pPr>
    </w:p>
    <w:p w14:paraId="4ED9F903" w14:textId="77777777" w:rsidR="00C75A52" w:rsidRDefault="00C75A52" w:rsidP="00C75A52">
      <w:pPr>
        <w:rPr>
          <w:lang w:val="en-US"/>
        </w:rPr>
      </w:pPr>
    </w:p>
    <w:p w14:paraId="4BFA313B" w14:textId="77777777" w:rsidR="00C75A52" w:rsidRDefault="00C75A52" w:rsidP="00C75A52">
      <w:pPr>
        <w:rPr>
          <w:lang w:val="en-US"/>
        </w:rPr>
      </w:pPr>
    </w:p>
    <w:p w14:paraId="50FE5FB9" w14:textId="77777777" w:rsidR="00C75A52" w:rsidRDefault="00C75A52" w:rsidP="00C75A52">
      <w:pPr>
        <w:rPr>
          <w:lang w:val="en-US"/>
        </w:rPr>
      </w:pPr>
    </w:p>
    <w:p w14:paraId="2E4B4F55" w14:textId="77777777" w:rsidR="00C75A52" w:rsidRDefault="00C75A52" w:rsidP="00C75A52">
      <w:pPr>
        <w:rPr>
          <w:lang w:val="en-US"/>
        </w:rPr>
      </w:pPr>
    </w:p>
    <w:p w14:paraId="6BB99976" w14:textId="77777777" w:rsidR="00C75A52" w:rsidRDefault="00C75A52" w:rsidP="00C75A52">
      <w:pPr>
        <w:rPr>
          <w:lang w:val="en-US"/>
        </w:rPr>
      </w:pPr>
    </w:p>
    <w:p w14:paraId="38DBD2C4" w14:textId="77777777" w:rsidR="00C75A52" w:rsidRDefault="00C75A52" w:rsidP="00C75A52">
      <w:pPr>
        <w:rPr>
          <w:lang w:val="en-US"/>
        </w:rPr>
      </w:pPr>
    </w:p>
    <w:p w14:paraId="6212C9A7" w14:textId="77777777" w:rsidR="00C75A52" w:rsidRPr="00C75A52" w:rsidRDefault="00C75A52" w:rsidP="00C75A52">
      <w:pPr>
        <w:rPr>
          <w:lang w:val="en-US"/>
        </w:rPr>
      </w:pPr>
    </w:p>
    <w:p w14:paraId="20168B21" w14:textId="019695F9" w:rsidR="00AD3259" w:rsidRPr="00355B31" w:rsidRDefault="00373871" w:rsidP="00EE414A">
      <w:pPr>
        <w:pStyle w:val="Heading1"/>
        <w:numPr>
          <w:ilvl w:val="0"/>
          <w:numId w:val="6"/>
        </w:numPr>
        <w:ind w:left="0" w:firstLine="0"/>
        <w:jc w:val="both"/>
        <w:rPr>
          <w:b/>
          <w:sz w:val="36"/>
          <w:szCs w:val="36"/>
          <w:lang w:val="en-US"/>
        </w:rPr>
      </w:pPr>
      <w:bookmarkStart w:id="63" w:name="_Toc137402991"/>
      <w:r w:rsidRPr="197801CD">
        <w:rPr>
          <w:b/>
          <w:sz w:val="36"/>
          <w:szCs w:val="36"/>
        </w:rPr>
        <w:lastRenderedPageBreak/>
        <w:t>References:</w:t>
      </w:r>
      <w:bookmarkEnd w:id="63"/>
      <w:r w:rsidR="007506F7">
        <w:t> </w:t>
      </w:r>
    </w:p>
    <w:p w14:paraId="0E1F9FE4" w14:textId="713B67E0" w:rsidR="00373871" w:rsidRPr="00EE414A" w:rsidRDefault="00373871" w:rsidP="00EE414A">
      <w:pPr>
        <w:rPr>
          <w:lang w:val="en-US"/>
        </w:rPr>
      </w:pPr>
    </w:p>
    <w:p w14:paraId="1C1C8B7B" w14:textId="488BC61C" w:rsidR="00373871" w:rsidRPr="0032394D" w:rsidRDefault="00373871" w:rsidP="0032394D">
      <w:pPr>
        <w:pStyle w:val="Heading1"/>
        <w:numPr>
          <w:ilvl w:val="0"/>
          <w:numId w:val="6"/>
        </w:numPr>
        <w:ind w:left="0" w:firstLine="0"/>
        <w:jc w:val="both"/>
        <w:rPr>
          <w:b/>
          <w:sz w:val="36"/>
          <w:szCs w:val="36"/>
          <w:lang w:val="en-US"/>
        </w:rPr>
      </w:pPr>
      <w:bookmarkStart w:id="64" w:name="_Toc137402992"/>
      <w:r w:rsidRPr="197801CD">
        <w:rPr>
          <w:b/>
          <w:sz w:val="36"/>
          <w:szCs w:val="36"/>
        </w:rPr>
        <w:t>Appendices:</w:t>
      </w:r>
      <w:bookmarkEnd w:id="64"/>
    </w:p>
    <w:p w14:paraId="290D5557" w14:textId="77777777" w:rsidR="00373871" w:rsidRPr="00373871" w:rsidRDefault="00373871" w:rsidP="00373871">
      <w:pPr>
        <w:pStyle w:val="ListParagraph"/>
        <w:rPr>
          <w:lang w:val="en-US"/>
        </w:rPr>
      </w:pPr>
    </w:p>
    <w:p w14:paraId="3EED1A0E" w14:textId="3020DD94" w:rsidR="00373871" w:rsidRPr="00373871" w:rsidRDefault="00373871" w:rsidP="0032394D">
      <w:pPr>
        <w:pStyle w:val="Heading2"/>
        <w:rPr>
          <w:lang w:val="en-US"/>
        </w:rPr>
      </w:pPr>
      <w:bookmarkStart w:id="65" w:name="_Toc137402993"/>
      <w:r>
        <w:t>Appendix 1:</w:t>
      </w:r>
      <w:bookmarkEnd w:id="65"/>
    </w:p>
    <w:p w14:paraId="5D53FC7B" w14:textId="62F25BE0" w:rsidR="00373871" w:rsidRPr="00373871" w:rsidRDefault="00373871" w:rsidP="0032394D">
      <w:pPr>
        <w:pStyle w:val="Heading2"/>
        <w:rPr>
          <w:lang w:val="en-US"/>
        </w:rPr>
      </w:pPr>
      <w:bookmarkStart w:id="66" w:name="_Toc137402994"/>
      <w:r>
        <w:t>Appendix 2:</w:t>
      </w:r>
      <w:bookmarkEnd w:id="66"/>
    </w:p>
    <w:sectPr w:rsidR="00373871" w:rsidRPr="00373871" w:rsidSect="001B24DB">
      <w:pgSz w:w="11906" w:h="16838"/>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1AAD666" w14:textId="77777777" w:rsidR="00385FB4" w:rsidRDefault="00385FB4" w:rsidP="00B51093">
      <w:r>
        <w:separator/>
      </w:r>
    </w:p>
  </w:endnote>
  <w:endnote w:type="continuationSeparator" w:id="0">
    <w:p w14:paraId="45803D52" w14:textId="77777777" w:rsidR="00385FB4" w:rsidRDefault="00385FB4" w:rsidP="00B51093">
      <w:r>
        <w:continuationSeparator/>
      </w:r>
    </w:p>
  </w:endnote>
  <w:endnote w:type="continuationNotice" w:id="1">
    <w:p w14:paraId="6D90EC6B" w14:textId="77777777" w:rsidR="00385FB4" w:rsidRDefault="00385FB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 w:name="Segoe UI Symbol">
    <w:panose1 w:val="020B0502040204020203"/>
    <w:charset w:val="00"/>
    <w:family w:val="swiss"/>
    <w:pitch w:val="variable"/>
    <w:sig w:usb0="800001E3" w:usb1="1200FFEF" w:usb2="00040000" w:usb3="00000000" w:csb0="00000001"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A8F0CB" w14:textId="15F8D0F2" w:rsidR="00676051" w:rsidRDefault="00676051" w:rsidP="00D96CC0">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p w14:paraId="5BC6BEFB" w14:textId="65C7F2FA" w:rsidR="00676051" w:rsidRDefault="00676051" w:rsidP="00676051">
    <w:pPr>
      <w:pStyle w:val="Footer"/>
      <w:framePr w:wrap="none" w:vAnchor="text" w:hAnchor="margin" w:xAlign="right" w:y="1"/>
      <w:ind w:right="360"/>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p w14:paraId="32BA1041" w14:textId="77777777" w:rsidR="00676051" w:rsidRDefault="00676051" w:rsidP="00676051">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537974" w14:textId="77777777" w:rsidR="00676051" w:rsidRDefault="00676051" w:rsidP="00676051">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907572447"/>
      <w:docPartObj>
        <w:docPartGallery w:val="Page Numbers (Bottom of Page)"/>
        <w:docPartUnique/>
      </w:docPartObj>
    </w:sdtPr>
    <w:sdtEndPr>
      <w:rPr>
        <w:rStyle w:val="PageNumber"/>
      </w:rPr>
    </w:sdtEndPr>
    <w:sdtContent>
      <w:p w14:paraId="0BE8ED23" w14:textId="785F37C7" w:rsidR="00676051" w:rsidRDefault="00676051" w:rsidP="00D96CC0">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5569765C" w14:textId="77777777" w:rsidR="00676051" w:rsidRDefault="00676051" w:rsidP="00676051">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FFAD5F2" w14:textId="77777777" w:rsidR="00385FB4" w:rsidRDefault="00385FB4" w:rsidP="00B51093">
      <w:r>
        <w:separator/>
      </w:r>
    </w:p>
  </w:footnote>
  <w:footnote w:type="continuationSeparator" w:id="0">
    <w:p w14:paraId="7703E306" w14:textId="77777777" w:rsidR="00385FB4" w:rsidRDefault="00385FB4" w:rsidP="00B51093">
      <w:r>
        <w:continuationSeparator/>
      </w:r>
    </w:p>
  </w:footnote>
  <w:footnote w:type="continuationNotice" w:id="1">
    <w:p w14:paraId="2A2D2A2A" w14:textId="77777777" w:rsidR="00385FB4" w:rsidRDefault="00385FB4"/>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9335BF"/>
    <w:multiLevelType w:val="multilevel"/>
    <w:tmpl w:val="472854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4D50E6B"/>
    <w:multiLevelType w:val="multilevel"/>
    <w:tmpl w:val="B02045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09B2F5C"/>
    <w:multiLevelType w:val="hybridMultilevel"/>
    <w:tmpl w:val="31FE3E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6E8F057"/>
    <w:multiLevelType w:val="hybridMultilevel"/>
    <w:tmpl w:val="FFFFFFFF"/>
    <w:lvl w:ilvl="0" w:tplc="0C6E1988">
      <w:start w:val="1"/>
      <w:numFmt w:val="bullet"/>
      <w:lvlText w:val=""/>
      <w:lvlJc w:val="left"/>
      <w:pPr>
        <w:ind w:left="720" w:hanging="360"/>
      </w:pPr>
      <w:rPr>
        <w:rFonts w:ascii="Symbol" w:hAnsi="Symbol" w:hint="default"/>
      </w:rPr>
    </w:lvl>
    <w:lvl w:ilvl="1" w:tplc="E1924028">
      <w:start w:val="1"/>
      <w:numFmt w:val="bullet"/>
      <w:lvlText w:val="o"/>
      <w:lvlJc w:val="left"/>
      <w:pPr>
        <w:ind w:left="1440" w:hanging="360"/>
      </w:pPr>
      <w:rPr>
        <w:rFonts w:ascii="Courier New" w:hAnsi="Courier New" w:hint="default"/>
      </w:rPr>
    </w:lvl>
    <w:lvl w:ilvl="2" w:tplc="A27C15F4">
      <w:start w:val="1"/>
      <w:numFmt w:val="bullet"/>
      <w:lvlText w:val=""/>
      <w:lvlJc w:val="left"/>
      <w:pPr>
        <w:ind w:left="2160" w:hanging="360"/>
      </w:pPr>
      <w:rPr>
        <w:rFonts w:ascii="Wingdings" w:hAnsi="Wingdings" w:hint="default"/>
      </w:rPr>
    </w:lvl>
    <w:lvl w:ilvl="3" w:tplc="77C09550">
      <w:start w:val="1"/>
      <w:numFmt w:val="bullet"/>
      <w:lvlText w:val=""/>
      <w:lvlJc w:val="left"/>
      <w:pPr>
        <w:ind w:left="2880" w:hanging="360"/>
      </w:pPr>
      <w:rPr>
        <w:rFonts w:ascii="Symbol" w:hAnsi="Symbol" w:hint="default"/>
      </w:rPr>
    </w:lvl>
    <w:lvl w:ilvl="4" w:tplc="87D444BC">
      <w:start w:val="1"/>
      <w:numFmt w:val="bullet"/>
      <w:lvlText w:val="o"/>
      <w:lvlJc w:val="left"/>
      <w:pPr>
        <w:ind w:left="3600" w:hanging="360"/>
      </w:pPr>
      <w:rPr>
        <w:rFonts w:ascii="Courier New" w:hAnsi="Courier New" w:hint="default"/>
      </w:rPr>
    </w:lvl>
    <w:lvl w:ilvl="5" w:tplc="4BE28788">
      <w:start w:val="1"/>
      <w:numFmt w:val="bullet"/>
      <w:lvlText w:val=""/>
      <w:lvlJc w:val="left"/>
      <w:pPr>
        <w:ind w:left="4320" w:hanging="360"/>
      </w:pPr>
      <w:rPr>
        <w:rFonts w:ascii="Wingdings" w:hAnsi="Wingdings" w:hint="default"/>
      </w:rPr>
    </w:lvl>
    <w:lvl w:ilvl="6" w:tplc="1740337A">
      <w:start w:val="1"/>
      <w:numFmt w:val="bullet"/>
      <w:lvlText w:val=""/>
      <w:lvlJc w:val="left"/>
      <w:pPr>
        <w:ind w:left="5040" w:hanging="360"/>
      </w:pPr>
      <w:rPr>
        <w:rFonts w:ascii="Symbol" w:hAnsi="Symbol" w:hint="default"/>
      </w:rPr>
    </w:lvl>
    <w:lvl w:ilvl="7" w:tplc="43E89F3C">
      <w:start w:val="1"/>
      <w:numFmt w:val="bullet"/>
      <w:lvlText w:val="o"/>
      <w:lvlJc w:val="left"/>
      <w:pPr>
        <w:ind w:left="5760" w:hanging="360"/>
      </w:pPr>
      <w:rPr>
        <w:rFonts w:ascii="Courier New" w:hAnsi="Courier New" w:hint="default"/>
      </w:rPr>
    </w:lvl>
    <w:lvl w:ilvl="8" w:tplc="4B5C684C">
      <w:start w:val="1"/>
      <w:numFmt w:val="bullet"/>
      <w:lvlText w:val=""/>
      <w:lvlJc w:val="left"/>
      <w:pPr>
        <w:ind w:left="6480" w:hanging="360"/>
      </w:pPr>
      <w:rPr>
        <w:rFonts w:ascii="Wingdings" w:hAnsi="Wingdings" w:hint="default"/>
      </w:rPr>
    </w:lvl>
  </w:abstractNum>
  <w:abstractNum w:abstractNumId="4" w15:restartNumberingAfterBreak="0">
    <w:nsid w:val="1C5409B7"/>
    <w:multiLevelType w:val="multilevel"/>
    <w:tmpl w:val="7F684B0C"/>
    <w:lvl w:ilvl="0">
      <w:start w:val="1"/>
      <w:numFmt w:val="decimal"/>
      <w:lvlText w:val="%1."/>
      <w:lvlJc w:val="left"/>
      <w:pPr>
        <w:ind w:left="720" w:hanging="360"/>
      </w:pPr>
      <w:rPr>
        <w:rFonts w:hint="default"/>
      </w:rPr>
    </w:lvl>
    <w:lvl w:ilvl="1">
      <w:start w:val="1"/>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1F096459"/>
    <w:multiLevelType w:val="hybridMultilevel"/>
    <w:tmpl w:val="D03ACDA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35069B9"/>
    <w:multiLevelType w:val="multilevel"/>
    <w:tmpl w:val="39E8D5B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31B53C37"/>
    <w:multiLevelType w:val="hybridMultilevel"/>
    <w:tmpl w:val="190434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343B0374"/>
    <w:multiLevelType w:val="hybridMultilevel"/>
    <w:tmpl w:val="CFB85C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FD1026A"/>
    <w:multiLevelType w:val="multilevel"/>
    <w:tmpl w:val="8174E08C"/>
    <w:lvl w:ilvl="0">
      <w:start w:val="1"/>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450B086F"/>
    <w:multiLevelType w:val="multilevel"/>
    <w:tmpl w:val="9028DC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459F14B4"/>
    <w:multiLevelType w:val="hybridMultilevel"/>
    <w:tmpl w:val="92CC30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54673283"/>
    <w:multiLevelType w:val="hybridMultilevel"/>
    <w:tmpl w:val="E48A3CEC"/>
    <w:lvl w:ilvl="0" w:tplc="08090001">
      <w:start w:val="1"/>
      <w:numFmt w:val="bullet"/>
      <w:lvlText w:val=""/>
      <w:lvlJc w:val="left"/>
      <w:pPr>
        <w:ind w:left="770" w:hanging="360"/>
      </w:pPr>
      <w:rPr>
        <w:rFonts w:ascii="Symbol" w:hAnsi="Symbol" w:hint="default"/>
      </w:rPr>
    </w:lvl>
    <w:lvl w:ilvl="1" w:tplc="08090003" w:tentative="1">
      <w:start w:val="1"/>
      <w:numFmt w:val="bullet"/>
      <w:lvlText w:val="o"/>
      <w:lvlJc w:val="left"/>
      <w:pPr>
        <w:ind w:left="1490" w:hanging="360"/>
      </w:pPr>
      <w:rPr>
        <w:rFonts w:ascii="Courier New" w:hAnsi="Courier New" w:cs="Courier New" w:hint="default"/>
      </w:rPr>
    </w:lvl>
    <w:lvl w:ilvl="2" w:tplc="08090005" w:tentative="1">
      <w:start w:val="1"/>
      <w:numFmt w:val="bullet"/>
      <w:lvlText w:val=""/>
      <w:lvlJc w:val="left"/>
      <w:pPr>
        <w:ind w:left="2210" w:hanging="360"/>
      </w:pPr>
      <w:rPr>
        <w:rFonts w:ascii="Wingdings" w:hAnsi="Wingdings" w:hint="default"/>
      </w:rPr>
    </w:lvl>
    <w:lvl w:ilvl="3" w:tplc="08090001" w:tentative="1">
      <w:start w:val="1"/>
      <w:numFmt w:val="bullet"/>
      <w:lvlText w:val=""/>
      <w:lvlJc w:val="left"/>
      <w:pPr>
        <w:ind w:left="2930" w:hanging="360"/>
      </w:pPr>
      <w:rPr>
        <w:rFonts w:ascii="Symbol" w:hAnsi="Symbol" w:hint="default"/>
      </w:rPr>
    </w:lvl>
    <w:lvl w:ilvl="4" w:tplc="08090003" w:tentative="1">
      <w:start w:val="1"/>
      <w:numFmt w:val="bullet"/>
      <w:lvlText w:val="o"/>
      <w:lvlJc w:val="left"/>
      <w:pPr>
        <w:ind w:left="3650" w:hanging="360"/>
      </w:pPr>
      <w:rPr>
        <w:rFonts w:ascii="Courier New" w:hAnsi="Courier New" w:cs="Courier New" w:hint="default"/>
      </w:rPr>
    </w:lvl>
    <w:lvl w:ilvl="5" w:tplc="08090005" w:tentative="1">
      <w:start w:val="1"/>
      <w:numFmt w:val="bullet"/>
      <w:lvlText w:val=""/>
      <w:lvlJc w:val="left"/>
      <w:pPr>
        <w:ind w:left="4370" w:hanging="360"/>
      </w:pPr>
      <w:rPr>
        <w:rFonts w:ascii="Wingdings" w:hAnsi="Wingdings" w:hint="default"/>
      </w:rPr>
    </w:lvl>
    <w:lvl w:ilvl="6" w:tplc="08090001" w:tentative="1">
      <w:start w:val="1"/>
      <w:numFmt w:val="bullet"/>
      <w:lvlText w:val=""/>
      <w:lvlJc w:val="left"/>
      <w:pPr>
        <w:ind w:left="5090" w:hanging="360"/>
      </w:pPr>
      <w:rPr>
        <w:rFonts w:ascii="Symbol" w:hAnsi="Symbol" w:hint="default"/>
      </w:rPr>
    </w:lvl>
    <w:lvl w:ilvl="7" w:tplc="08090003" w:tentative="1">
      <w:start w:val="1"/>
      <w:numFmt w:val="bullet"/>
      <w:lvlText w:val="o"/>
      <w:lvlJc w:val="left"/>
      <w:pPr>
        <w:ind w:left="5810" w:hanging="360"/>
      </w:pPr>
      <w:rPr>
        <w:rFonts w:ascii="Courier New" w:hAnsi="Courier New" w:cs="Courier New" w:hint="default"/>
      </w:rPr>
    </w:lvl>
    <w:lvl w:ilvl="8" w:tplc="08090005" w:tentative="1">
      <w:start w:val="1"/>
      <w:numFmt w:val="bullet"/>
      <w:lvlText w:val=""/>
      <w:lvlJc w:val="left"/>
      <w:pPr>
        <w:ind w:left="6530" w:hanging="360"/>
      </w:pPr>
      <w:rPr>
        <w:rFonts w:ascii="Wingdings" w:hAnsi="Wingdings" w:hint="default"/>
      </w:rPr>
    </w:lvl>
  </w:abstractNum>
  <w:abstractNum w:abstractNumId="13" w15:restartNumberingAfterBreak="0">
    <w:nsid w:val="558A5FAC"/>
    <w:multiLevelType w:val="hybridMultilevel"/>
    <w:tmpl w:val="BEE605F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594B69E4"/>
    <w:multiLevelType w:val="hybridMultilevel"/>
    <w:tmpl w:val="4D507B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5BEDF857"/>
    <w:multiLevelType w:val="hybridMultilevel"/>
    <w:tmpl w:val="FFFFFFFF"/>
    <w:lvl w:ilvl="0" w:tplc="31025FCE">
      <w:start w:val="1"/>
      <w:numFmt w:val="bullet"/>
      <w:lvlText w:val=""/>
      <w:lvlJc w:val="left"/>
      <w:pPr>
        <w:ind w:left="720" w:hanging="360"/>
      </w:pPr>
      <w:rPr>
        <w:rFonts w:ascii="Symbol" w:hAnsi="Symbol" w:hint="default"/>
      </w:rPr>
    </w:lvl>
    <w:lvl w:ilvl="1" w:tplc="C98239AE">
      <w:start w:val="1"/>
      <w:numFmt w:val="bullet"/>
      <w:lvlText w:val="o"/>
      <w:lvlJc w:val="left"/>
      <w:pPr>
        <w:ind w:left="1440" w:hanging="360"/>
      </w:pPr>
      <w:rPr>
        <w:rFonts w:ascii="Courier New" w:hAnsi="Courier New" w:hint="default"/>
      </w:rPr>
    </w:lvl>
    <w:lvl w:ilvl="2" w:tplc="5BBA6FA2">
      <w:start w:val="1"/>
      <w:numFmt w:val="bullet"/>
      <w:lvlText w:val=""/>
      <w:lvlJc w:val="left"/>
      <w:pPr>
        <w:ind w:left="2160" w:hanging="360"/>
      </w:pPr>
      <w:rPr>
        <w:rFonts w:ascii="Wingdings" w:hAnsi="Wingdings" w:hint="default"/>
      </w:rPr>
    </w:lvl>
    <w:lvl w:ilvl="3" w:tplc="18E09FE0">
      <w:start w:val="1"/>
      <w:numFmt w:val="bullet"/>
      <w:lvlText w:val=""/>
      <w:lvlJc w:val="left"/>
      <w:pPr>
        <w:ind w:left="2880" w:hanging="360"/>
      </w:pPr>
      <w:rPr>
        <w:rFonts w:ascii="Symbol" w:hAnsi="Symbol" w:hint="default"/>
      </w:rPr>
    </w:lvl>
    <w:lvl w:ilvl="4" w:tplc="D2DE30AC">
      <w:start w:val="1"/>
      <w:numFmt w:val="bullet"/>
      <w:lvlText w:val="o"/>
      <w:lvlJc w:val="left"/>
      <w:pPr>
        <w:ind w:left="3600" w:hanging="360"/>
      </w:pPr>
      <w:rPr>
        <w:rFonts w:ascii="Courier New" w:hAnsi="Courier New" w:hint="default"/>
      </w:rPr>
    </w:lvl>
    <w:lvl w:ilvl="5" w:tplc="8864E44E">
      <w:start w:val="1"/>
      <w:numFmt w:val="bullet"/>
      <w:lvlText w:val=""/>
      <w:lvlJc w:val="left"/>
      <w:pPr>
        <w:ind w:left="4320" w:hanging="360"/>
      </w:pPr>
      <w:rPr>
        <w:rFonts w:ascii="Wingdings" w:hAnsi="Wingdings" w:hint="default"/>
      </w:rPr>
    </w:lvl>
    <w:lvl w:ilvl="6" w:tplc="11680D94">
      <w:start w:val="1"/>
      <w:numFmt w:val="bullet"/>
      <w:lvlText w:val=""/>
      <w:lvlJc w:val="left"/>
      <w:pPr>
        <w:ind w:left="5040" w:hanging="360"/>
      </w:pPr>
      <w:rPr>
        <w:rFonts w:ascii="Symbol" w:hAnsi="Symbol" w:hint="default"/>
      </w:rPr>
    </w:lvl>
    <w:lvl w:ilvl="7" w:tplc="25E644DE">
      <w:start w:val="1"/>
      <w:numFmt w:val="bullet"/>
      <w:lvlText w:val="o"/>
      <w:lvlJc w:val="left"/>
      <w:pPr>
        <w:ind w:left="5760" w:hanging="360"/>
      </w:pPr>
      <w:rPr>
        <w:rFonts w:ascii="Courier New" w:hAnsi="Courier New" w:hint="default"/>
      </w:rPr>
    </w:lvl>
    <w:lvl w:ilvl="8" w:tplc="4BB85DB6">
      <w:start w:val="1"/>
      <w:numFmt w:val="bullet"/>
      <w:lvlText w:val=""/>
      <w:lvlJc w:val="left"/>
      <w:pPr>
        <w:ind w:left="6480" w:hanging="360"/>
      </w:pPr>
      <w:rPr>
        <w:rFonts w:ascii="Wingdings" w:hAnsi="Wingdings" w:hint="default"/>
      </w:rPr>
    </w:lvl>
  </w:abstractNum>
  <w:abstractNum w:abstractNumId="16" w15:restartNumberingAfterBreak="0">
    <w:nsid w:val="5F6441A4"/>
    <w:multiLevelType w:val="hybridMultilevel"/>
    <w:tmpl w:val="FFFFFFFF"/>
    <w:lvl w:ilvl="0" w:tplc="C976549C">
      <w:start w:val="1"/>
      <w:numFmt w:val="bullet"/>
      <w:lvlText w:val=""/>
      <w:lvlJc w:val="left"/>
      <w:pPr>
        <w:ind w:left="720" w:hanging="360"/>
      </w:pPr>
      <w:rPr>
        <w:rFonts w:ascii="Symbol" w:hAnsi="Symbol" w:hint="default"/>
      </w:rPr>
    </w:lvl>
    <w:lvl w:ilvl="1" w:tplc="44CE08B4">
      <w:start w:val="1"/>
      <w:numFmt w:val="bullet"/>
      <w:lvlText w:val="o"/>
      <w:lvlJc w:val="left"/>
      <w:pPr>
        <w:ind w:left="1440" w:hanging="360"/>
      </w:pPr>
      <w:rPr>
        <w:rFonts w:ascii="Courier New" w:hAnsi="Courier New" w:hint="default"/>
      </w:rPr>
    </w:lvl>
    <w:lvl w:ilvl="2" w:tplc="60425276">
      <w:start w:val="1"/>
      <w:numFmt w:val="bullet"/>
      <w:lvlText w:val=""/>
      <w:lvlJc w:val="left"/>
      <w:pPr>
        <w:ind w:left="2160" w:hanging="360"/>
      </w:pPr>
      <w:rPr>
        <w:rFonts w:ascii="Wingdings" w:hAnsi="Wingdings" w:hint="default"/>
      </w:rPr>
    </w:lvl>
    <w:lvl w:ilvl="3" w:tplc="01C4F74E">
      <w:start w:val="1"/>
      <w:numFmt w:val="bullet"/>
      <w:lvlText w:val=""/>
      <w:lvlJc w:val="left"/>
      <w:pPr>
        <w:ind w:left="2880" w:hanging="360"/>
      </w:pPr>
      <w:rPr>
        <w:rFonts w:ascii="Symbol" w:hAnsi="Symbol" w:hint="default"/>
      </w:rPr>
    </w:lvl>
    <w:lvl w:ilvl="4" w:tplc="16948F2E">
      <w:start w:val="1"/>
      <w:numFmt w:val="bullet"/>
      <w:lvlText w:val="o"/>
      <w:lvlJc w:val="left"/>
      <w:pPr>
        <w:ind w:left="3600" w:hanging="360"/>
      </w:pPr>
      <w:rPr>
        <w:rFonts w:ascii="Courier New" w:hAnsi="Courier New" w:hint="default"/>
      </w:rPr>
    </w:lvl>
    <w:lvl w:ilvl="5" w:tplc="55E825A8">
      <w:start w:val="1"/>
      <w:numFmt w:val="bullet"/>
      <w:lvlText w:val=""/>
      <w:lvlJc w:val="left"/>
      <w:pPr>
        <w:ind w:left="4320" w:hanging="360"/>
      </w:pPr>
      <w:rPr>
        <w:rFonts w:ascii="Wingdings" w:hAnsi="Wingdings" w:hint="default"/>
      </w:rPr>
    </w:lvl>
    <w:lvl w:ilvl="6" w:tplc="13FAC4F4">
      <w:start w:val="1"/>
      <w:numFmt w:val="bullet"/>
      <w:lvlText w:val=""/>
      <w:lvlJc w:val="left"/>
      <w:pPr>
        <w:ind w:left="5040" w:hanging="360"/>
      </w:pPr>
      <w:rPr>
        <w:rFonts w:ascii="Symbol" w:hAnsi="Symbol" w:hint="default"/>
      </w:rPr>
    </w:lvl>
    <w:lvl w:ilvl="7" w:tplc="3832633E">
      <w:start w:val="1"/>
      <w:numFmt w:val="bullet"/>
      <w:lvlText w:val="o"/>
      <w:lvlJc w:val="left"/>
      <w:pPr>
        <w:ind w:left="5760" w:hanging="360"/>
      </w:pPr>
      <w:rPr>
        <w:rFonts w:ascii="Courier New" w:hAnsi="Courier New" w:hint="default"/>
      </w:rPr>
    </w:lvl>
    <w:lvl w:ilvl="8" w:tplc="B8FC4F34">
      <w:start w:val="1"/>
      <w:numFmt w:val="bullet"/>
      <w:lvlText w:val=""/>
      <w:lvlJc w:val="left"/>
      <w:pPr>
        <w:ind w:left="6480" w:hanging="360"/>
      </w:pPr>
      <w:rPr>
        <w:rFonts w:ascii="Wingdings" w:hAnsi="Wingdings" w:hint="default"/>
      </w:rPr>
    </w:lvl>
  </w:abstractNum>
  <w:abstractNum w:abstractNumId="17" w15:restartNumberingAfterBreak="0">
    <w:nsid w:val="6E922481"/>
    <w:multiLevelType w:val="multilevel"/>
    <w:tmpl w:val="5CAEDC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71A22AF5"/>
    <w:multiLevelType w:val="multilevel"/>
    <w:tmpl w:val="7F3C96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739854B5"/>
    <w:multiLevelType w:val="hybridMultilevel"/>
    <w:tmpl w:val="F1C823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786D77FE"/>
    <w:multiLevelType w:val="hybridMultilevel"/>
    <w:tmpl w:val="FFFFFFFF"/>
    <w:lvl w:ilvl="0" w:tplc="47D65CA2">
      <w:start w:val="1"/>
      <w:numFmt w:val="bullet"/>
      <w:lvlText w:val=""/>
      <w:lvlJc w:val="left"/>
      <w:pPr>
        <w:ind w:left="720" w:hanging="360"/>
      </w:pPr>
      <w:rPr>
        <w:rFonts w:ascii="Symbol" w:hAnsi="Symbol" w:hint="default"/>
      </w:rPr>
    </w:lvl>
    <w:lvl w:ilvl="1" w:tplc="420A0C68">
      <w:start w:val="1"/>
      <w:numFmt w:val="bullet"/>
      <w:lvlText w:val="o"/>
      <w:lvlJc w:val="left"/>
      <w:pPr>
        <w:ind w:left="1440" w:hanging="360"/>
      </w:pPr>
      <w:rPr>
        <w:rFonts w:ascii="Courier New" w:hAnsi="Courier New" w:hint="default"/>
      </w:rPr>
    </w:lvl>
    <w:lvl w:ilvl="2" w:tplc="61B01A76">
      <w:start w:val="1"/>
      <w:numFmt w:val="bullet"/>
      <w:lvlText w:val=""/>
      <w:lvlJc w:val="left"/>
      <w:pPr>
        <w:ind w:left="2160" w:hanging="360"/>
      </w:pPr>
      <w:rPr>
        <w:rFonts w:ascii="Wingdings" w:hAnsi="Wingdings" w:hint="default"/>
      </w:rPr>
    </w:lvl>
    <w:lvl w:ilvl="3" w:tplc="9976D57A">
      <w:start w:val="1"/>
      <w:numFmt w:val="bullet"/>
      <w:lvlText w:val=""/>
      <w:lvlJc w:val="left"/>
      <w:pPr>
        <w:ind w:left="2880" w:hanging="360"/>
      </w:pPr>
      <w:rPr>
        <w:rFonts w:ascii="Symbol" w:hAnsi="Symbol" w:hint="default"/>
      </w:rPr>
    </w:lvl>
    <w:lvl w:ilvl="4" w:tplc="21423794">
      <w:start w:val="1"/>
      <w:numFmt w:val="bullet"/>
      <w:lvlText w:val="o"/>
      <w:lvlJc w:val="left"/>
      <w:pPr>
        <w:ind w:left="3600" w:hanging="360"/>
      </w:pPr>
      <w:rPr>
        <w:rFonts w:ascii="Courier New" w:hAnsi="Courier New" w:hint="default"/>
      </w:rPr>
    </w:lvl>
    <w:lvl w:ilvl="5" w:tplc="A560FDE6">
      <w:start w:val="1"/>
      <w:numFmt w:val="bullet"/>
      <w:lvlText w:val=""/>
      <w:lvlJc w:val="left"/>
      <w:pPr>
        <w:ind w:left="4320" w:hanging="360"/>
      </w:pPr>
      <w:rPr>
        <w:rFonts w:ascii="Wingdings" w:hAnsi="Wingdings" w:hint="default"/>
      </w:rPr>
    </w:lvl>
    <w:lvl w:ilvl="6" w:tplc="15084968">
      <w:start w:val="1"/>
      <w:numFmt w:val="bullet"/>
      <w:lvlText w:val=""/>
      <w:lvlJc w:val="left"/>
      <w:pPr>
        <w:ind w:left="5040" w:hanging="360"/>
      </w:pPr>
      <w:rPr>
        <w:rFonts w:ascii="Symbol" w:hAnsi="Symbol" w:hint="default"/>
      </w:rPr>
    </w:lvl>
    <w:lvl w:ilvl="7" w:tplc="9C923302">
      <w:start w:val="1"/>
      <w:numFmt w:val="bullet"/>
      <w:lvlText w:val="o"/>
      <w:lvlJc w:val="left"/>
      <w:pPr>
        <w:ind w:left="5760" w:hanging="360"/>
      </w:pPr>
      <w:rPr>
        <w:rFonts w:ascii="Courier New" w:hAnsi="Courier New" w:hint="default"/>
      </w:rPr>
    </w:lvl>
    <w:lvl w:ilvl="8" w:tplc="1F36ABF0">
      <w:start w:val="1"/>
      <w:numFmt w:val="bullet"/>
      <w:lvlText w:val=""/>
      <w:lvlJc w:val="left"/>
      <w:pPr>
        <w:ind w:left="6480" w:hanging="360"/>
      </w:pPr>
      <w:rPr>
        <w:rFonts w:ascii="Wingdings" w:hAnsi="Wingdings" w:hint="default"/>
      </w:rPr>
    </w:lvl>
  </w:abstractNum>
  <w:abstractNum w:abstractNumId="21" w15:restartNumberingAfterBreak="0">
    <w:nsid w:val="7B4761D3"/>
    <w:multiLevelType w:val="hybridMultilevel"/>
    <w:tmpl w:val="FFFFFFFF"/>
    <w:lvl w:ilvl="0" w:tplc="80AA97A0">
      <w:start w:val="1"/>
      <w:numFmt w:val="bullet"/>
      <w:lvlText w:val=""/>
      <w:lvlJc w:val="left"/>
      <w:pPr>
        <w:ind w:left="720" w:hanging="360"/>
      </w:pPr>
      <w:rPr>
        <w:rFonts w:ascii="Symbol" w:hAnsi="Symbol" w:hint="default"/>
      </w:rPr>
    </w:lvl>
    <w:lvl w:ilvl="1" w:tplc="7D4C4F94">
      <w:start w:val="1"/>
      <w:numFmt w:val="bullet"/>
      <w:lvlText w:val="o"/>
      <w:lvlJc w:val="left"/>
      <w:pPr>
        <w:ind w:left="1440" w:hanging="360"/>
      </w:pPr>
      <w:rPr>
        <w:rFonts w:ascii="Courier New" w:hAnsi="Courier New" w:hint="default"/>
      </w:rPr>
    </w:lvl>
    <w:lvl w:ilvl="2" w:tplc="33B864BA">
      <w:start w:val="1"/>
      <w:numFmt w:val="bullet"/>
      <w:lvlText w:val=""/>
      <w:lvlJc w:val="left"/>
      <w:pPr>
        <w:ind w:left="2160" w:hanging="360"/>
      </w:pPr>
      <w:rPr>
        <w:rFonts w:ascii="Wingdings" w:hAnsi="Wingdings" w:hint="default"/>
      </w:rPr>
    </w:lvl>
    <w:lvl w:ilvl="3" w:tplc="93743122">
      <w:start w:val="1"/>
      <w:numFmt w:val="bullet"/>
      <w:lvlText w:val=""/>
      <w:lvlJc w:val="left"/>
      <w:pPr>
        <w:ind w:left="2880" w:hanging="360"/>
      </w:pPr>
      <w:rPr>
        <w:rFonts w:ascii="Symbol" w:hAnsi="Symbol" w:hint="default"/>
      </w:rPr>
    </w:lvl>
    <w:lvl w:ilvl="4" w:tplc="712E8FA0">
      <w:start w:val="1"/>
      <w:numFmt w:val="bullet"/>
      <w:lvlText w:val="o"/>
      <w:lvlJc w:val="left"/>
      <w:pPr>
        <w:ind w:left="3600" w:hanging="360"/>
      </w:pPr>
      <w:rPr>
        <w:rFonts w:ascii="Courier New" w:hAnsi="Courier New" w:hint="default"/>
      </w:rPr>
    </w:lvl>
    <w:lvl w:ilvl="5" w:tplc="6AA47A22">
      <w:start w:val="1"/>
      <w:numFmt w:val="bullet"/>
      <w:lvlText w:val=""/>
      <w:lvlJc w:val="left"/>
      <w:pPr>
        <w:ind w:left="4320" w:hanging="360"/>
      </w:pPr>
      <w:rPr>
        <w:rFonts w:ascii="Wingdings" w:hAnsi="Wingdings" w:hint="default"/>
      </w:rPr>
    </w:lvl>
    <w:lvl w:ilvl="6" w:tplc="ECC02B2E">
      <w:start w:val="1"/>
      <w:numFmt w:val="bullet"/>
      <w:lvlText w:val=""/>
      <w:lvlJc w:val="left"/>
      <w:pPr>
        <w:ind w:left="5040" w:hanging="360"/>
      </w:pPr>
      <w:rPr>
        <w:rFonts w:ascii="Symbol" w:hAnsi="Symbol" w:hint="default"/>
      </w:rPr>
    </w:lvl>
    <w:lvl w:ilvl="7" w:tplc="DC30DF54">
      <w:start w:val="1"/>
      <w:numFmt w:val="bullet"/>
      <w:lvlText w:val="o"/>
      <w:lvlJc w:val="left"/>
      <w:pPr>
        <w:ind w:left="5760" w:hanging="360"/>
      </w:pPr>
      <w:rPr>
        <w:rFonts w:ascii="Courier New" w:hAnsi="Courier New" w:hint="default"/>
      </w:rPr>
    </w:lvl>
    <w:lvl w:ilvl="8" w:tplc="2324A880">
      <w:start w:val="1"/>
      <w:numFmt w:val="bullet"/>
      <w:lvlText w:val=""/>
      <w:lvlJc w:val="left"/>
      <w:pPr>
        <w:ind w:left="6480" w:hanging="360"/>
      </w:pPr>
      <w:rPr>
        <w:rFonts w:ascii="Wingdings" w:hAnsi="Wingdings" w:hint="default"/>
      </w:rPr>
    </w:lvl>
  </w:abstractNum>
  <w:abstractNum w:abstractNumId="22" w15:restartNumberingAfterBreak="0">
    <w:nsid w:val="7C547BE8"/>
    <w:multiLevelType w:val="multilevel"/>
    <w:tmpl w:val="853CBC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479304307">
    <w:abstractNumId w:val="3"/>
  </w:num>
  <w:num w:numId="2" w16cid:durableId="1190877567">
    <w:abstractNumId w:val="20"/>
  </w:num>
  <w:num w:numId="3" w16cid:durableId="893547988">
    <w:abstractNumId w:val="16"/>
  </w:num>
  <w:num w:numId="4" w16cid:durableId="697314205">
    <w:abstractNumId w:val="21"/>
  </w:num>
  <w:num w:numId="5" w16cid:durableId="1773470554">
    <w:abstractNumId w:val="15"/>
  </w:num>
  <w:num w:numId="6" w16cid:durableId="1191719855">
    <w:abstractNumId w:val="4"/>
  </w:num>
  <w:num w:numId="7" w16cid:durableId="914705158">
    <w:abstractNumId w:val="13"/>
  </w:num>
  <w:num w:numId="8" w16cid:durableId="934629101">
    <w:abstractNumId w:val="17"/>
  </w:num>
  <w:num w:numId="9" w16cid:durableId="654266217">
    <w:abstractNumId w:val="0"/>
  </w:num>
  <w:num w:numId="10" w16cid:durableId="1781755795">
    <w:abstractNumId w:val="7"/>
  </w:num>
  <w:num w:numId="11" w16cid:durableId="1957828292">
    <w:abstractNumId w:val="5"/>
  </w:num>
  <w:num w:numId="12" w16cid:durableId="387152726">
    <w:abstractNumId w:val="10"/>
  </w:num>
  <w:num w:numId="13" w16cid:durableId="1920362586">
    <w:abstractNumId w:val="18"/>
  </w:num>
  <w:num w:numId="14" w16cid:durableId="620455829">
    <w:abstractNumId w:val="22"/>
  </w:num>
  <w:num w:numId="15" w16cid:durableId="389617097">
    <w:abstractNumId w:val="6"/>
  </w:num>
  <w:num w:numId="16" w16cid:durableId="48387636">
    <w:abstractNumId w:val="9"/>
  </w:num>
  <w:num w:numId="17" w16cid:durableId="1208882674">
    <w:abstractNumId w:val="1"/>
  </w:num>
  <w:num w:numId="18" w16cid:durableId="1551958673">
    <w:abstractNumId w:val="14"/>
  </w:num>
  <w:num w:numId="19" w16cid:durableId="696613871">
    <w:abstractNumId w:val="19"/>
  </w:num>
  <w:num w:numId="20" w16cid:durableId="1097868697">
    <w:abstractNumId w:val="12"/>
  </w:num>
  <w:num w:numId="21" w16cid:durableId="571693444">
    <w:abstractNumId w:val="11"/>
  </w:num>
  <w:num w:numId="22" w16cid:durableId="1897164347">
    <w:abstractNumId w:val="8"/>
  </w:num>
  <w:num w:numId="23" w16cid:durableId="44854806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6"/>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E6E3B"/>
    <w:rsid w:val="000002D2"/>
    <w:rsid w:val="00000CC3"/>
    <w:rsid w:val="000028CC"/>
    <w:rsid w:val="00002F6C"/>
    <w:rsid w:val="000033EF"/>
    <w:rsid w:val="00003979"/>
    <w:rsid w:val="00003AB1"/>
    <w:rsid w:val="00003C17"/>
    <w:rsid w:val="00005C9E"/>
    <w:rsid w:val="00006444"/>
    <w:rsid w:val="00006F89"/>
    <w:rsid w:val="000078A4"/>
    <w:rsid w:val="00007A9C"/>
    <w:rsid w:val="00010E49"/>
    <w:rsid w:val="00012460"/>
    <w:rsid w:val="00012ECD"/>
    <w:rsid w:val="000130CB"/>
    <w:rsid w:val="00014BDD"/>
    <w:rsid w:val="00015837"/>
    <w:rsid w:val="00016FB8"/>
    <w:rsid w:val="00017DA2"/>
    <w:rsid w:val="0002119E"/>
    <w:rsid w:val="000212B1"/>
    <w:rsid w:val="00021C7C"/>
    <w:rsid w:val="00021CE0"/>
    <w:rsid w:val="000221D9"/>
    <w:rsid w:val="00022271"/>
    <w:rsid w:val="000251FF"/>
    <w:rsid w:val="00030705"/>
    <w:rsid w:val="000314A9"/>
    <w:rsid w:val="00031955"/>
    <w:rsid w:val="00031A3D"/>
    <w:rsid w:val="00031B36"/>
    <w:rsid w:val="00031ECF"/>
    <w:rsid w:val="00031F2F"/>
    <w:rsid w:val="00031F4E"/>
    <w:rsid w:val="00033261"/>
    <w:rsid w:val="000349D6"/>
    <w:rsid w:val="000354C6"/>
    <w:rsid w:val="00035B6D"/>
    <w:rsid w:val="00035D1E"/>
    <w:rsid w:val="00037554"/>
    <w:rsid w:val="0003785A"/>
    <w:rsid w:val="00040C4E"/>
    <w:rsid w:val="00041C98"/>
    <w:rsid w:val="00041DCA"/>
    <w:rsid w:val="00043744"/>
    <w:rsid w:val="00043E90"/>
    <w:rsid w:val="00044782"/>
    <w:rsid w:val="00045E94"/>
    <w:rsid w:val="00046257"/>
    <w:rsid w:val="00046E3D"/>
    <w:rsid w:val="0004723B"/>
    <w:rsid w:val="000473C4"/>
    <w:rsid w:val="00050CA0"/>
    <w:rsid w:val="00051674"/>
    <w:rsid w:val="0005210B"/>
    <w:rsid w:val="00052C72"/>
    <w:rsid w:val="00053190"/>
    <w:rsid w:val="000536FC"/>
    <w:rsid w:val="000538FD"/>
    <w:rsid w:val="00053C80"/>
    <w:rsid w:val="00053D51"/>
    <w:rsid w:val="00054511"/>
    <w:rsid w:val="00054927"/>
    <w:rsid w:val="000600FC"/>
    <w:rsid w:val="0006088A"/>
    <w:rsid w:val="00060A97"/>
    <w:rsid w:val="00060F4B"/>
    <w:rsid w:val="000622DD"/>
    <w:rsid w:val="00062571"/>
    <w:rsid w:val="000627DB"/>
    <w:rsid w:val="00063BDB"/>
    <w:rsid w:val="00064285"/>
    <w:rsid w:val="00065FE0"/>
    <w:rsid w:val="00066491"/>
    <w:rsid w:val="00067180"/>
    <w:rsid w:val="000674E0"/>
    <w:rsid w:val="00067A5B"/>
    <w:rsid w:val="00067B44"/>
    <w:rsid w:val="000705B7"/>
    <w:rsid w:val="00070B96"/>
    <w:rsid w:val="000710B5"/>
    <w:rsid w:val="00071494"/>
    <w:rsid w:val="00073ED9"/>
    <w:rsid w:val="000744BD"/>
    <w:rsid w:val="00075B5E"/>
    <w:rsid w:val="000764FD"/>
    <w:rsid w:val="0007736E"/>
    <w:rsid w:val="00077C1C"/>
    <w:rsid w:val="00077EED"/>
    <w:rsid w:val="0008757E"/>
    <w:rsid w:val="00090944"/>
    <w:rsid w:val="00090A4E"/>
    <w:rsid w:val="000918C0"/>
    <w:rsid w:val="00093905"/>
    <w:rsid w:val="00093CEF"/>
    <w:rsid w:val="0009460E"/>
    <w:rsid w:val="0009668B"/>
    <w:rsid w:val="00096895"/>
    <w:rsid w:val="000A18B8"/>
    <w:rsid w:val="000A3E15"/>
    <w:rsid w:val="000A4334"/>
    <w:rsid w:val="000A566D"/>
    <w:rsid w:val="000A58A5"/>
    <w:rsid w:val="000A5AD5"/>
    <w:rsid w:val="000A6270"/>
    <w:rsid w:val="000A6B5F"/>
    <w:rsid w:val="000A7738"/>
    <w:rsid w:val="000A7851"/>
    <w:rsid w:val="000B2F01"/>
    <w:rsid w:val="000B4435"/>
    <w:rsid w:val="000B4951"/>
    <w:rsid w:val="000B501B"/>
    <w:rsid w:val="000B52C0"/>
    <w:rsid w:val="000B5F80"/>
    <w:rsid w:val="000B6E0E"/>
    <w:rsid w:val="000B7940"/>
    <w:rsid w:val="000C09A8"/>
    <w:rsid w:val="000C11C9"/>
    <w:rsid w:val="000C1A33"/>
    <w:rsid w:val="000C1AB0"/>
    <w:rsid w:val="000C271C"/>
    <w:rsid w:val="000C2C15"/>
    <w:rsid w:val="000C3E4E"/>
    <w:rsid w:val="000C40B4"/>
    <w:rsid w:val="000C489D"/>
    <w:rsid w:val="000C564F"/>
    <w:rsid w:val="000C5819"/>
    <w:rsid w:val="000C69B0"/>
    <w:rsid w:val="000C6B98"/>
    <w:rsid w:val="000C6D2A"/>
    <w:rsid w:val="000D0E98"/>
    <w:rsid w:val="000D1055"/>
    <w:rsid w:val="000D1608"/>
    <w:rsid w:val="000D1A5E"/>
    <w:rsid w:val="000D2845"/>
    <w:rsid w:val="000D2EF9"/>
    <w:rsid w:val="000D5763"/>
    <w:rsid w:val="000D6C44"/>
    <w:rsid w:val="000D6D0C"/>
    <w:rsid w:val="000D71E8"/>
    <w:rsid w:val="000D74A9"/>
    <w:rsid w:val="000E13E4"/>
    <w:rsid w:val="000E155B"/>
    <w:rsid w:val="000E212A"/>
    <w:rsid w:val="000E2CA3"/>
    <w:rsid w:val="000E4EBD"/>
    <w:rsid w:val="000E54C0"/>
    <w:rsid w:val="000E6758"/>
    <w:rsid w:val="000E7140"/>
    <w:rsid w:val="000E7D71"/>
    <w:rsid w:val="000F0847"/>
    <w:rsid w:val="000F0ACA"/>
    <w:rsid w:val="000F1AA0"/>
    <w:rsid w:val="000F1BAF"/>
    <w:rsid w:val="000F36B3"/>
    <w:rsid w:val="000F3BA3"/>
    <w:rsid w:val="000F3D87"/>
    <w:rsid w:val="000F3F22"/>
    <w:rsid w:val="000F4539"/>
    <w:rsid w:val="000F45F5"/>
    <w:rsid w:val="000F4711"/>
    <w:rsid w:val="000F524A"/>
    <w:rsid w:val="000F5C0F"/>
    <w:rsid w:val="000F6BC7"/>
    <w:rsid w:val="000F7217"/>
    <w:rsid w:val="000F79FB"/>
    <w:rsid w:val="001001F8"/>
    <w:rsid w:val="001014BD"/>
    <w:rsid w:val="00102001"/>
    <w:rsid w:val="0010446F"/>
    <w:rsid w:val="00104D0B"/>
    <w:rsid w:val="00104DC8"/>
    <w:rsid w:val="001063B7"/>
    <w:rsid w:val="0010678A"/>
    <w:rsid w:val="00107013"/>
    <w:rsid w:val="00107127"/>
    <w:rsid w:val="00107901"/>
    <w:rsid w:val="001105FC"/>
    <w:rsid w:val="0011212F"/>
    <w:rsid w:val="00112939"/>
    <w:rsid w:val="00113769"/>
    <w:rsid w:val="0011589D"/>
    <w:rsid w:val="00116F3A"/>
    <w:rsid w:val="00117304"/>
    <w:rsid w:val="00117CEE"/>
    <w:rsid w:val="0011CB76"/>
    <w:rsid w:val="00120C20"/>
    <w:rsid w:val="00121CAB"/>
    <w:rsid w:val="0012300B"/>
    <w:rsid w:val="00123606"/>
    <w:rsid w:val="00123967"/>
    <w:rsid w:val="001247B6"/>
    <w:rsid w:val="00124DE6"/>
    <w:rsid w:val="0012556B"/>
    <w:rsid w:val="001257BF"/>
    <w:rsid w:val="001274DA"/>
    <w:rsid w:val="001275A0"/>
    <w:rsid w:val="00130BBD"/>
    <w:rsid w:val="00130EC5"/>
    <w:rsid w:val="00132EB4"/>
    <w:rsid w:val="00134E32"/>
    <w:rsid w:val="00135538"/>
    <w:rsid w:val="00136129"/>
    <w:rsid w:val="00136AC6"/>
    <w:rsid w:val="0013775F"/>
    <w:rsid w:val="00137864"/>
    <w:rsid w:val="00137B47"/>
    <w:rsid w:val="00140790"/>
    <w:rsid w:val="00143487"/>
    <w:rsid w:val="00143B90"/>
    <w:rsid w:val="00143DA2"/>
    <w:rsid w:val="0014422C"/>
    <w:rsid w:val="00144B1B"/>
    <w:rsid w:val="001456D5"/>
    <w:rsid w:val="00147772"/>
    <w:rsid w:val="00147DBC"/>
    <w:rsid w:val="00151923"/>
    <w:rsid w:val="001519C1"/>
    <w:rsid w:val="00152224"/>
    <w:rsid w:val="00153EE4"/>
    <w:rsid w:val="001549AD"/>
    <w:rsid w:val="001557AF"/>
    <w:rsid w:val="00155D0F"/>
    <w:rsid w:val="0015693A"/>
    <w:rsid w:val="00157A3C"/>
    <w:rsid w:val="001600EC"/>
    <w:rsid w:val="00161717"/>
    <w:rsid w:val="00163565"/>
    <w:rsid w:val="00163989"/>
    <w:rsid w:val="00163A8B"/>
    <w:rsid w:val="00163A92"/>
    <w:rsid w:val="00163C7E"/>
    <w:rsid w:val="00163C94"/>
    <w:rsid w:val="001645DF"/>
    <w:rsid w:val="00164667"/>
    <w:rsid w:val="00164707"/>
    <w:rsid w:val="0016538A"/>
    <w:rsid w:val="001655B3"/>
    <w:rsid w:val="00165A63"/>
    <w:rsid w:val="00171192"/>
    <w:rsid w:val="0017120C"/>
    <w:rsid w:val="00172058"/>
    <w:rsid w:val="001732A6"/>
    <w:rsid w:val="00173C63"/>
    <w:rsid w:val="00175D47"/>
    <w:rsid w:val="00175E77"/>
    <w:rsid w:val="0017657F"/>
    <w:rsid w:val="001767C0"/>
    <w:rsid w:val="00177DF6"/>
    <w:rsid w:val="00177FDF"/>
    <w:rsid w:val="00180B67"/>
    <w:rsid w:val="001828C2"/>
    <w:rsid w:val="0018352D"/>
    <w:rsid w:val="001835B3"/>
    <w:rsid w:val="00183D3F"/>
    <w:rsid w:val="001855A4"/>
    <w:rsid w:val="001861C6"/>
    <w:rsid w:val="00186CD0"/>
    <w:rsid w:val="00187ED6"/>
    <w:rsid w:val="00190EA3"/>
    <w:rsid w:val="001927FA"/>
    <w:rsid w:val="00192908"/>
    <w:rsid w:val="00193D81"/>
    <w:rsid w:val="00193F2B"/>
    <w:rsid w:val="00194339"/>
    <w:rsid w:val="00194EA2"/>
    <w:rsid w:val="001A0165"/>
    <w:rsid w:val="001A0D3A"/>
    <w:rsid w:val="001A0F10"/>
    <w:rsid w:val="001A1297"/>
    <w:rsid w:val="001A14AA"/>
    <w:rsid w:val="001A1E46"/>
    <w:rsid w:val="001A3427"/>
    <w:rsid w:val="001A3629"/>
    <w:rsid w:val="001A36BF"/>
    <w:rsid w:val="001A6CBD"/>
    <w:rsid w:val="001A7564"/>
    <w:rsid w:val="001A7AFF"/>
    <w:rsid w:val="001B24DB"/>
    <w:rsid w:val="001B27CD"/>
    <w:rsid w:val="001B2F34"/>
    <w:rsid w:val="001B4CD6"/>
    <w:rsid w:val="001B518A"/>
    <w:rsid w:val="001B542A"/>
    <w:rsid w:val="001B6950"/>
    <w:rsid w:val="001B6956"/>
    <w:rsid w:val="001B6C89"/>
    <w:rsid w:val="001B73B2"/>
    <w:rsid w:val="001B7645"/>
    <w:rsid w:val="001B7B40"/>
    <w:rsid w:val="001C00C2"/>
    <w:rsid w:val="001C0401"/>
    <w:rsid w:val="001C0A41"/>
    <w:rsid w:val="001C3B19"/>
    <w:rsid w:val="001C3D7B"/>
    <w:rsid w:val="001C4919"/>
    <w:rsid w:val="001C4E77"/>
    <w:rsid w:val="001C50F5"/>
    <w:rsid w:val="001C62C7"/>
    <w:rsid w:val="001C6386"/>
    <w:rsid w:val="001C6431"/>
    <w:rsid w:val="001C6E31"/>
    <w:rsid w:val="001C744B"/>
    <w:rsid w:val="001C7E0B"/>
    <w:rsid w:val="001D069A"/>
    <w:rsid w:val="001D1527"/>
    <w:rsid w:val="001D485C"/>
    <w:rsid w:val="001D542A"/>
    <w:rsid w:val="001D6B5D"/>
    <w:rsid w:val="001E04D6"/>
    <w:rsid w:val="001E48C1"/>
    <w:rsid w:val="001E4E9C"/>
    <w:rsid w:val="001E56B3"/>
    <w:rsid w:val="001E5CEF"/>
    <w:rsid w:val="001E5F83"/>
    <w:rsid w:val="001E60DB"/>
    <w:rsid w:val="001E74B4"/>
    <w:rsid w:val="001E7C12"/>
    <w:rsid w:val="001F01A2"/>
    <w:rsid w:val="001F0308"/>
    <w:rsid w:val="001F25C5"/>
    <w:rsid w:val="001F3D05"/>
    <w:rsid w:val="001F6FDD"/>
    <w:rsid w:val="002000C0"/>
    <w:rsid w:val="00200D9A"/>
    <w:rsid w:val="002058C1"/>
    <w:rsid w:val="00206744"/>
    <w:rsid w:val="00207F1E"/>
    <w:rsid w:val="0021141F"/>
    <w:rsid w:val="00211B1C"/>
    <w:rsid w:val="00212D11"/>
    <w:rsid w:val="002139D5"/>
    <w:rsid w:val="00215250"/>
    <w:rsid w:val="002170DF"/>
    <w:rsid w:val="002202B8"/>
    <w:rsid w:val="00220C17"/>
    <w:rsid w:val="00222302"/>
    <w:rsid w:val="00222696"/>
    <w:rsid w:val="0022273E"/>
    <w:rsid w:val="0022389B"/>
    <w:rsid w:val="00223F16"/>
    <w:rsid w:val="002262FE"/>
    <w:rsid w:val="00226EE5"/>
    <w:rsid w:val="00227518"/>
    <w:rsid w:val="00230190"/>
    <w:rsid w:val="00230470"/>
    <w:rsid w:val="00232257"/>
    <w:rsid w:val="00232C34"/>
    <w:rsid w:val="00232EC2"/>
    <w:rsid w:val="00237E30"/>
    <w:rsid w:val="00240FE3"/>
    <w:rsid w:val="00241B23"/>
    <w:rsid w:val="0024283B"/>
    <w:rsid w:val="00243CF7"/>
    <w:rsid w:val="00244D68"/>
    <w:rsid w:val="002453BA"/>
    <w:rsid w:val="002467F6"/>
    <w:rsid w:val="00246F11"/>
    <w:rsid w:val="00247C0F"/>
    <w:rsid w:val="00247D5F"/>
    <w:rsid w:val="002517DC"/>
    <w:rsid w:val="00251E4C"/>
    <w:rsid w:val="00252DD9"/>
    <w:rsid w:val="00254176"/>
    <w:rsid w:val="00254371"/>
    <w:rsid w:val="00255721"/>
    <w:rsid w:val="0025705C"/>
    <w:rsid w:val="002617D1"/>
    <w:rsid w:val="002619DD"/>
    <w:rsid w:val="00262C74"/>
    <w:rsid w:val="00262FA7"/>
    <w:rsid w:val="002631B6"/>
    <w:rsid w:val="002651A9"/>
    <w:rsid w:val="00265A0F"/>
    <w:rsid w:val="002660E7"/>
    <w:rsid w:val="0027074D"/>
    <w:rsid w:val="002713AC"/>
    <w:rsid w:val="00272605"/>
    <w:rsid w:val="00273D4E"/>
    <w:rsid w:val="002744A7"/>
    <w:rsid w:val="00274924"/>
    <w:rsid w:val="00276567"/>
    <w:rsid w:val="002769E9"/>
    <w:rsid w:val="002779E5"/>
    <w:rsid w:val="00281A9D"/>
    <w:rsid w:val="002827F6"/>
    <w:rsid w:val="0028473E"/>
    <w:rsid w:val="002852DC"/>
    <w:rsid w:val="0028557D"/>
    <w:rsid w:val="0028632F"/>
    <w:rsid w:val="002905D5"/>
    <w:rsid w:val="00291E8E"/>
    <w:rsid w:val="0029276E"/>
    <w:rsid w:val="00295174"/>
    <w:rsid w:val="00295775"/>
    <w:rsid w:val="00295D58"/>
    <w:rsid w:val="00297AE6"/>
    <w:rsid w:val="002A018D"/>
    <w:rsid w:val="002A048E"/>
    <w:rsid w:val="002A12DA"/>
    <w:rsid w:val="002A177D"/>
    <w:rsid w:val="002A2661"/>
    <w:rsid w:val="002A2DEB"/>
    <w:rsid w:val="002A3543"/>
    <w:rsid w:val="002A40B0"/>
    <w:rsid w:val="002A4CC2"/>
    <w:rsid w:val="002A51AB"/>
    <w:rsid w:val="002A569F"/>
    <w:rsid w:val="002A5B8C"/>
    <w:rsid w:val="002A5DEA"/>
    <w:rsid w:val="002A79F1"/>
    <w:rsid w:val="002A7B61"/>
    <w:rsid w:val="002B18AD"/>
    <w:rsid w:val="002B1925"/>
    <w:rsid w:val="002B195C"/>
    <w:rsid w:val="002B1C29"/>
    <w:rsid w:val="002B1C41"/>
    <w:rsid w:val="002B406E"/>
    <w:rsid w:val="002B5193"/>
    <w:rsid w:val="002B573D"/>
    <w:rsid w:val="002B62C8"/>
    <w:rsid w:val="002B6F4E"/>
    <w:rsid w:val="002B7BF9"/>
    <w:rsid w:val="002C0331"/>
    <w:rsid w:val="002C1196"/>
    <w:rsid w:val="002C1902"/>
    <w:rsid w:val="002C22FD"/>
    <w:rsid w:val="002C5ACA"/>
    <w:rsid w:val="002C6DDE"/>
    <w:rsid w:val="002C7402"/>
    <w:rsid w:val="002C7C76"/>
    <w:rsid w:val="002D1896"/>
    <w:rsid w:val="002D2583"/>
    <w:rsid w:val="002D390F"/>
    <w:rsid w:val="002D3DB8"/>
    <w:rsid w:val="002D5D23"/>
    <w:rsid w:val="002D75BA"/>
    <w:rsid w:val="002D7AA6"/>
    <w:rsid w:val="002D7D05"/>
    <w:rsid w:val="002E0411"/>
    <w:rsid w:val="002E2231"/>
    <w:rsid w:val="002E36A8"/>
    <w:rsid w:val="002E3F5D"/>
    <w:rsid w:val="002E3FC9"/>
    <w:rsid w:val="002E53B5"/>
    <w:rsid w:val="002E572E"/>
    <w:rsid w:val="002E5819"/>
    <w:rsid w:val="002E66E0"/>
    <w:rsid w:val="002E6B90"/>
    <w:rsid w:val="002E6D17"/>
    <w:rsid w:val="002F0911"/>
    <w:rsid w:val="002F1BAE"/>
    <w:rsid w:val="002F2551"/>
    <w:rsid w:val="002F33A0"/>
    <w:rsid w:val="002F3626"/>
    <w:rsid w:val="002F37E3"/>
    <w:rsid w:val="002F3C28"/>
    <w:rsid w:val="002F406B"/>
    <w:rsid w:val="002F4D02"/>
    <w:rsid w:val="002F55F6"/>
    <w:rsid w:val="002F5816"/>
    <w:rsid w:val="002F6298"/>
    <w:rsid w:val="002F6BD6"/>
    <w:rsid w:val="002F6CC9"/>
    <w:rsid w:val="0030398A"/>
    <w:rsid w:val="00303B1D"/>
    <w:rsid w:val="003040A4"/>
    <w:rsid w:val="003056E4"/>
    <w:rsid w:val="00306080"/>
    <w:rsid w:val="003072FF"/>
    <w:rsid w:val="00310838"/>
    <w:rsid w:val="00310D08"/>
    <w:rsid w:val="00311517"/>
    <w:rsid w:val="00312090"/>
    <w:rsid w:val="003133D3"/>
    <w:rsid w:val="00313427"/>
    <w:rsid w:val="003136A5"/>
    <w:rsid w:val="00313C2E"/>
    <w:rsid w:val="00314382"/>
    <w:rsid w:val="003161F3"/>
    <w:rsid w:val="00320817"/>
    <w:rsid w:val="00321184"/>
    <w:rsid w:val="00321C1F"/>
    <w:rsid w:val="0032394D"/>
    <w:rsid w:val="00323C4B"/>
    <w:rsid w:val="003258D9"/>
    <w:rsid w:val="00325EF0"/>
    <w:rsid w:val="00330992"/>
    <w:rsid w:val="0033185B"/>
    <w:rsid w:val="00333E16"/>
    <w:rsid w:val="00334895"/>
    <w:rsid w:val="00334DA3"/>
    <w:rsid w:val="00335FE2"/>
    <w:rsid w:val="00336662"/>
    <w:rsid w:val="003366EE"/>
    <w:rsid w:val="00341400"/>
    <w:rsid w:val="00341715"/>
    <w:rsid w:val="0034238E"/>
    <w:rsid w:val="00342FBD"/>
    <w:rsid w:val="003432E1"/>
    <w:rsid w:val="00343711"/>
    <w:rsid w:val="00344AC4"/>
    <w:rsid w:val="00345C97"/>
    <w:rsid w:val="00346BE2"/>
    <w:rsid w:val="00346E59"/>
    <w:rsid w:val="00347904"/>
    <w:rsid w:val="00347E61"/>
    <w:rsid w:val="0035192B"/>
    <w:rsid w:val="00353A8B"/>
    <w:rsid w:val="00353B06"/>
    <w:rsid w:val="00354C5B"/>
    <w:rsid w:val="00355B31"/>
    <w:rsid w:val="0035747E"/>
    <w:rsid w:val="003575BF"/>
    <w:rsid w:val="00361527"/>
    <w:rsid w:val="00361876"/>
    <w:rsid w:val="00363ADB"/>
    <w:rsid w:val="0036415E"/>
    <w:rsid w:val="00364B10"/>
    <w:rsid w:val="00364C02"/>
    <w:rsid w:val="00364F43"/>
    <w:rsid w:val="0036547F"/>
    <w:rsid w:val="003656BE"/>
    <w:rsid w:val="00365780"/>
    <w:rsid w:val="003705B3"/>
    <w:rsid w:val="00371213"/>
    <w:rsid w:val="003723AC"/>
    <w:rsid w:val="00372E6E"/>
    <w:rsid w:val="00373871"/>
    <w:rsid w:val="00375E72"/>
    <w:rsid w:val="0037671D"/>
    <w:rsid w:val="003773EB"/>
    <w:rsid w:val="0038022C"/>
    <w:rsid w:val="00380B28"/>
    <w:rsid w:val="003813B4"/>
    <w:rsid w:val="00381600"/>
    <w:rsid w:val="00382874"/>
    <w:rsid w:val="00385FB4"/>
    <w:rsid w:val="00386684"/>
    <w:rsid w:val="00386F6A"/>
    <w:rsid w:val="00387DB6"/>
    <w:rsid w:val="003907F4"/>
    <w:rsid w:val="0039188E"/>
    <w:rsid w:val="0039246D"/>
    <w:rsid w:val="003966A6"/>
    <w:rsid w:val="0039710A"/>
    <w:rsid w:val="00397609"/>
    <w:rsid w:val="003A36B0"/>
    <w:rsid w:val="003A4444"/>
    <w:rsid w:val="003A53C9"/>
    <w:rsid w:val="003A610B"/>
    <w:rsid w:val="003B3603"/>
    <w:rsid w:val="003B37EC"/>
    <w:rsid w:val="003B3912"/>
    <w:rsid w:val="003B3FD9"/>
    <w:rsid w:val="003B4666"/>
    <w:rsid w:val="003B5091"/>
    <w:rsid w:val="003B5CE1"/>
    <w:rsid w:val="003B635A"/>
    <w:rsid w:val="003B66BF"/>
    <w:rsid w:val="003B6740"/>
    <w:rsid w:val="003B77E0"/>
    <w:rsid w:val="003B7DEA"/>
    <w:rsid w:val="003C019D"/>
    <w:rsid w:val="003C1662"/>
    <w:rsid w:val="003C328C"/>
    <w:rsid w:val="003C4A9A"/>
    <w:rsid w:val="003C4EF9"/>
    <w:rsid w:val="003C593B"/>
    <w:rsid w:val="003C75E3"/>
    <w:rsid w:val="003C7ABC"/>
    <w:rsid w:val="003C7D67"/>
    <w:rsid w:val="003D0807"/>
    <w:rsid w:val="003D2B37"/>
    <w:rsid w:val="003D2F66"/>
    <w:rsid w:val="003D3B2D"/>
    <w:rsid w:val="003D4B77"/>
    <w:rsid w:val="003D4D34"/>
    <w:rsid w:val="003D4F06"/>
    <w:rsid w:val="003D59E6"/>
    <w:rsid w:val="003D5BE3"/>
    <w:rsid w:val="003D5D5A"/>
    <w:rsid w:val="003D6069"/>
    <w:rsid w:val="003D66BF"/>
    <w:rsid w:val="003D6A73"/>
    <w:rsid w:val="003D7367"/>
    <w:rsid w:val="003E0B82"/>
    <w:rsid w:val="003E2068"/>
    <w:rsid w:val="003E2928"/>
    <w:rsid w:val="003E2F00"/>
    <w:rsid w:val="003E5EF8"/>
    <w:rsid w:val="003E5FE1"/>
    <w:rsid w:val="003E6760"/>
    <w:rsid w:val="003E699A"/>
    <w:rsid w:val="003E751C"/>
    <w:rsid w:val="003E75A8"/>
    <w:rsid w:val="003E7C86"/>
    <w:rsid w:val="003F037E"/>
    <w:rsid w:val="003F0673"/>
    <w:rsid w:val="003F06D9"/>
    <w:rsid w:val="003F0886"/>
    <w:rsid w:val="003F0A1A"/>
    <w:rsid w:val="003F2446"/>
    <w:rsid w:val="003F28C7"/>
    <w:rsid w:val="003F2E86"/>
    <w:rsid w:val="003F3AAA"/>
    <w:rsid w:val="003F6070"/>
    <w:rsid w:val="003F66F4"/>
    <w:rsid w:val="003F6C1C"/>
    <w:rsid w:val="00400E13"/>
    <w:rsid w:val="00401337"/>
    <w:rsid w:val="004018DD"/>
    <w:rsid w:val="00402D21"/>
    <w:rsid w:val="00403104"/>
    <w:rsid w:val="004052BC"/>
    <w:rsid w:val="004054A5"/>
    <w:rsid w:val="004062A4"/>
    <w:rsid w:val="004071E7"/>
    <w:rsid w:val="00411151"/>
    <w:rsid w:val="00411200"/>
    <w:rsid w:val="00413230"/>
    <w:rsid w:val="004152AD"/>
    <w:rsid w:val="00415575"/>
    <w:rsid w:val="004157E3"/>
    <w:rsid w:val="0041599A"/>
    <w:rsid w:val="00416F33"/>
    <w:rsid w:val="0041750A"/>
    <w:rsid w:val="0042215A"/>
    <w:rsid w:val="0042278B"/>
    <w:rsid w:val="00423519"/>
    <w:rsid w:val="004238DB"/>
    <w:rsid w:val="00423A75"/>
    <w:rsid w:val="00423C45"/>
    <w:rsid w:val="00425086"/>
    <w:rsid w:val="0042542A"/>
    <w:rsid w:val="00425EA8"/>
    <w:rsid w:val="0042606C"/>
    <w:rsid w:val="00427920"/>
    <w:rsid w:val="004313F2"/>
    <w:rsid w:val="004353FF"/>
    <w:rsid w:val="004366BB"/>
    <w:rsid w:val="0043708B"/>
    <w:rsid w:val="004402BB"/>
    <w:rsid w:val="00440F8B"/>
    <w:rsid w:val="00441445"/>
    <w:rsid w:val="00443B83"/>
    <w:rsid w:val="00445960"/>
    <w:rsid w:val="00446A1A"/>
    <w:rsid w:val="0044782B"/>
    <w:rsid w:val="00450481"/>
    <w:rsid w:val="004508B5"/>
    <w:rsid w:val="00450CC2"/>
    <w:rsid w:val="00451350"/>
    <w:rsid w:val="0045146F"/>
    <w:rsid w:val="00451B8E"/>
    <w:rsid w:val="00452828"/>
    <w:rsid w:val="00453A9D"/>
    <w:rsid w:val="00455A07"/>
    <w:rsid w:val="0045668B"/>
    <w:rsid w:val="004575AE"/>
    <w:rsid w:val="004577E9"/>
    <w:rsid w:val="00457AC4"/>
    <w:rsid w:val="00457C34"/>
    <w:rsid w:val="004602BF"/>
    <w:rsid w:val="00461066"/>
    <w:rsid w:val="00461EE1"/>
    <w:rsid w:val="00462A03"/>
    <w:rsid w:val="00463433"/>
    <w:rsid w:val="00463B8C"/>
    <w:rsid w:val="004709D4"/>
    <w:rsid w:val="00470A31"/>
    <w:rsid w:val="004723BD"/>
    <w:rsid w:val="00472EEC"/>
    <w:rsid w:val="00473FB5"/>
    <w:rsid w:val="004744D1"/>
    <w:rsid w:val="004749AD"/>
    <w:rsid w:val="00477352"/>
    <w:rsid w:val="00480799"/>
    <w:rsid w:val="00480949"/>
    <w:rsid w:val="004820B5"/>
    <w:rsid w:val="004826B0"/>
    <w:rsid w:val="00482FB3"/>
    <w:rsid w:val="004832BF"/>
    <w:rsid w:val="0048516E"/>
    <w:rsid w:val="00486BB0"/>
    <w:rsid w:val="00486FAD"/>
    <w:rsid w:val="004873C8"/>
    <w:rsid w:val="0049019F"/>
    <w:rsid w:val="004907EF"/>
    <w:rsid w:val="00490A94"/>
    <w:rsid w:val="004916B6"/>
    <w:rsid w:val="004922D7"/>
    <w:rsid w:val="0049322B"/>
    <w:rsid w:val="00493406"/>
    <w:rsid w:val="00493FFE"/>
    <w:rsid w:val="00495190"/>
    <w:rsid w:val="00496F37"/>
    <w:rsid w:val="00497046"/>
    <w:rsid w:val="004A04AF"/>
    <w:rsid w:val="004A0E08"/>
    <w:rsid w:val="004A1F8F"/>
    <w:rsid w:val="004A1FDA"/>
    <w:rsid w:val="004A23EF"/>
    <w:rsid w:val="004A4A8A"/>
    <w:rsid w:val="004A4A96"/>
    <w:rsid w:val="004A4EDF"/>
    <w:rsid w:val="004A620F"/>
    <w:rsid w:val="004A6ACF"/>
    <w:rsid w:val="004B0023"/>
    <w:rsid w:val="004B0348"/>
    <w:rsid w:val="004B0B8A"/>
    <w:rsid w:val="004B1555"/>
    <w:rsid w:val="004B1C62"/>
    <w:rsid w:val="004B270B"/>
    <w:rsid w:val="004B393B"/>
    <w:rsid w:val="004B5241"/>
    <w:rsid w:val="004B567A"/>
    <w:rsid w:val="004B58D8"/>
    <w:rsid w:val="004B6751"/>
    <w:rsid w:val="004B6E3F"/>
    <w:rsid w:val="004B7815"/>
    <w:rsid w:val="004C2C9D"/>
    <w:rsid w:val="004C5C4F"/>
    <w:rsid w:val="004C5E92"/>
    <w:rsid w:val="004C62C8"/>
    <w:rsid w:val="004C6BB8"/>
    <w:rsid w:val="004C6BDC"/>
    <w:rsid w:val="004C7AF5"/>
    <w:rsid w:val="004D084C"/>
    <w:rsid w:val="004D1831"/>
    <w:rsid w:val="004D1FA0"/>
    <w:rsid w:val="004D213B"/>
    <w:rsid w:val="004D4508"/>
    <w:rsid w:val="004D49CB"/>
    <w:rsid w:val="004D573A"/>
    <w:rsid w:val="004D6141"/>
    <w:rsid w:val="004D6399"/>
    <w:rsid w:val="004D6EBD"/>
    <w:rsid w:val="004D71A7"/>
    <w:rsid w:val="004D7C02"/>
    <w:rsid w:val="004D7CBE"/>
    <w:rsid w:val="004E0581"/>
    <w:rsid w:val="004E0DA3"/>
    <w:rsid w:val="004E2294"/>
    <w:rsid w:val="004E27F2"/>
    <w:rsid w:val="004E2A00"/>
    <w:rsid w:val="004E2E0D"/>
    <w:rsid w:val="004E3613"/>
    <w:rsid w:val="004E38A8"/>
    <w:rsid w:val="004E4082"/>
    <w:rsid w:val="004E595E"/>
    <w:rsid w:val="004E5D72"/>
    <w:rsid w:val="004E6F67"/>
    <w:rsid w:val="004E7D1F"/>
    <w:rsid w:val="004F03E5"/>
    <w:rsid w:val="004F2268"/>
    <w:rsid w:val="004F2500"/>
    <w:rsid w:val="004F272C"/>
    <w:rsid w:val="004F3AD4"/>
    <w:rsid w:val="004F493B"/>
    <w:rsid w:val="004F69E9"/>
    <w:rsid w:val="004F6D64"/>
    <w:rsid w:val="004F7C37"/>
    <w:rsid w:val="0050098F"/>
    <w:rsid w:val="00502F5C"/>
    <w:rsid w:val="005036EC"/>
    <w:rsid w:val="00503948"/>
    <w:rsid w:val="005050BD"/>
    <w:rsid w:val="005055C8"/>
    <w:rsid w:val="0050587E"/>
    <w:rsid w:val="005077C2"/>
    <w:rsid w:val="005110E1"/>
    <w:rsid w:val="005113C9"/>
    <w:rsid w:val="00513130"/>
    <w:rsid w:val="0051325A"/>
    <w:rsid w:val="00515380"/>
    <w:rsid w:val="0051573D"/>
    <w:rsid w:val="00516997"/>
    <w:rsid w:val="00516A7A"/>
    <w:rsid w:val="00517D93"/>
    <w:rsid w:val="00520C17"/>
    <w:rsid w:val="00521356"/>
    <w:rsid w:val="00522171"/>
    <w:rsid w:val="00523F85"/>
    <w:rsid w:val="00524AF3"/>
    <w:rsid w:val="0052548D"/>
    <w:rsid w:val="0052686C"/>
    <w:rsid w:val="00526C19"/>
    <w:rsid w:val="00527EA3"/>
    <w:rsid w:val="005304CF"/>
    <w:rsid w:val="0053062E"/>
    <w:rsid w:val="0053070B"/>
    <w:rsid w:val="00530BCE"/>
    <w:rsid w:val="005316A6"/>
    <w:rsid w:val="00532C1D"/>
    <w:rsid w:val="00532ECC"/>
    <w:rsid w:val="00533596"/>
    <w:rsid w:val="005347C4"/>
    <w:rsid w:val="00534930"/>
    <w:rsid w:val="00535CFF"/>
    <w:rsid w:val="00536695"/>
    <w:rsid w:val="00536888"/>
    <w:rsid w:val="005371AD"/>
    <w:rsid w:val="005375E7"/>
    <w:rsid w:val="00537D32"/>
    <w:rsid w:val="00540707"/>
    <w:rsid w:val="005415E8"/>
    <w:rsid w:val="00542005"/>
    <w:rsid w:val="005423EB"/>
    <w:rsid w:val="00542810"/>
    <w:rsid w:val="00544DC3"/>
    <w:rsid w:val="005452B8"/>
    <w:rsid w:val="00545A83"/>
    <w:rsid w:val="00545CFE"/>
    <w:rsid w:val="0054758D"/>
    <w:rsid w:val="0055063A"/>
    <w:rsid w:val="005516C4"/>
    <w:rsid w:val="00554400"/>
    <w:rsid w:val="005547FE"/>
    <w:rsid w:val="00555ED3"/>
    <w:rsid w:val="00556A0A"/>
    <w:rsid w:val="00560CDB"/>
    <w:rsid w:val="005610A7"/>
    <w:rsid w:val="005615DF"/>
    <w:rsid w:val="0056192C"/>
    <w:rsid w:val="00562819"/>
    <w:rsid w:val="00562993"/>
    <w:rsid w:val="00565717"/>
    <w:rsid w:val="00565BCF"/>
    <w:rsid w:val="00565CAD"/>
    <w:rsid w:val="00565CBD"/>
    <w:rsid w:val="005670AD"/>
    <w:rsid w:val="00567FAB"/>
    <w:rsid w:val="00570319"/>
    <w:rsid w:val="005703C3"/>
    <w:rsid w:val="00570B1C"/>
    <w:rsid w:val="005711F6"/>
    <w:rsid w:val="00571D9D"/>
    <w:rsid w:val="00572033"/>
    <w:rsid w:val="005723F0"/>
    <w:rsid w:val="005724F8"/>
    <w:rsid w:val="00573061"/>
    <w:rsid w:val="005735FB"/>
    <w:rsid w:val="00573864"/>
    <w:rsid w:val="00575F8D"/>
    <w:rsid w:val="0057648B"/>
    <w:rsid w:val="00576C70"/>
    <w:rsid w:val="00577702"/>
    <w:rsid w:val="00577E29"/>
    <w:rsid w:val="00581764"/>
    <w:rsid w:val="005817D1"/>
    <w:rsid w:val="00581FDC"/>
    <w:rsid w:val="00582904"/>
    <w:rsid w:val="005838E7"/>
    <w:rsid w:val="00583B97"/>
    <w:rsid w:val="00585A9C"/>
    <w:rsid w:val="005874E7"/>
    <w:rsid w:val="00587C29"/>
    <w:rsid w:val="00590DF9"/>
    <w:rsid w:val="00590FFA"/>
    <w:rsid w:val="00591AB9"/>
    <w:rsid w:val="00591CE9"/>
    <w:rsid w:val="00592973"/>
    <w:rsid w:val="0059305C"/>
    <w:rsid w:val="00593DFB"/>
    <w:rsid w:val="00593EE9"/>
    <w:rsid w:val="00594CD5"/>
    <w:rsid w:val="00594DE6"/>
    <w:rsid w:val="005951E2"/>
    <w:rsid w:val="00596D90"/>
    <w:rsid w:val="005A0776"/>
    <w:rsid w:val="005A0F87"/>
    <w:rsid w:val="005A1158"/>
    <w:rsid w:val="005A13CF"/>
    <w:rsid w:val="005A1700"/>
    <w:rsid w:val="005A5EBA"/>
    <w:rsid w:val="005A7D07"/>
    <w:rsid w:val="005B019F"/>
    <w:rsid w:val="005B13E0"/>
    <w:rsid w:val="005B1CDC"/>
    <w:rsid w:val="005B1D4F"/>
    <w:rsid w:val="005B241B"/>
    <w:rsid w:val="005B4700"/>
    <w:rsid w:val="005B4885"/>
    <w:rsid w:val="005B5F9C"/>
    <w:rsid w:val="005B7E29"/>
    <w:rsid w:val="005B7E82"/>
    <w:rsid w:val="005C043B"/>
    <w:rsid w:val="005C24D6"/>
    <w:rsid w:val="005C2B1F"/>
    <w:rsid w:val="005C3C7F"/>
    <w:rsid w:val="005C401F"/>
    <w:rsid w:val="005C40FB"/>
    <w:rsid w:val="005C4997"/>
    <w:rsid w:val="005C5488"/>
    <w:rsid w:val="005C5DD3"/>
    <w:rsid w:val="005D132E"/>
    <w:rsid w:val="005D17CC"/>
    <w:rsid w:val="005D1D29"/>
    <w:rsid w:val="005D2289"/>
    <w:rsid w:val="005D26BE"/>
    <w:rsid w:val="005D3AE1"/>
    <w:rsid w:val="005D43CD"/>
    <w:rsid w:val="005D4BA4"/>
    <w:rsid w:val="005D4BD5"/>
    <w:rsid w:val="005D62B3"/>
    <w:rsid w:val="005E030E"/>
    <w:rsid w:val="005E0CDF"/>
    <w:rsid w:val="005E22BD"/>
    <w:rsid w:val="005E22EF"/>
    <w:rsid w:val="005E231A"/>
    <w:rsid w:val="005E4440"/>
    <w:rsid w:val="005E47AB"/>
    <w:rsid w:val="005E4AD2"/>
    <w:rsid w:val="005E4B07"/>
    <w:rsid w:val="005E5095"/>
    <w:rsid w:val="005E5EC6"/>
    <w:rsid w:val="005E6E3B"/>
    <w:rsid w:val="005E75F0"/>
    <w:rsid w:val="005E7673"/>
    <w:rsid w:val="005F1E7F"/>
    <w:rsid w:val="005F2883"/>
    <w:rsid w:val="005F4582"/>
    <w:rsid w:val="005F4D98"/>
    <w:rsid w:val="005F6A57"/>
    <w:rsid w:val="005F7333"/>
    <w:rsid w:val="005F7693"/>
    <w:rsid w:val="00600378"/>
    <w:rsid w:val="00601BE6"/>
    <w:rsid w:val="00603617"/>
    <w:rsid w:val="006050C8"/>
    <w:rsid w:val="006051D6"/>
    <w:rsid w:val="00605906"/>
    <w:rsid w:val="00606120"/>
    <w:rsid w:val="006066D3"/>
    <w:rsid w:val="00607B0C"/>
    <w:rsid w:val="00607C73"/>
    <w:rsid w:val="006108E8"/>
    <w:rsid w:val="00611564"/>
    <w:rsid w:val="006115D8"/>
    <w:rsid w:val="00611DD1"/>
    <w:rsid w:val="0061344A"/>
    <w:rsid w:val="00614789"/>
    <w:rsid w:val="006154CA"/>
    <w:rsid w:val="00615FFE"/>
    <w:rsid w:val="006164A7"/>
    <w:rsid w:val="00616741"/>
    <w:rsid w:val="006179E6"/>
    <w:rsid w:val="00617C5F"/>
    <w:rsid w:val="00617F0C"/>
    <w:rsid w:val="00620121"/>
    <w:rsid w:val="006228FA"/>
    <w:rsid w:val="00623147"/>
    <w:rsid w:val="00624129"/>
    <w:rsid w:val="00625E8F"/>
    <w:rsid w:val="00626111"/>
    <w:rsid w:val="00627900"/>
    <w:rsid w:val="00627C4B"/>
    <w:rsid w:val="00630F59"/>
    <w:rsid w:val="0063152A"/>
    <w:rsid w:val="006323CD"/>
    <w:rsid w:val="00632692"/>
    <w:rsid w:val="00632A4E"/>
    <w:rsid w:val="0063349E"/>
    <w:rsid w:val="006339AA"/>
    <w:rsid w:val="00634741"/>
    <w:rsid w:val="00634872"/>
    <w:rsid w:val="006350A5"/>
    <w:rsid w:val="006369E6"/>
    <w:rsid w:val="00636C6B"/>
    <w:rsid w:val="006379D5"/>
    <w:rsid w:val="006401F4"/>
    <w:rsid w:val="00640383"/>
    <w:rsid w:val="0064318C"/>
    <w:rsid w:val="006434BD"/>
    <w:rsid w:val="006439F2"/>
    <w:rsid w:val="00643D1D"/>
    <w:rsid w:val="006451CC"/>
    <w:rsid w:val="0064599B"/>
    <w:rsid w:val="00646DBD"/>
    <w:rsid w:val="00647291"/>
    <w:rsid w:val="00647791"/>
    <w:rsid w:val="00647C4A"/>
    <w:rsid w:val="00647EB4"/>
    <w:rsid w:val="0065016B"/>
    <w:rsid w:val="0065156A"/>
    <w:rsid w:val="006521E9"/>
    <w:rsid w:val="00653B4D"/>
    <w:rsid w:val="00653D66"/>
    <w:rsid w:val="00654CDE"/>
    <w:rsid w:val="00656168"/>
    <w:rsid w:val="006564E7"/>
    <w:rsid w:val="006608BD"/>
    <w:rsid w:val="00662569"/>
    <w:rsid w:val="006635B9"/>
    <w:rsid w:val="00664776"/>
    <w:rsid w:val="0066563F"/>
    <w:rsid w:val="00665903"/>
    <w:rsid w:val="00665B7C"/>
    <w:rsid w:val="006666BF"/>
    <w:rsid w:val="00666E0D"/>
    <w:rsid w:val="00670273"/>
    <w:rsid w:val="00670309"/>
    <w:rsid w:val="00670E34"/>
    <w:rsid w:val="00672711"/>
    <w:rsid w:val="00672BD7"/>
    <w:rsid w:val="00674FB5"/>
    <w:rsid w:val="00676051"/>
    <w:rsid w:val="006760FE"/>
    <w:rsid w:val="0067655A"/>
    <w:rsid w:val="0067690E"/>
    <w:rsid w:val="00677706"/>
    <w:rsid w:val="00683773"/>
    <w:rsid w:val="00683884"/>
    <w:rsid w:val="00683C33"/>
    <w:rsid w:val="00683F30"/>
    <w:rsid w:val="006859EF"/>
    <w:rsid w:val="00687639"/>
    <w:rsid w:val="00687990"/>
    <w:rsid w:val="0069151A"/>
    <w:rsid w:val="006919C5"/>
    <w:rsid w:val="00692F50"/>
    <w:rsid w:val="00693757"/>
    <w:rsid w:val="00693B65"/>
    <w:rsid w:val="00693FD0"/>
    <w:rsid w:val="006965C9"/>
    <w:rsid w:val="00696CCA"/>
    <w:rsid w:val="00697566"/>
    <w:rsid w:val="006A079E"/>
    <w:rsid w:val="006A099F"/>
    <w:rsid w:val="006A16B5"/>
    <w:rsid w:val="006A16CD"/>
    <w:rsid w:val="006A2EA7"/>
    <w:rsid w:val="006A50BA"/>
    <w:rsid w:val="006A7018"/>
    <w:rsid w:val="006B0BEB"/>
    <w:rsid w:val="006B14EE"/>
    <w:rsid w:val="006B229A"/>
    <w:rsid w:val="006B34A9"/>
    <w:rsid w:val="006B3723"/>
    <w:rsid w:val="006B3AC2"/>
    <w:rsid w:val="006B3D7B"/>
    <w:rsid w:val="006B46A5"/>
    <w:rsid w:val="006B56FD"/>
    <w:rsid w:val="006B604F"/>
    <w:rsid w:val="006B7FBD"/>
    <w:rsid w:val="006C14CB"/>
    <w:rsid w:val="006C18CB"/>
    <w:rsid w:val="006C1CDE"/>
    <w:rsid w:val="006C21F3"/>
    <w:rsid w:val="006C226B"/>
    <w:rsid w:val="006C4675"/>
    <w:rsid w:val="006C4B4B"/>
    <w:rsid w:val="006C4B93"/>
    <w:rsid w:val="006C6911"/>
    <w:rsid w:val="006C6CCF"/>
    <w:rsid w:val="006C7509"/>
    <w:rsid w:val="006D01ED"/>
    <w:rsid w:val="006D0D21"/>
    <w:rsid w:val="006D0F05"/>
    <w:rsid w:val="006D1501"/>
    <w:rsid w:val="006D25B2"/>
    <w:rsid w:val="006D3DC2"/>
    <w:rsid w:val="006D3F1A"/>
    <w:rsid w:val="006D42E9"/>
    <w:rsid w:val="006D481E"/>
    <w:rsid w:val="006D55AE"/>
    <w:rsid w:val="006D5729"/>
    <w:rsid w:val="006D5A7C"/>
    <w:rsid w:val="006D7650"/>
    <w:rsid w:val="006E22BF"/>
    <w:rsid w:val="006E31DD"/>
    <w:rsid w:val="006E38E7"/>
    <w:rsid w:val="006E3969"/>
    <w:rsid w:val="006E402B"/>
    <w:rsid w:val="006E5B5D"/>
    <w:rsid w:val="006E6A39"/>
    <w:rsid w:val="006E71A7"/>
    <w:rsid w:val="006E7603"/>
    <w:rsid w:val="006E76F2"/>
    <w:rsid w:val="006E796E"/>
    <w:rsid w:val="006F0613"/>
    <w:rsid w:val="006F0CD2"/>
    <w:rsid w:val="006F0D0E"/>
    <w:rsid w:val="006F24B3"/>
    <w:rsid w:val="006F28FD"/>
    <w:rsid w:val="006F296B"/>
    <w:rsid w:val="006F5C5D"/>
    <w:rsid w:val="006F6488"/>
    <w:rsid w:val="006F7485"/>
    <w:rsid w:val="006F75C7"/>
    <w:rsid w:val="00700309"/>
    <w:rsid w:val="0070040F"/>
    <w:rsid w:val="0070047A"/>
    <w:rsid w:val="007007D1"/>
    <w:rsid w:val="00700C1A"/>
    <w:rsid w:val="00702519"/>
    <w:rsid w:val="00702B46"/>
    <w:rsid w:val="00702E61"/>
    <w:rsid w:val="007033AD"/>
    <w:rsid w:val="007038B5"/>
    <w:rsid w:val="00703DF1"/>
    <w:rsid w:val="0070485B"/>
    <w:rsid w:val="00704C8A"/>
    <w:rsid w:val="00705989"/>
    <w:rsid w:val="0071145E"/>
    <w:rsid w:val="0071200F"/>
    <w:rsid w:val="00713480"/>
    <w:rsid w:val="007140EC"/>
    <w:rsid w:val="00714A12"/>
    <w:rsid w:val="0071634C"/>
    <w:rsid w:val="00717603"/>
    <w:rsid w:val="00720BCD"/>
    <w:rsid w:val="00722A82"/>
    <w:rsid w:val="007239C7"/>
    <w:rsid w:val="00724380"/>
    <w:rsid w:val="00724386"/>
    <w:rsid w:val="00724D3D"/>
    <w:rsid w:val="007254CA"/>
    <w:rsid w:val="00725C8A"/>
    <w:rsid w:val="0072644D"/>
    <w:rsid w:val="00726706"/>
    <w:rsid w:val="00731041"/>
    <w:rsid w:val="00731115"/>
    <w:rsid w:val="0073196B"/>
    <w:rsid w:val="007322A7"/>
    <w:rsid w:val="00732BFE"/>
    <w:rsid w:val="00733486"/>
    <w:rsid w:val="00733C41"/>
    <w:rsid w:val="00734DB4"/>
    <w:rsid w:val="00736348"/>
    <w:rsid w:val="007365A3"/>
    <w:rsid w:val="007366FD"/>
    <w:rsid w:val="00736CA1"/>
    <w:rsid w:val="00737B98"/>
    <w:rsid w:val="00737DF7"/>
    <w:rsid w:val="0074078C"/>
    <w:rsid w:val="0074138D"/>
    <w:rsid w:val="00741F81"/>
    <w:rsid w:val="007433C0"/>
    <w:rsid w:val="00743861"/>
    <w:rsid w:val="0074607D"/>
    <w:rsid w:val="0074793A"/>
    <w:rsid w:val="00750386"/>
    <w:rsid w:val="007506F7"/>
    <w:rsid w:val="00750712"/>
    <w:rsid w:val="00750D16"/>
    <w:rsid w:val="00750EAB"/>
    <w:rsid w:val="00751679"/>
    <w:rsid w:val="00752BB7"/>
    <w:rsid w:val="00752E15"/>
    <w:rsid w:val="00753D99"/>
    <w:rsid w:val="00755321"/>
    <w:rsid w:val="00756654"/>
    <w:rsid w:val="00756E5B"/>
    <w:rsid w:val="00756ED9"/>
    <w:rsid w:val="007570CF"/>
    <w:rsid w:val="00760E40"/>
    <w:rsid w:val="00761B0A"/>
    <w:rsid w:val="00761E22"/>
    <w:rsid w:val="00761E62"/>
    <w:rsid w:val="007628D3"/>
    <w:rsid w:val="00764A00"/>
    <w:rsid w:val="00766413"/>
    <w:rsid w:val="007671CF"/>
    <w:rsid w:val="00770192"/>
    <w:rsid w:val="00770FBB"/>
    <w:rsid w:val="00771977"/>
    <w:rsid w:val="00771C86"/>
    <w:rsid w:val="00771FCD"/>
    <w:rsid w:val="007729CA"/>
    <w:rsid w:val="007736B3"/>
    <w:rsid w:val="00773B88"/>
    <w:rsid w:val="00773E28"/>
    <w:rsid w:val="007744E0"/>
    <w:rsid w:val="00774F29"/>
    <w:rsid w:val="007775A6"/>
    <w:rsid w:val="00777C20"/>
    <w:rsid w:val="00780724"/>
    <w:rsid w:val="00781C50"/>
    <w:rsid w:val="00782EFA"/>
    <w:rsid w:val="00782F42"/>
    <w:rsid w:val="00783C1B"/>
    <w:rsid w:val="00783D15"/>
    <w:rsid w:val="00784581"/>
    <w:rsid w:val="00784B86"/>
    <w:rsid w:val="007860B7"/>
    <w:rsid w:val="0079008A"/>
    <w:rsid w:val="0079110A"/>
    <w:rsid w:val="00794215"/>
    <w:rsid w:val="00794D76"/>
    <w:rsid w:val="00795127"/>
    <w:rsid w:val="00795202"/>
    <w:rsid w:val="007956E4"/>
    <w:rsid w:val="00795E1E"/>
    <w:rsid w:val="00796047"/>
    <w:rsid w:val="0079615F"/>
    <w:rsid w:val="00796690"/>
    <w:rsid w:val="007975D3"/>
    <w:rsid w:val="00797DFB"/>
    <w:rsid w:val="007A0570"/>
    <w:rsid w:val="007A08C3"/>
    <w:rsid w:val="007A337A"/>
    <w:rsid w:val="007A625F"/>
    <w:rsid w:val="007B0C76"/>
    <w:rsid w:val="007B0F2C"/>
    <w:rsid w:val="007B33A7"/>
    <w:rsid w:val="007B55B3"/>
    <w:rsid w:val="007B5619"/>
    <w:rsid w:val="007B60B1"/>
    <w:rsid w:val="007B7CCF"/>
    <w:rsid w:val="007C0B7E"/>
    <w:rsid w:val="007C2CCC"/>
    <w:rsid w:val="007C317B"/>
    <w:rsid w:val="007C3341"/>
    <w:rsid w:val="007C4112"/>
    <w:rsid w:val="007C4376"/>
    <w:rsid w:val="007C4B87"/>
    <w:rsid w:val="007C510B"/>
    <w:rsid w:val="007C55FD"/>
    <w:rsid w:val="007C588B"/>
    <w:rsid w:val="007C6E1A"/>
    <w:rsid w:val="007D03EB"/>
    <w:rsid w:val="007D1496"/>
    <w:rsid w:val="007D15F3"/>
    <w:rsid w:val="007D3968"/>
    <w:rsid w:val="007D3FCF"/>
    <w:rsid w:val="007D4AAF"/>
    <w:rsid w:val="007D6FFA"/>
    <w:rsid w:val="007D7867"/>
    <w:rsid w:val="007E0701"/>
    <w:rsid w:val="007E0CEC"/>
    <w:rsid w:val="007E118D"/>
    <w:rsid w:val="007E11E6"/>
    <w:rsid w:val="007E1449"/>
    <w:rsid w:val="007E14AB"/>
    <w:rsid w:val="007E3570"/>
    <w:rsid w:val="007E5867"/>
    <w:rsid w:val="007E5A11"/>
    <w:rsid w:val="007E5FFF"/>
    <w:rsid w:val="007E6007"/>
    <w:rsid w:val="007E72A1"/>
    <w:rsid w:val="007F1011"/>
    <w:rsid w:val="007F1C85"/>
    <w:rsid w:val="007F2F2B"/>
    <w:rsid w:val="007F3EA8"/>
    <w:rsid w:val="007F4433"/>
    <w:rsid w:val="007F4932"/>
    <w:rsid w:val="007F5747"/>
    <w:rsid w:val="007F584E"/>
    <w:rsid w:val="007F5892"/>
    <w:rsid w:val="007F62BD"/>
    <w:rsid w:val="007F6B2A"/>
    <w:rsid w:val="007F6DCD"/>
    <w:rsid w:val="007F6E7B"/>
    <w:rsid w:val="007F6FDE"/>
    <w:rsid w:val="007F706D"/>
    <w:rsid w:val="007F72AD"/>
    <w:rsid w:val="007F7461"/>
    <w:rsid w:val="007F7B38"/>
    <w:rsid w:val="007F7B3D"/>
    <w:rsid w:val="007F7EBC"/>
    <w:rsid w:val="007F7F90"/>
    <w:rsid w:val="00802722"/>
    <w:rsid w:val="00802BB4"/>
    <w:rsid w:val="00802BE8"/>
    <w:rsid w:val="00803E3B"/>
    <w:rsid w:val="008063D7"/>
    <w:rsid w:val="0080642E"/>
    <w:rsid w:val="00806D40"/>
    <w:rsid w:val="00810368"/>
    <w:rsid w:val="00812654"/>
    <w:rsid w:val="008134CC"/>
    <w:rsid w:val="00813B55"/>
    <w:rsid w:val="00814EEC"/>
    <w:rsid w:val="00814FD6"/>
    <w:rsid w:val="008156DD"/>
    <w:rsid w:val="008177AB"/>
    <w:rsid w:val="00820816"/>
    <w:rsid w:val="00820D97"/>
    <w:rsid w:val="00820F00"/>
    <w:rsid w:val="00821568"/>
    <w:rsid w:val="008225C4"/>
    <w:rsid w:val="008231B4"/>
    <w:rsid w:val="00823412"/>
    <w:rsid w:val="00823463"/>
    <w:rsid w:val="00823481"/>
    <w:rsid w:val="008241DB"/>
    <w:rsid w:val="00824376"/>
    <w:rsid w:val="008245EF"/>
    <w:rsid w:val="00824698"/>
    <w:rsid w:val="00825203"/>
    <w:rsid w:val="00826B88"/>
    <w:rsid w:val="008271A5"/>
    <w:rsid w:val="00830F94"/>
    <w:rsid w:val="0083110E"/>
    <w:rsid w:val="00831DFD"/>
    <w:rsid w:val="00831E64"/>
    <w:rsid w:val="008349CF"/>
    <w:rsid w:val="00834F93"/>
    <w:rsid w:val="00835753"/>
    <w:rsid w:val="00835A66"/>
    <w:rsid w:val="008360A8"/>
    <w:rsid w:val="0083670F"/>
    <w:rsid w:val="008403DC"/>
    <w:rsid w:val="008408C4"/>
    <w:rsid w:val="00842089"/>
    <w:rsid w:val="00842C12"/>
    <w:rsid w:val="00845F2F"/>
    <w:rsid w:val="00846856"/>
    <w:rsid w:val="00847FC1"/>
    <w:rsid w:val="00851D9A"/>
    <w:rsid w:val="0085204C"/>
    <w:rsid w:val="00852701"/>
    <w:rsid w:val="0085336C"/>
    <w:rsid w:val="00854E7B"/>
    <w:rsid w:val="00855FF1"/>
    <w:rsid w:val="008564A0"/>
    <w:rsid w:val="00856AE5"/>
    <w:rsid w:val="00856CDA"/>
    <w:rsid w:val="00857060"/>
    <w:rsid w:val="00860674"/>
    <w:rsid w:val="0086193E"/>
    <w:rsid w:val="00862BA5"/>
    <w:rsid w:val="00866899"/>
    <w:rsid w:val="0086699E"/>
    <w:rsid w:val="00867365"/>
    <w:rsid w:val="00867599"/>
    <w:rsid w:val="00867CB2"/>
    <w:rsid w:val="008701DA"/>
    <w:rsid w:val="008705F2"/>
    <w:rsid w:val="00871E41"/>
    <w:rsid w:val="0087386B"/>
    <w:rsid w:val="0087564E"/>
    <w:rsid w:val="00877C7C"/>
    <w:rsid w:val="00877DC8"/>
    <w:rsid w:val="008803D5"/>
    <w:rsid w:val="00880C79"/>
    <w:rsid w:val="00882469"/>
    <w:rsid w:val="00884C5A"/>
    <w:rsid w:val="00884E9F"/>
    <w:rsid w:val="00884F54"/>
    <w:rsid w:val="00885B2F"/>
    <w:rsid w:val="00887A98"/>
    <w:rsid w:val="00892C9F"/>
    <w:rsid w:val="008936EC"/>
    <w:rsid w:val="00893E90"/>
    <w:rsid w:val="00895122"/>
    <w:rsid w:val="008956BD"/>
    <w:rsid w:val="00895B01"/>
    <w:rsid w:val="00895D58"/>
    <w:rsid w:val="00895FD2"/>
    <w:rsid w:val="00896522"/>
    <w:rsid w:val="00896607"/>
    <w:rsid w:val="008968AA"/>
    <w:rsid w:val="00897D12"/>
    <w:rsid w:val="008A123C"/>
    <w:rsid w:val="008A13FB"/>
    <w:rsid w:val="008A29D5"/>
    <w:rsid w:val="008A352E"/>
    <w:rsid w:val="008A4894"/>
    <w:rsid w:val="008A5379"/>
    <w:rsid w:val="008A5B86"/>
    <w:rsid w:val="008A7252"/>
    <w:rsid w:val="008A7322"/>
    <w:rsid w:val="008A752B"/>
    <w:rsid w:val="008B0786"/>
    <w:rsid w:val="008B11D2"/>
    <w:rsid w:val="008B169A"/>
    <w:rsid w:val="008B2471"/>
    <w:rsid w:val="008B254E"/>
    <w:rsid w:val="008B2EA4"/>
    <w:rsid w:val="008B32DF"/>
    <w:rsid w:val="008B4BF5"/>
    <w:rsid w:val="008C0D13"/>
    <w:rsid w:val="008C13DC"/>
    <w:rsid w:val="008C1606"/>
    <w:rsid w:val="008C1B8F"/>
    <w:rsid w:val="008C36AD"/>
    <w:rsid w:val="008C7372"/>
    <w:rsid w:val="008D04F2"/>
    <w:rsid w:val="008D0A22"/>
    <w:rsid w:val="008D211B"/>
    <w:rsid w:val="008D220D"/>
    <w:rsid w:val="008D291C"/>
    <w:rsid w:val="008D2DD1"/>
    <w:rsid w:val="008D492F"/>
    <w:rsid w:val="008D705C"/>
    <w:rsid w:val="008E0D6A"/>
    <w:rsid w:val="008E2EC7"/>
    <w:rsid w:val="008E5EED"/>
    <w:rsid w:val="008E6833"/>
    <w:rsid w:val="008E7CE7"/>
    <w:rsid w:val="008F01A8"/>
    <w:rsid w:val="008F0A89"/>
    <w:rsid w:val="008F19A9"/>
    <w:rsid w:val="008F298B"/>
    <w:rsid w:val="008F29A6"/>
    <w:rsid w:val="008F4676"/>
    <w:rsid w:val="008F5B5D"/>
    <w:rsid w:val="008F691C"/>
    <w:rsid w:val="008F7201"/>
    <w:rsid w:val="00900C66"/>
    <w:rsid w:val="00903485"/>
    <w:rsid w:val="00903B56"/>
    <w:rsid w:val="00903ECA"/>
    <w:rsid w:val="009041AC"/>
    <w:rsid w:val="00904B24"/>
    <w:rsid w:val="00904D9F"/>
    <w:rsid w:val="009050FB"/>
    <w:rsid w:val="009055EC"/>
    <w:rsid w:val="00906252"/>
    <w:rsid w:val="009063AC"/>
    <w:rsid w:val="0091075A"/>
    <w:rsid w:val="00910A30"/>
    <w:rsid w:val="00911B44"/>
    <w:rsid w:val="00911CF6"/>
    <w:rsid w:val="00911E04"/>
    <w:rsid w:val="00911E31"/>
    <w:rsid w:val="009124B4"/>
    <w:rsid w:val="009127FF"/>
    <w:rsid w:val="00912C38"/>
    <w:rsid w:val="009130DB"/>
    <w:rsid w:val="009135BB"/>
    <w:rsid w:val="009161B2"/>
    <w:rsid w:val="00916667"/>
    <w:rsid w:val="00920156"/>
    <w:rsid w:val="009212B7"/>
    <w:rsid w:val="00921483"/>
    <w:rsid w:val="00921DA6"/>
    <w:rsid w:val="00922194"/>
    <w:rsid w:val="00923020"/>
    <w:rsid w:val="00923256"/>
    <w:rsid w:val="009232AC"/>
    <w:rsid w:val="00923411"/>
    <w:rsid w:val="0092401C"/>
    <w:rsid w:val="009247E5"/>
    <w:rsid w:val="009257EC"/>
    <w:rsid w:val="00925F77"/>
    <w:rsid w:val="00932498"/>
    <w:rsid w:val="009330AF"/>
    <w:rsid w:val="00933EF2"/>
    <w:rsid w:val="009355C1"/>
    <w:rsid w:val="00937308"/>
    <w:rsid w:val="00937839"/>
    <w:rsid w:val="009415FC"/>
    <w:rsid w:val="00941A4E"/>
    <w:rsid w:val="0094296B"/>
    <w:rsid w:val="0094331E"/>
    <w:rsid w:val="009436C8"/>
    <w:rsid w:val="00943C72"/>
    <w:rsid w:val="0094545B"/>
    <w:rsid w:val="009471FB"/>
    <w:rsid w:val="00950225"/>
    <w:rsid w:val="0095108F"/>
    <w:rsid w:val="00951423"/>
    <w:rsid w:val="009514C0"/>
    <w:rsid w:val="00952851"/>
    <w:rsid w:val="00952D3B"/>
    <w:rsid w:val="009533B5"/>
    <w:rsid w:val="00953453"/>
    <w:rsid w:val="009536DB"/>
    <w:rsid w:val="00954523"/>
    <w:rsid w:val="00955BCE"/>
    <w:rsid w:val="00960E55"/>
    <w:rsid w:val="009614C5"/>
    <w:rsid w:val="00961A0D"/>
    <w:rsid w:val="009630BA"/>
    <w:rsid w:val="00964DE1"/>
    <w:rsid w:val="00964E53"/>
    <w:rsid w:val="00965E15"/>
    <w:rsid w:val="00965EFF"/>
    <w:rsid w:val="009661B4"/>
    <w:rsid w:val="009665F4"/>
    <w:rsid w:val="009672B7"/>
    <w:rsid w:val="00967D73"/>
    <w:rsid w:val="0097129F"/>
    <w:rsid w:val="0097222C"/>
    <w:rsid w:val="00972713"/>
    <w:rsid w:val="0097343C"/>
    <w:rsid w:val="00976335"/>
    <w:rsid w:val="00977F7B"/>
    <w:rsid w:val="009814C4"/>
    <w:rsid w:val="009815D6"/>
    <w:rsid w:val="00982A31"/>
    <w:rsid w:val="00983673"/>
    <w:rsid w:val="00983AB6"/>
    <w:rsid w:val="00983E93"/>
    <w:rsid w:val="009859C5"/>
    <w:rsid w:val="0098745D"/>
    <w:rsid w:val="00987744"/>
    <w:rsid w:val="00990EC9"/>
    <w:rsid w:val="0099157F"/>
    <w:rsid w:val="009917E8"/>
    <w:rsid w:val="00992669"/>
    <w:rsid w:val="00995930"/>
    <w:rsid w:val="00996181"/>
    <w:rsid w:val="00996A12"/>
    <w:rsid w:val="00997D7D"/>
    <w:rsid w:val="009A0132"/>
    <w:rsid w:val="009A056B"/>
    <w:rsid w:val="009A3695"/>
    <w:rsid w:val="009A46EA"/>
    <w:rsid w:val="009A596C"/>
    <w:rsid w:val="009A6B92"/>
    <w:rsid w:val="009A6EC4"/>
    <w:rsid w:val="009B0ED7"/>
    <w:rsid w:val="009B13E6"/>
    <w:rsid w:val="009B2D3B"/>
    <w:rsid w:val="009B3698"/>
    <w:rsid w:val="009B3B0E"/>
    <w:rsid w:val="009B3E1D"/>
    <w:rsid w:val="009B4600"/>
    <w:rsid w:val="009B5947"/>
    <w:rsid w:val="009B5AA7"/>
    <w:rsid w:val="009B6458"/>
    <w:rsid w:val="009B655D"/>
    <w:rsid w:val="009B667F"/>
    <w:rsid w:val="009B7C96"/>
    <w:rsid w:val="009B7D24"/>
    <w:rsid w:val="009C013E"/>
    <w:rsid w:val="009C016C"/>
    <w:rsid w:val="009C0199"/>
    <w:rsid w:val="009C252D"/>
    <w:rsid w:val="009C352F"/>
    <w:rsid w:val="009C446F"/>
    <w:rsid w:val="009C46F7"/>
    <w:rsid w:val="009C4CAB"/>
    <w:rsid w:val="009C4E06"/>
    <w:rsid w:val="009C6FE9"/>
    <w:rsid w:val="009C746B"/>
    <w:rsid w:val="009C7543"/>
    <w:rsid w:val="009C7D98"/>
    <w:rsid w:val="009D0EF2"/>
    <w:rsid w:val="009D1448"/>
    <w:rsid w:val="009D1736"/>
    <w:rsid w:val="009D3955"/>
    <w:rsid w:val="009D4616"/>
    <w:rsid w:val="009D5E18"/>
    <w:rsid w:val="009D6424"/>
    <w:rsid w:val="009D7F45"/>
    <w:rsid w:val="009E004D"/>
    <w:rsid w:val="009E09C2"/>
    <w:rsid w:val="009E1108"/>
    <w:rsid w:val="009E13D1"/>
    <w:rsid w:val="009E2148"/>
    <w:rsid w:val="009E32AA"/>
    <w:rsid w:val="009E3DCB"/>
    <w:rsid w:val="009E4313"/>
    <w:rsid w:val="009E5EF3"/>
    <w:rsid w:val="009E6815"/>
    <w:rsid w:val="009E6907"/>
    <w:rsid w:val="009F13F3"/>
    <w:rsid w:val="009F1993"/>
    <w:rsid w:val="009F2349"/>
    <w:rsid w:val="009F26C4"/>
    <w:rsid w:val="009F2DA5"/>
    <w:rsid w:val="009F43D0"/>
    <w:rsid w:val="009F5028"/>
    <w:rsid w:val="009F5810"/>
    <w:rsid w:val="009F6308"/>
    <w:rsid w:val="009F6F62"/>
    <w:rsid w:val="00A00C1C"/>
    <w:rsid w:val="00A00C3F"/>
    <w:rsid w:val="00A04265"/>
    <w:rsid w:val="00A04295"/>
    <w:rsid w:val="00A04E59"/>
    <w:rsid w:val="00A06242"/>
    <w:rsid w:val="00A06960"/>
    <w:rsid w:val="00A07A20"/>
    <w:rsid w:val="00A1164A"/>
    <w:rsid w:val="00A117A5"/>
    <w:rsid w:val="00A1227A"/>
    <w:rsid w:val="00A129A1"/>
    <w:rsid w:val="00A13759"/>
    <w:rsid w:val="00A137F4"/>
    <w:rsid w:val="00A14F49"/>
    <w:rsid w:val="00A15516"/>
    <w:rsid w:val="00A17327"/>
    <w:rsid w:val="00A17BF7"/>
    <w:rsid w:val="00A17C0C"/>
    <w:rsid w:val="00A2072F"/>
    <w:rsid w:val="00A20CE9"/>
    <w:rsid w:val="00A20D49"/>
    <w:rsid w:val="00A20EC0"/>
    <w:rsid w:val="00A216CD"/>
    <w:rsid w:val="00A245E2"/>
    <w:rsid w:val="00A26ECE"/>
    <w:rsid w:val="00A276E5"/>
    <w:rsid w:val="00A308F1"/>
    <w:rsid w:val="00A325E2"/>
    <w:rsid w:val="00A32AD9"/>
    <w:rsid w:val="00A342BE"/>
    <w:rsid w:val="00A347E2"/>
    <w:rsid w:val="00A362E8"/>
    <w:rsid w:val="00A36409"/>
    <w:rsid w:val="00A36F7E"/>
    <w:rsid w:val="00A4048D"/>
    <w:rsid w:val="00A40824"/>
    <w:rsid w:val="00A42D1E"/>
    <w:rsid w:val="00A469F6"/>
    <w:rsid w:val="00A4766E"/>
    <w:rsid w:val="00A47D41"/>
    <w:rsid w:val="00A47E28"/>
    <w:rsid w:val="00A510A1"/>
    <w:rsid w:val="00A52A5B"/>
    <w:rsid w:val="00A530A3"/>
    <w:rsid w:val="00A531F7"/>
    <w:rsid w:val="00A540A2"/>
    <w:rsid w:val="00A5412A"/>
    <w:rsid w:val="00A54C26"/>
    <w:rsid w:val="00A54D4F"/>
    <w:rsid w:val="00A56118"/>
    <w:rsid w:val="00A5EC65"/>
    <w:rsid w:val="00A6211F"/>
    <w:rsid w:val="00A6218A"/>
    <w:rsid w:val="00A62461"/>
    <w:rsid w:val="00A62E8F"/>
    <w:rsid w:val="00A659C4"/>
    <w:rsid w:val="00A65A10"/>
    <w:rsid w:val="00A65BDF"/>
    <w:rsid w:val="00A67001"/>
    <w:rsid w:val="00A6733C"/>
    <w:rsid w:val="00A71A00"/>
    <w:rsid w:val="00A76468"/>
    <w:rsid w:val="00A76580"/>
    <w:rsid w:val="00A77313"/>
    <w:rsid w:val="00A77562"/>
    <w:rsid w:val="00A77844"/>
    <w:rsid w:val="00A808A1"/>
    <w:rsid w:val="00A80B31"/>
    <w:rsid w:val="00A815E1"/>
    <w:rsid w:val="00A81DD4"/>
    <w:rsid w:val="00A824A1"/>
    <w:rsid w:val="00A83574"/>
    <w:rsid w:val="00A84036"/>
    <w:rsid w:val="00A860D4"/>
    <w:rsid w:val="00A877C6"/>
    <w:rsid w:val="00A9073B"/>
    <w:rsid w:val="00A91147"/>
    <w:rsid w:val="00A912AB"/>
    <w:rsid w:val="00A912DF"/>
    <w:rsid w:val="00A91561"/>
    <w:rsid w:val="00A928AA"/>
    <w:rsid w:val="00A94927"/>
    <w:rsid w:val="00A97C30"/>
    <w:rsid w:val="00AA1A99"/>
    <w:rsid w:val="00AA23D9"/>
    <w:rsid w:val="00AA2AD3"/>
    <w:rsid w:val="00AA445F"/>
    <w:rsid w:val="00AA44DC"/>
    <w:rsid w:val="00AA4FD5"/>
    <w:rsid w:val="00AA5183"/>
    <w:rsid w:val="00AA53B0"/>
    <w:rsid w:val="00AA55EF"/>
    <w:rsid w:val="00AA5D00"/>
    <w:rsid w:val="00AA65AB"/>
    <w:rsid w:val="00AA74F7"/>
    <w:rsid w:val="00AB0263"/>
    <w:rsid w:val="00AB0272"/>
    <w:rsid w:val="00AB0477"/>
    <w:rsid w:val="00AB1712"/>
    <w:rsid w:val="00AB1E68"/>
    <w:rsid w:val="00AB2D8C"/>
    <w:rsid w:val="00AB59E7"/>
    <w:rsid w:val="00AB6540"/>
    <w:rsid w:val="00AB73CA"/>
    <w:rsid w:val="00AB74CC"/>
    <w:rsid w:val="00AC0C5C"/>
    <w:rsid w:val="00AC1220"/>
    <w:rsid w:val="00AC2BA9"/>
    <w:rsid w:val="00AC2CBC"/>
    <w:rsid w:val="00AC3E8F"/>
    <w:rsid w:val="00AC4DA3"/>
    <w:rsid w:val="00AC6C77"/>
    <w:rsid w:val="00AC6E22"/>
    <w:rsid w:val="00AD0244"/>
    <w:rsid w:val="00AD2290"/>
    <w:rsid w:val="00AD25AA"/>
    <w:rsid w:val="00AD2673"/>
    <w:rsid w:val="00AD2BF9"/>
    <w:rsid w:val="00AD2F9D"/>
    <w:rsid w:val="00AD3259"/>
    <w:rsid w:val="00AD3C04"/>
    <w:rsid w:val="00AD4CA5"/>
    <w:rsid w:val="00AD5012"/>
    <w:rsid w:val="00AD5BE3"/>
    <w:rsid w:val="00AD6D87"/>
    <w:rsid w:val="00AE016A"/>
    <w:rsid w:val="00AE05B0"/>
    <w:rsid w:val="00AE0764"/>
    <w:rsid w:val="00AE0A1C"/>
    <w:rsid w:val="00AE2270"/>
    <w:rsid w:val="00AE28F5"/>
    <w:rsid w:val="00AE30C8"/>
    <w:rsid w:val="00AE4324"/>
    <w:rsid w:val="00AE4A8D"/>
    <w:rsid w:val="00AE501E"/>
    <w:rsid w:val="00AE6B02"/>
    <w:rsid w:val="00AE6DCB"/>
    <w:rsid w:val="00AE795B"/>
    <w:rsid w:val="00AF003F"/>
    <w:rsid w:val="00AF0C13"/>
    <w:rsid w:val="00AF1794"/>
    <w:rsid w:val="00AF2034"/>
    <w:rsid w:val="00AF23B7"/>
    <w:rsid w:val="00AF5198"/>
    <w:rsid w:val="00AF5B24"/>
    <w:rsid w:val="00AF6CE6"/>
    <w:rsid w:val="00AF6DDD"/>
    <w:rsid w:val="00AF749F"/>
    <w:rsid w:val="00B00969"/>
    <w:rsid w:val="00B01A42"/>
    <w:rsid w:val="00B0294D"/>
    <w:rsid w:val="00B04395"/>
    <w:rsid w:val="00B05BDB"/>
    <w:rsid w:val="00B05E13"/>
    <w:rsid w:val="00B06086"/>
    <w:rsid w:val="00B065CB"/>
    <w:rsid w:val="00B06CD8"/>
    <w:rsid w:val="00B06EF1"/>
    <w:rsid w:val="00B07794"/>
    <w:rsid w:val="00B104BC"/>
    <w:rsid w:val="00B1085C"/>
    <w:rsid w:val="00B10BF6"/>
    <w:rsid w:val="00B10F44"/>
    <w:rsid w:val="00B1324A"/>
    <w:rsid w:val="00B13890"/>
    <w:rsid w:val="00B15515"/>
    <w:rsid w:val="00B15555"/>
    <w:rsid w:val="00B16437"/>
    <w:rsid w:val="00B17A96"/>
    <w:rsid w:val="00B17B7C"/>
    <w:rsid w:val="00B207C2"/>
    <w:rsid w:val="00B20CF6"/>
    <w:rsid w:val="00B20E37"/>
    <w:rsid w:val="00B21548"/>
    <w:rsid w:val="00B21595"/>
    <w:rsid w:val="00B23F56"/>
    <w:rsid w:val="00B24317"/>
    <w:rsid w:val="00B24395"/>
    <w:rsid w:val="00B26120"/>
    <w:rsid w:val="00B26EC5"/>
    <w:rsid w:val="00B2753B"/>
    <w:rsid w:val="00B3025A"/>
    <w:rsid w:val="00B307C2"/>
    <w:rsid w:val="00B31211"/>
    <w:rsid w:val="00B31C31"/>
    <w:rsid w:val="00B321BB"/>
    <w:rsid w:val="00B3323D"/>
    <w:rsid w:val="00B338D1"/>
    <w:rsid w:val="00B34001"/>
    <w:rsid w:val="00B34008"/>
    <w:rsid w:val="00B34ECF"/>
    <w:rsid w:val="00B371A2"/>
    <w:rsid w:val="00B37401"/>
    <w:rsid w:val="00B37626"/>
    <w:rsid w:val="00B3798D"/>
    <w:rsid w:val="00B37CBE"/>
    <w:rsid w:val="00B37F69"/>
    <w:rsid w:val="00B4002E"/>
    <w:rsid w:val="00B40368"/>
    <w:rsid w:val="00B40F73"/>
    <w:rsid w:val="00B4101A"/>
    <w:rsid w:val="00B41247"/>
    <w:rsid w:val="00B41C94"/>
    <w:rsid w:val="00B42427"/>
    <w:rsid w:val="00B4258B"/>
    <w:rsid w:val="00B435BA"/>
    <w:rsid w:val="00B44383"/>
    <w:rsid w:val="00B44CD6"/>
    <w:rsid w:val="00B452C0"/>
    <w:rsid w:val="00B466DF"/>
    <w:rsid w:val="00B4778E"/>
    <w:rsid w:val="00B51093"/>
    <w:rsid w:val="00B51BB9"/>
    <w:rsid w:val="00B53CB3"/>
    <w:rsid w:val="00B54968"/>
    <w:rsid w:val="00B54F67"/>
    <w:rsid w:val="00B557C8"/>
    <w:rsid w:val="00B56A26"/>
    <w:rsid w:val="00B57C58"/>
    <w:rsid w:val="00B612AC"/>
    <w:rsid w:val="00B61984"/>
    <w:rsid w:val="00B63382"/>
    <w:rsid w:val="00B63A84"/>
    <w:rsid w:val="00B63DF1"/>
    <w:rsid w:val="00B65B06"/>
    <w:rsid w:val="00B662CB"/>
    <w:rsid w:val="00B667AC"/>
    <w:rsid w:val="00B66A3E"/>
    <w:rsid w:val="00B67120"/>
    <w:rsid w:val="00B67146"/>
    <w:rsid w:val="00B7087B"/>
    <w:rsid w:val="00B71353"/>
    <w:rsid w:val="00B71C0A"/>
    <w:rsid w:val="00B72FBE"/>
    <w:rsid w:val="00B73117"/>
    <w:rsid w:val="00B7433C"/>
    <w:rsid w:val="00B744AA"/>
    <w:rsid w:val="00B7536D"/>
    <w:rsid w:val="00B75DB9"/>
    <w:rsid w:val="00B75F7D"/>
    <w:rsid w:val="00B80CB9"/>
    <w:rsid w:val="00B80F59"/>
    <w:rsid w:val="00B81B1F"/>
    <w:rsid w:val="00B81B6E"/>
    <w:rsid w:val="00B81D91"/>
    <w:rsid w:val="00B8201F"/>
    <w:rsid w:val="00B822E4"/>
    <w:rsid w:val="00B824C5"/>
    <w:rsid w:val="00B83A27"/>
    <w:rsid w:val="00B84336"/>
    <w:rsid w:val="00B85D0A"/>
    <w:rsid w:val="00B875E8"/>
    <w:rsid w:val="00B87F92"/>
    <w:rsid w:val="00B91800"/>
    <w:rsid w:val="00B91BBA"/>
    <w:rsid w:val="00B94054"/>
    <w:rsid w:val="00B94197"/>
    <w:rsid w:val="00B94E47"/>
    <w:rsid w:val="00B952C7"/>
    <w:rsid w:val="00B9669A"/>
    <w:rsid w:val="00B96F60"/>
    <w:rsid w:val="00B97434"/>
    <w:rsid w:val="00B97458"/>
    <w:rsid w:val="00B978D5"/>
    <w:rsid w:val="00BA1300"/>
    <w:rsid w:val="00BA1462"/>
    <w:rsid w:val="00BA16EB"/>
    <w:rsid w:val="00BA4E1B"/>
    <w:rsid w:val="00BA4F59"/>
    <w:rsid w:val="00BA6221"/>
    <w:rsid w:val="00BA631E"/>
    <w:rsid w:val="00BB01BA"/>
    <w:rsid w:val="00BB0B8B"/>
    <w:rsid w:val="00BB2C0D"/>
    <w:rsid w:val="00BB3589"/>
    <w:rsid w:val="00BB3A26"/>
    <w:rsid w:val="00BB3A3C"/>
    <w:rsid w:val="00BB4B15"/>
    <w:rsid w:val="00BB6016"/>
    <w:rsid w:val="00BB6D33"/>
    <w:rsid w:val="00BB7F8F"/>
    <w:rsid w:val="00BC16B8"/>
    <w:rsid w:val="00BC1DB1"/>
    <w:rsid w:val="00BC2F22"/>
    <w:rsid w:val="00BC3B1A"/>
    <w:rsid w:val="00BC46DD"/>
    <w:rsid w:val="00BC4BB6"/>
    <w:rsid w:val="00BC5BCF"/>
    <w:rsid w:val="00BC6FEE"/>
    <w:rsid w:val="00BD0464"/>
    <w:rsid w:val="00BD18F9"/>
    <w:rsid w:val="00BD1B98"/>
    <w:rsid w:val="00BD1FB5"/>
    <w:rsid w:val="00BD3AFF"/>
    <w:rsid w:val="00BD5D83"/>
    <w:rsid w:val="00BD7311"/>
    <w:rsid w:val="00BE0D1F"/>
    <w:rsid w:val="00BE0F9E"/>
    <w:rsid w:val="00BE15B6"/>
    <w:rsid w:val="00BE219B"/>
    <w:rsid w:val="00BE223D"/>
    <w:rsid w:val="00BE28B9"/>
    <w:rsid w:val="00BE2960"/>
    <w:rsid w:val="00BE31D4"/>
    <w:rsid w:val="00BE54F6"/>
    <w:rsid w:val="00BE7DF9"/>
    <w:rsid w:val="00BF0714"/>
    <w:rsid w:val="00BF0939"/>
    <w:rsid w:val="00BF0A4B"/>
    <w:rsid w:val="00BF1F87"/>
    <w:rsid w:val="00BF26D4"/>
    <w:rsid w:val="00BF3278"/>
    <w:rsid w:val="00BF32D4"/>
    <w:rsid w:val="00BF45AF"/>
    <w:rsid w:val="00BF46DA"/>
    <w:rsid w:val="00BF493A"/>
    <w:rsid w:val="00BF4D32"/>
    <w:rsid w:val="00BF5488"/>
    <w:rsid w:val="00BF619F"/>
    <w:rsid w:val="00BF680E"/>
    <w:rsid w:val="00BF7E24"/>
    <w:rsid w:val="00C01377"/>
    <w:rsid w:val="00C0295A"/>
    <w:rsid w:val="00C05AAC"/>
    <w:rsid w:val="00C05CF7"/>
    <w:rsid w:val="00C0669F"/>
    <w:rsid w:val="00C06706"/>
    <w:rsid w:val="00C07113"/>
    <w:rsid w:val="00C0B163"/>
    <w:rsid w:val="00C1035A"/>
    <w:rsid w:val="00C10DF7"/>
    <w:rsid w:val="00C10EE7"/>
    <w:rsid w:val="00C11172"/>
    <w:rsid w:val="00C112A8"/>
    <w:rsid w:val="00C12001"/>
    <w:rsid w:val="00C12BB4"/>
    <w:rsid w:val="00C13198"/>
    <w:rsid w:val="00C13544"/>
    <w:rsid w:val="00C136A8"/>
    <w:rsid w:val="00C136A9"/>
    <w:rsid w:val="00C14275"/>
    <w:rsid w:val="00C146CB"/>
    <w:rsid w:val="00C1641D"/>
    <w:rsid w:val="00C1648F"/>
    <w:rsid w:val="00C16760"/>
    <w:rsid w:val="00C1750B"/>
    <w:rsid w:val="00C1754E"/>
    <w:rsid w:val="00C179EC"/>
    <w:rsid w:val="00C17CE7"/>
    <w:rsid w:val="00C20023"/>
    <w:rsid w:val="00C206EE"/>
    <w:rsid w:val="00C20884"/>
    <w:rsid w:val="00C22465"/>
    <w:rsid w:val="00C2278E"/>
    <w:rsid w:val="00C249A7"/>
    <w:rsid w:val="00C258F5"/>
    <w:rsid w:val="00C26382"/>
    <w:rsid w:val="00C271A5"/>
    <w:rsid w:val="00C27864"/>
    <w:rsid w:val="00C30806"/>
    <w:rsid w:val="00C3132E"/>
    <w:rsid w:val="00C3167E"/>
    <w:rsid w:val="00C31C13"/>
    <w:rsid w:val="00C33E52"/>
    <w:rsid w:val="00C349AC"/>
    <w:rsid w:val="00C34E90"/>
    <w:rsid w:val="00C35618"/>
    <w:rsid w:val="00C35C94"/>
    <w:rsid w:val="00C37B25"/>
    <w:rsid w:val="00C37BB7"/>
    <w:rsid w:val="00C400A5"/>
    <w:rsid w:val="00C40EF8"/>
    <w:rsid w:val="00C41509"/>
    <w:rsid w:val="00C41D15"/>
    <w:rsid w:val="00C42310"/>
    <w:rsid w:val="00C429D7"/>
    <w:rsid w:val="00C42C6B"/>
    <w:rsid w:val="00C45636"/>
    <w:rsid w:val="00C46EDD"/>
    <w:rsid w:val="00C4704A"/>
    <w:rsid w:val="00C47687"/>
    <w:rsid w:val="00C53290"/>
    <w:rsid w:val="00C53F48"/>
    <w:rsid w:val="00C54A8D"/>
    <w:rsid w:val="00C54EE0"/>
    <w:rsid w:val="00C55025"/>
    <w:rsid w:val="00C55D81"/>
    <w:rsid w:val="00C566D6"/>
    <w:rsid w:val="00C60357"/>
    <w:rsid w:val="00C62664"/>
    <w:rsid w:val="00C6273E"/>
    <w:rsid w:val="00C62ADF"/>
    <w:rsid w:val="00C63C5B"/>
    <w:rsid w:val="00C65D93"/>
    <w:rsid w:val="00C6636C"/>
    <w:rsid w:val="00C66939"/>
    <w:rsid w:val="00C67DD5"/>
    <w:rsid w:val="00C70A79"/>
    <w:rsid w:val="00C721C5"/>
    <w:rsid w:val="00C73576"/>
    <w:rsid w:val="00C73D4B"/>
    <w:rsid w:val="00C74ED8"/>
    <w:rsid w:val="00C75477"/>
    <w:rsid w:val="00C75A52"/>
    <w:rsid w:val="00C76A86"/>
    <w:rsid w:val="00C76ED0"/>
    <w:rsid w:val="00C76FBF"/>
    <w:rsid w:val="00C76FFF"/>
    <w:rsid w:val="00C77635"/>
    <w:rsid w:val="00C80AE0"/>
    <w:rsid w:val="00C80B06"/>
    <w:rsid w:val="00C80EEA"/>
    <w:rsid w:val="00C8125F"/>
    <w:rsid w:val="00C833A9"/>
    <w:rsid w:val="00C83553"/>
    <w:rsid w:val="00C83AC6"/>
    <w:rsid w:val="00C85274"/>
    <w:rsid w:val="00C8623A"/>
    <w:rsid w:val="00C86E94"/>
    <w:rsid w:val="00C9022B"/>
    <w:rsid w:val="00C9025E"/>
    <w:rsid w:val="00C90E24"/>
    <w:rsid w:val="00C91656"/>
    <w:rsid w:val="00C916EE"/>
    <w:rsid w:val="00C925E3"/>
    <w:rsid w:val="00C946EC"/>
    <w:rsid w:val="00C94DE0"/>
    <w:rsid w:val="00C94E25"/>
    <w:rsid w:val="00C97D2D"/>
    <w:rsid w:val="00C9C190"/>
    <w:rsid w:val="00CA0C38"/>
    <w:rsid w:val="00CA0D26"/>
    <w:rsid w:val="00CA1B0D"/>
    <w:rsid w:val="00CA2C23"/>
    <w:rsid w:val="00CA345A"/>
    <w:rsid w:val="00CA5271"/>
    <w:rsid w:val="00CA6C31"/>
    <w:rsid w:val="00CA77D0"/>
    <w:rsid w:val="00CB2338"/>
    <w:rsid w:val="00CB2956"/>
    <w:rsid w:val="00CB4133"/>
    <w:rsid w:val="00CB4E17"/>
    <w:rsid w:val="00CB61D4"/>
    <w:rsid w:val="00CC0D83"/>
    <w:rsid w:val="00CC2E9C"/>
    <w:rsid w:val="00CC41B6"/>
    <w:rsid w:val="00CC599F"/>
    <w:rsid w:val="00CC5B6A"/>
    <w:rsid w:val="00CD06C2"/>
    <w:rsid w:val="00CD0900"/>
    <w:rsid w:val="00CD0FF6"/>
    <w:rsid w:val="00CD0FFF"/>
    <w:rsid w:val="00CD3A30"/>
    <w:rsid w:val="00CD3CE6"/>
    <w:rsid w:val="00CD3FEE"/>
    <w:rsid w:val="00CD41BC"/>
    <w:rsid w:val="00CD45A9"/>
    <w:rsid w:val="00CD4A33"/>
    <w:rsid w:val="00CD5218"/>
    <w:rsid w:val="00CD7996"/>
    <w:rsid w:val="00CE0FC5"/>
    <w:rsid w:val="00CE280B"/>
    <w:rsid w:val="00CE4731"/>
    <w:rsid w:val="00CE4F52"/>
    <w:rsid w:val="00CE5C5E"/>
    <w:rsid w:val="00CE5E2D"/>
    <w:rsid w:val="00CE624A"/>
    <w:rsid w:val="00CE770F"/>
    <w:rsid w:val="00CE7839"/>
    <w:rsid w:val="00CE7F03"/>
    <w:rsid w:val="00CF07B5"/>
    <w:rsid w:val="00CF0A05"/>
    <w:rsid w:val="00CF1593"/>
    <w:rsid w:val="00CF195C"/>
    <w:rsid w:val="00CF2771"/>
    <w:rsid w:val="00CF43AA"/>
    <w:rsid w:val="00CF4E6E"/>
    <w:rsid w:val="00CF7420"/>
    <w:rsid w:val="00CF7B7D"/>
    <w:rsid w:val="00CF7F20"/>
    <w:rsid w:val="00CF7F39"/>
    <w:rsid w:val="00D0025F"/>
    <w:rsid w:val="00D013F8"/>
    <w:rsid w:val="00D021A1"/>
    <w:rsid w:val="00D028B3"/>
    <w:rsid w:val="00D03027"/>
    <w:rsid w:val="00D048B5"/>
    <w:rsid w:val="00D04A62"/>
    <w:rsid w:val="00D06CD6"/>
    <w:rsid w:val="00D0775C"/>
    <w:rsid w:val="00D078BE"/>
    <w:rsid w:val="00D108B5"/>
    <w:rsid w:val="00D10E30"/>
    <w:rsid w:val="00D1330D"/>
    <w:rsid w:val="00D13A68"/>
    <w:rsid w:val="00D14CE7"/>
    <w:rsid w:val="00D155F0"/>
    <w:rsid w:val="00D164E4"/>
    <w:rsid w:val="00D1657F"/>
    <w:rsid w:val="00D16D53"/>
    <w:rsid w:val="00D17B0C"/>
    <w:rsid w:val="00D17B98"/>
    <w:rsid w:val="00D202C6"/>
    <w:rsid w:val="00D20386"/>
    <w:rsid w:val="00D20BB0"/>
    <w:rsid w:val="00D20C99"/>
    <w:rsid w:val="00D20F81"/>
    <w:rsid w:val="00D22245"/>
    <w:rsid w:val="00D22433"/>
    <w:rsid w:val="00D22D1F"/>
    <w:rsid w:val="00D23E1F"/>
    <w:rsid w:val="00D25B87"/>
    <w:rsid w:val="00D25CB4"/>
    <w:rsid w:val="00D25DC4"/>
    <w:rsid w:val="00D2659E"/>
    <w:rsid w:val="00D30DFD"/>
    <w:rsid w:val="00D3141E"/>
    <w:rsid w:val="00D333E7"/>
    <w:rsid w:val="00D33DDE"/>
    <w:rsid w:val="00D3404B"/>
    <w:rsid w:val="00D34333"/>
    <w:rsid w:val="00D343B5"/>
    <w:rsid w:val="00D35EEF"/>
    <w:rsid w:val="00D366FB"/>
    <w:rsid w:val="00D42455"/>
    <w:rsid w:val="00D42484"/>
    <w:rsid w:val="00D429DB"/>
    <w:rsid w:val="00D42E07"/>
    <w:rsid w:val="00D43069"/>
    <w:rsid w:val="00D4377B"/>
    <w:rsid w:val="00D44505"/>
    <w:rsid w:val="00D467E9"/>
    <w:rsid w:val="00D4746F"/>
    <w:rsid w:val="00D507A6"/>
    <w:rsid w:val="00D52726"/>
    <w:rsid w:val="00D52FC7"/>
    <w:rsid w:val="00D530B4"/>
    <w:rsid w:val="00D53B27"/>
    <w:rsid w:val="00D55BB4"/>
    <w:rsid w:val="00D56096"/>
    <w:rsid w:val="00D562A4"/>
    <w:rsid w:val="00D573C4"/>
    <w:rsid w:val="00D610D9"/>
    <w:rsid w:val="00D615AB"/>
    <w:rsid w:val="00D626E9"/>
    <w:rsid w:val="00D628BF"/>
    <w:rsid w:val="00D63221"/>
    <w:rsid w:val="00D64822"/>
    <w:rsid w:val="00D6620B"/>
    <w:rsid w:val="00D66C48"/>
    <w:rsid w:val="00D674E7"/>
    <w:rsid w:val="00D67C1C"/>
    <w:rsid w:val="00D71187"/>
    <w:rsid w:val="00D71A19"/>
    <w:rsid w:val="00D71F1D"/>
    <w:rsid w:val="00D731F4"/>
    <w:rsid w:val="00D750EF"/>
    <w:rsid w:val="00D75E3B"/>
    <w:rsid w:val="00D776C2"/>
    <w:rsid w:val="00D80196"/>
    <w:rsid w:val="00D80839"/>
    <w:rsid w:val="00D80A75"/>
    <w:rsid w:val="00D80BD0"/>
    <w:rsid w:val="00D82AC4"/>
    <w:rsid w:val="00D82F77"/>
    <w:rsid w:val="00D84871"/>
    <w:rsid w:val="00D85A7E"/>
    <w:rsid w:val="00D85BBE"/>
    <w:rsid w:val="00D860D8"/>
    <w:rsid w:val="00D863FD"/>
    <w:rsid w:val="00D86C63"/>
    <w:rsid w:val="00D9006C"/>
    <w:rsid w:val="00D904C2"/>
    <w:rsid w:val="00D91056"/>
    <w:rsid w:val="00D924F7"/>
    <w:rsid w:val="00D92CFD"/>
    <w:rsid w:val="00D93276"/>
    <w:rsid w:val="00D9328F"/>
    <w:rsid w:val="00D943D6"/>
    <w:rsid w:val="00D959AC"/>
    <w:rsid w:val="00D966E2"/>
    <w:rsid w:val="00D96B49"/>
    <w:rsid w:val="00D96CC0"/>
    <w:rsid w:val="00DA077B"/>
    <w:rsid w:val="00DA0C9D"/>
    <w:rsid w:val="00DA10FC"/>
    <w:rsid w:val="00DA16F2"/>
    <w:rsid w:val="00DA1B08"/>
    <w:rsid w:val="00DA25DA"/>
    <w:rsid w:val="00DA28E0"/>
    <w:rsid w:val="00DA2E84"/>
    <w:rsid w:val="00DA305A"/>
    <w:rsid w:val="00DA4079"/>
    <w:rsid w:val="00DA473C"/>
    <w:rsid w:val="00DA5F39"/>
    <w:rsid w:val="00DA617E"/>
    <w:rsid w:val="00DA6C50"/>
    <w:rsid w:val="00DA7CB5"/>
    <w:rsid w:val="00DB0EA9"/>
    <w:rsid w:val="00DB0EB1"/>
    <w:rsid w:val="00DB129F"/>
    <w:rsid w:val="00DB24F2"/>
    <w:rsid w:val="00DB263A"/>
    <w:rsid w:val="00DB319E"/>
    <w:rsid w:val="00DB3302"/>
    <w:rsid w:val="00DB3CFD"/>
    <w:rsid w:val="00DB43AC"/>
    <w:rsid w:val="00DB49D7"/>
    <w:rsid w:val="00DB5C29"/>
    <w:rsid w:val="00DB5CAB"/>
    <w:rsid w:val="00DB5FD5"/>
    <w:rsid w:val="00DB692C"/>
    <w:rsid w:val="00DB6B48"/>
    <w:rsid w:val="00DB6C00"/>
    <w:rsid w:val="00DC11E0"/>
    <w:rsid w:val="00DC23A6"/>
    <w:rsid w:val="00DC254F"/>
    <w:rsid w:val="00DC26FC"/>
    <w:rsid w:val="00DC3DA0"/>
    <w:rsid w:val="00DC410F"/>
    <w:rsid w:val="00DC5740"/>
    <w:rsid w:val="00DC5C8D"/>
    <w:rsid w:val="00DC6C76"/>
    <w:rsid w:val="00DD1EE8"/>
    <w:rsid w:val="00DD2224"/>
    <w:rsid w:val="00DD3547"/>
    <w:rsid w:val="00DD4D87"/>
    <w:rsid w:val="00DD6006"/>
    <w:rsid w:val="00DD6342"/>
    <w:rsid w:val="00DD6B97"/>
    <w:rsid w:val="00DD6CC1"/>
    <w:rsid w:val="00DD7008"/>
    <w:rsid w:val="00DE0D26"/>
    <w:rsid w:val="00DE399F"/>
    <w:rsid w:val="00DE4BEC"/>
    <w:rsid w:val="00DE4CFE"/>
    <w:rsid w:val="00DE4E38"/>
    <w:rsid w:val="00DE5531"/>
    <w:rsid w:val="00DE6555"/>
    <w:rsid w:val="00DE6836"/>
    <w:rsid w:val="00DE6A65"/>
    <w:rsid w:val="00DE707E"/>
    <w:rsid w:val="00DE7231"/>
    <w:rsid w:val="00DE7554"/>
    <w:rsid w:val="00DF1EBE"/>
    <w:rsid w:val="00DF1EF1"/>
    <w:rsid w:val="00DF566B"/>
    <w:rsid w:val="00DF59E8"/>
    <w:rsid w:val="00DF5D19"/>
    <w:rsid w:val="00DF678C"/>
    <w:rsid w:val="00DF7246"/>
    <w:rsid w:val="00DF7E3B"/>
    <w:rsid w:val="00DFB75D"/>
    <w:rsid w:val="00E01276"/>
    <w:rsid w:val="00E01E56"/>
    <w:rsid w:val="00E0324B"/>
    <w:rsid w:val="00E05392"/>
    <w:rsid w:val="00E07862"/>
    <w:rsid w:val="00E1003E"/>
    <w:rsid w:val="00E101CC"/>
    <w:rsid w:val="00E14B02"/>
    <w:rsid w:val="00E14CC7"/>
    <w:rsid w:val="00E14D73"/>
    <w:rsid w:val="00E15250"/>
    <w:rsid w:val="00E16273"/>
    <w:rsid w:val="00E162B3"/>
    <w:rsid w:val="00E17FB7"/>
    <w:rsid w:val="00E20015"/>
    <w:rsid w:val="00E211F4"/>
    <w:rsid w:val="00E22BE1"/>
    <w:rsid w:val="00E2462C"/>
    <w:rsid w:val="00E24D26"/>
    <w:rsid w:val="00E24DDC"/>
    <w:rsid w:val="00E254ED"/>
    <w:rsid w:val="00E259EE"/>
    <w:rsid w:val="00E27E40"/>
    <w:rsid w:val="00E315E1"/>
    <w:rsid w:val="00E32710"/>
    <w:rsid w:val="00E3347E"/>
    <w:rsid w:val="00E334A2"/>
    <w:rsid w:val="00E353D2"/>
    <w:rsid w:val="00E35A8D"/>
    <w:rsid w:val="00E37B01"/>
    <w:rsid w:val="00E40DAE"/>
    <w:rsid w:val="00E41D57"/>
    <w:rsid w:val="00E42659"/>
    <w:rsid w:val="00E42901"/>
    <w:rsid w:val="00E42A4F"/>
    <w:rsid w:val="00E43EF7"/>
    <w:rsid w:val="00E45491"/>
    <w:rsid w:val="00E45869"/>
    <w:rsid w:val="00E45914"/>
    <w:rsid w:val="00E46467"/>
    <w:rsid w:val="00E470FB"/>
    <w:rsid w:val="00E477A3"/>
    <w:rsid w:val="00E47BB6"/>
    <w:rsid w:val="00E47FBB"/>
    <w:rsid w:val="00E47FF9"/>
    <w:rsid w:val="00E50581"/>
    <w:rsid w:val="00E51F55"/>
    <w:rsid w:val="00E537B1"/>
    <w:rsid w:val="00E53DC9"/>
    <w:rsid w:val="00E5422E"/>
    <w:rsid w:val="00E5459B"/>
    <w:rsid w:val="00E54DFD"/>
    <w:rsid w:val="00E55527"/>
    <w:rsid w:val="00E55BFC"/>
    <w:rsid w:val="00E55FC0"/>
    <w:rsid w:val="00E56592"/>
    <w:rsid w:val="00E5739B"/>
    <w:rsid w:val="00E623EC"/>
    <w:rsid w:val="00E63E1A"/>
    <w:rsid w:val="00E65687"/>
    <w:rsid w:val="00E65F2C"/>
    <w:rsid w:val="00E665B0"/>
    <w:rsid w:val="00E666AA"/>
    <w:rsid w:val="00E6733E"/>
    <w:rsid w:val="00E7059B"/>
    <w:rsid w:val="00E71019"/>
    <w:rsid w:val="00E71D77"/>
    <w:rsid w:val="00E72EB0"/>
    <w:rsid w:val="00E737B6"/>
    <w:rsid w:val="00E73A59"/>
    <w:rsid w:val="00E74BB0"/>
    <w:rsid w:val="00E7684E"/>
    <w:rsid w:val="00E818D8"/>
    <w:rsid w:val="00E81954"/>
    <w:rsid w:val="00E827E2"/>
    <w:rsid w:val="00E84B8D"/>
    <w:rsid w:val="00E867A5"/>
    <w:rsid w:val="00E87C02"/>
    <w:rsid w:val="00E91458"/>
    <w:rsid w:val="00E9485C"/>
    <w:rsid w:val="00E95300"/>
    <w:rsid w:val="00E975F6"/>
    <w:rsid w:val="00EA05F6"/>
    <w:rsid w:val="00EA090C"/>
    <w:rsid w:val="00EA1016"/>
    <w:rsid w:val="00EA1113"/>
    <w:rsid w:val="00EA50EB"/>
    <w:rsid w:val="00EA524C"/>
    <w:rsid w:val="00EA5555"/>
    <w:rsid w:val="00EA5C5A"/>
    <w:rsid w:val="00EA5E9C"/>
    <w:rsid w:val="00EA61C7"/>
    <w:rsid w:val="00EA6F3A"/>
    <w:rsid w:val="00EA7F74"/>
    <w:rsid w:val="00EB11F7"/>
    <w:rsid w:val="00EB15BF"/>
    <w:rsid w:val="00EB3C12"/>
    <w:rsid w:val="00EB4385"/>
    <w:rsid w:val="00EB49E4"/>
    <w:rsid w:val="00EC1098"/>
    <w:rsid w:val="00EC12C1"/>
    <w:rsid w:val="00EC19EA"/>
    <w:rsid w:val="00EC21C7"/>
    <w:rsid w:val="00EC2CF0"/>
    <w:rsid w:val="00EC3868"/>
    <w:rsid w:val="00EC38EF"/>
    <w:rsid w:val="00EC4013"/>
    <w:rsid w:val="00EC4143"/>
    <w:rsid w:val="00EC541B"/>
    <w:rsid w:val="00EC70B5"/>
    <w:rsid w:val="00EC7900"/>
    <w:rsid w:val="00EC7FB6"/>
    <w:rsid w:val="00ED0C51"/>
    <w:rsid w:val="00ED0D8F"/>
    <w:rsid w:val="00ED1167"/>
    <w:rsid w:val="00ED16E0"/>
    <w:rsid w:val="00ED197F"/>
    <w:rsid w:val="00ED1D55"/>
    <w:rsid w:val="00ED3400"/>
    <w:rsid w:val="00ED3D2F"/>
    <w:rsid w:val="00ED4570"/>
    <w:rsid w:val="00ED5E40"/>
    <w:rsid w:val="00ED620F"/>
    <w:rsid w:val="00EE06E5"/>
    <w:rsid w:val="00EE081C"/>
    <w:rsid w:val="00EE1637"/>
    <w:rsid w:val="00EE30B2"/>
    <w:rsid w:val="00EE3E83"/>
    <w:rsid w:val="00EE414A"/>
    <w:rsid w:val="00EE47DA"/>
    <w:rsid w:val="00EE7178"/>
    <w:rsid w:val="00EE7494"/>
    <w:rsid w:val="00EF1004"/>
    <w:rsid w:val="00EF1AAD"/>
    <w:rsid w:val="00EF3A98"/>
    <w:rsid w:val="00EF4374"/>
    <w:rsid w:val="00EF48F0"/>
    <w:rsid w:val="00EF4BC2"/>
    <w:rsid w:val="00EF6C69"/>
    <w:rsid w:val="00EF70EC"/>
    <w:rsid w:val="00EF7489"/>
    <w:rsid w:val="00EF74D2"/>
    <w:rsid w:val="00F00395"/>
    <w:rsid w:val="00F02625"/>
    <w:rsid w:val="00F02C20"/>
    <w:rsid w:val="00F037C0"/>
    <w:rsid w:val="00F039A6"/>
    <w:rsid w:val="00F04296"/>
    <w:rsid w:val="00F04538"/>
    <w:rsid w:val="00F04B9B"/>
    <w:rsid w:val="00F05F03"/>
    <w:rsid w:val="00F1077F"/>
    <w:rsid w:val="00F10792"/>
    <w:rsid w:val="00F124AB"/>
    <w:rsid w:val="00F13939"/>
    <w:rsid w:val="00F13E19"/>
    <w:rsid w:val="00F14C91"/>
    <w:rsid w:val="00F157A6"/>
    <w:rsid w:val="00F157B6"/>
    <w:rsid w:val="00F1597C"/>
    <w:rsid w:val="00F15A67"/>
    <w:rsid w:val="00F17AEA"/>
    <w:rsid w:val="00F21635"/>
    <w:rsid w:val="00F222EE"/>
    <w:rsid w:val="00F22C4A"/>
    <w:rsid w:val="00F23BA4"/>
    <w:rsid w:val="00F24B7E"/>
    <w:rsid w:val="00F267F2"/>
    <w:rsid w:val="00F26A89"/>
    <w:rsid w:val="00F27907"/>
    <w:rsid w:val="00F302F9"/>
    <w:rsid w:val="00F317E6"/>
    <w:rsid w:val="00F31B2A"/>
    <w:rsid w:val="00F32ECF"/>
    <w:rsid w:val="00F32EFE"/>
    <w:rsid w:val="00F34537"/>
    <w:rsid w:val="00F34945"/>
    <w:rsid w:val="00F35AD5"/>
    <w:rsid w:val="00F3600A"/>
    <w:rsid w:val="00F36467"/>
    <w:rsid w:val="00F36E73"/>
    <w:rsid w:val="00F37200"/>
    <w:rsid w:val="00F37B89"/>
    <w:rsid w:val="00F41C9F"/>
    <w:rsid w:val="00F420DB"/>
    <w:rsid w:val="00F44A80"/>
    <w:rsid w:val="00F45C50"/>
    <w:rsid w:val="00F45D64"/>
    <w:rsid w:val="00F4613C"/>
    <w:rsid w:val="00F468EF"/>
    <w:rsid w:val="00F4707F"/>
    <w:rsid w:val="00F4764C"/>
    <w:rsid w:val="00F47A58"/>
    <w:rsid w:val="00F47F6E"/>
    <w:rsid w:val="00F5022D"/>
    <w:rsid w:val="00F5033B"/>
    <w:rsid w:val="00F5388C"/>
    <w:rsid w:val="00F54513"/>
    <w:rsid w:val="00F572F8"/>
    <w:rsid w:val="00F57E11"/>
    <w:rsid w:val="00F61153"/>
    <w:rsid w:val="00F64374"/>
    <w:rsid w:val="00F64941"/>
    <w:rsid w:val="00F6501F"/>
    <w:rsid w:val="00F65048"/>
    <w:rsid w:val="00F67DAA"/>
    <w:rsid w:val="00F70BAD"/>
    <w:rsid w:val="00F71E9C"/>
    <w:rsid w:val="00F71FBB"/>
    <w:rsid w:val="00F72AAD"/>
    <w:rsid w:val="00F73A62"/>
    <w:rsid w:val="00F741B6"/>
    <w:rsid w:val="00F74800"/>
    <w:rsid w:val="00F7663E"/>
    <w:rsid w:val="00F80752"/>
    <w:rsid w:val="00F808E2"/>
    <w:rsid w:val="00F809D2"/>
    <w:rsid w:val="00F80E75"/>
    <w:rsid w:val="00F81AFE"/>
    <w:rsid w:val="00F82A97"/>
    <w:rsid w:val="00F82AD0"/>
    <w:rsid w:val="00F83B04"/>
    <w:rsid w:val="00F84F20"/>
    <w:rsid w:val="00F8538C"/>
    <w:rsid w:val="00F8663A"/>
    <w:rsid w:val="00F907A8"/>
    <w:rsid w:val="00F9087E"/>
    <w:rsid w:val="00F90A22"/>
    <w:rsid w:val="00F92E06"/>
    <w:rsid w:val="00F94531"/>
    <w:rsid w:val="00F94727"/>
    <w:rsid w:val="00F95576"/>
    <w:rsid w:val="00F968C0"/>
    <w:rsid w:val="00FA22CC"/>
    <w:rsid w:val="00FA26FF"/>
    <w:rsid w:val="00FA27A0"/>
    <w:rsid w:val="00FA3220"/>
    <w:rsid w:val="00FA3816"/>
    <w:rsid w:val="00FA5C99"/>
    <w:rsid w:val="00FA628D"/>
    <w:rsid w:val="00FA6673"/>
    <w:rsid w:val="00FA6B35"/>
    <w:rsid w:val="00FA6F59"/>
    <w:rsid w:val="00FA7608"/>
    <w:rsid w:val="00FA7A65"/>
    <w:rsid w:val="00FB0FB4"/>
    <w:rsid w:val="00FB16E4"/>
    <w:rsid w:val="00FB24B4"/>
    <w:rsid w:val="00FB2E11"/>
    <w:rsid w:val="00FB41B4"/>
    <w:rsid w:val="00FB48BA"/>
    <w:rsid w:val="00FB4F74"/>
    <w:rsid w:val="00FB50C2"/>
    <w:rsid w:val="00FB7D82"/>
    <w:rsid w:val="00FB7DFC"/>
    <w:rsid w:val="00FC13DC"/>
    <w:rsid w:val="00FC1F24"/>
    <w:rsid w:val="00FC2AB5"/>
    <w:rsid w:val="00FC3C20"/>
    <w:rsid w:val="00FC45EA"/>
    <w:rsid w:val="00FC62D7"/>
    <w:rsid w:val="00FC6664"/>
    <w:rsid w:val="00FC68E1"/>
    <w:rsid w:val="00FC70B2"/>
    <w:rsid w:val="00FC7C32"/>
    <w:rsid w:val="00FD035A"/>
    <w:rsid w:val="00FD1F4E"/>
    <w:rsid w:val="00FD4078"/>
    <w:rsid w:val="00FD43D4"/>
    <w:rsid w:val="00FD466F"/>
    <w:rsid w:val="00FD499E"/>
    <w:rsid w:val="00FD4EB7"/>
    <w:rsid w:val="00FD56BF"/>
    <w:rsid w:val="00FE0D98"/>
    <w:rsid w:val="00FE1331"/>
    <w:rsid w:val="00FE2589"/>
    <w:rsid w:val="00FE2D6A"/>
    <w:rsid w:val="00FE53A1"/>
    <w:rsid w:val="00FE65DE"/>
    <w:rsid w:val="00FE66C6"/>
    <w:rsid w:val="00FE6AA8"/>
    <w:rsid w:val="00FE7769"/>
    <w:rsid w:val="00FF37A4"/>
    <w:rsid w:val="00FF3E75"/>
    <w:rsid w:val="00FF4972"/>
    <w:rsid w:val="00FF4D77"/>
    <w:rsid w:val="00FF54DE"/>
    <w:rsid w:val="00FF648D"/>
    <w:rsid w:val="00FF6BBE"/>
    <w:rsid w:val="00FF7A78"/>
    <w:rsid w:val="00FF7BCC"/>
    <w:rsid w:val="011E792E"/>
    <w:rsid w:val="017BE390"/>
    <w:rsid w:val="017E804E"/>
    <w:rsid w:val="01A1AB88"/>
    <w:rsid w:val="02D12D7F"/>
    <w:rsid w:val="03DC8029"/>
    <w:rsid w:val="04A01493"/>
    <w:rsid w:val="04D86E98"/>
    <w:rsid w:val="04F84B83"/>
    <w:rsid w:val="04F912B9"/>
    <w:rsid w:val="056CF842"/>
    <w:rsid w:val="05A3F3E9"/>
    <w:rsid w:val="05A9F8EB"/>
    <w:rsid w:val="05F23319"/>
    <w:rsid w:val="060AF8CC"/>
    <w:rsid w:val="068E892B"/>
    <w:rsid w:val="06927A82"/>
    <w:rsid w:val="06A3A174"/>
    <w:rsid w:val="06D33C25"/>
    <w:rsid w:val="06FA5E1A"/>
    <w:rsid w:val="0768AD6A"/>
    <w:rsid w:val="079580AF"/>
    <w:rsid w:val="07AC6B92"/>
    <w:rsid w:val="07B0976E"/>
    <w:rsid w:val="07E52FB1"/>
    <w:rsid w:val="082E1505"/>
    <w:rsid w:val="088AAD38"/>
    <w:rsid w:val="0968C2C7"/>
    <w:rsid w:val="0997D63D"/>
    <w:rsid w:val="0A6E1478"/>
    <w:rsid w:val="0C788FD7"/>
    <w:rsid w:val="0CB248EA"/>
    <w:rsid w:val="0D26BB0F"/>
    <w:rsid w:val="0E7712D5"/>
    <w:rsid w:val="0EB689A6"/>
    <w:rsid w:val="0F786FCF"/>
    <w:rsid w:val="0FBEAB28"/>
    <w:rsid w:val="1013362D"/>
    <w:rsid w:val="1058272C"/>
    <w:rsid w:val="10B56B83"/>
    <w:rsid w:val="10B92BB6"/>
    <w:rsid w:val="115D3C6F"/>
    <w:rsid w:val="11ECCCA7"/>
    <w:rsid w:val="1219631F"/>
    <w:rsid w:val="12F9B6FC"/>
    <w:rsid w:val="13675555"/>
    <w:rsid w:val="138430DD"/>
    <w:rsid w:val="13DCF2FC"/>
    <w:rsid w:val="140E0F2B"/>
    <w:rsid w:val="143ADBD6"/>
    <w:rsid w:val="15328112"/>
    <w:rsid w:val="15D61807"/>
    <w:rsid w:val="15E5CAC5"/>
    <w:rsid w:val="161B60A3"/>
    <w:rsid w:val="164C9F85"/>
    <w:rsid w:val="16A2403F"/>
    <w:rsid w:val="174F6F88"/>
    <w:rsid w:val="1770BF43"/>
    <w:rsid w:val="17B52EB2"/>
    <w:rsid w:val="1839D8A2"/>
    <w:rsid w:val="1881A48C"/>
    <w:rsid w:val="18D7F7B1"/>
    <w:rsid w:val="18E564E6"/>
    <w:rsid w:val="19240FA5"/>
    <w:rsid w:val="194484E0"/>
    <w:rsid w:val="197801CD"/>
    <w:rsid w:val="19F87509"/>
    <w:rsid w:val="1A52FED2"/>
    <w:rsid w:val="1A78E20C"/>
    <w:rsid w:val="1AEEFAAA"/>
    <w:rsid w:val="1B7A0BF0"/>
    <w:rsid w:val="1BAA35A8"/>
    <w:rsid w:val="1BE21BF0"/>
    <w:rsid w:val="1C255811"/>
    <w:rsid w:val="1C2D2FD1"/>
    <w:rsid w:val="1C5553F7"/>
    <w:rsid w:val="1C957DF6"/>
    <w:rsid w:val="1CD57CEF"/>
    <w:rsid w:val="1D0E11AA"/>
    <w:rsid w:val="1D6E6D35"/>
    <w:rsid w:val="1D733F99"/>
    <w:rsid w:val="1EBE60DC"/>
    <w:rsid w:val="1EEA506E"/>
    <w:rsid w:val="1EEE5F7E"/>
    <w:rsid w:val="1F0DE8BE"/>
    <w:rsid w:val="1F45637C"/>
    <w:rsid w:val="1F47CF02"/>
    <w:rsid w:val="1FB06BF5"/>
    <w:rsid w:val="203DA8FD"/>
    <w:rsid w:val="206C8A3B"/>
    <w:rsid w:val="2070CE94"/>
    <w:rsid w:val="20749C41"/>
    <w:rsid w:val="209223E7"/>
    <w:rsid w:val="20AAFA77"/>
    <w:rsid w:val="20ACAD7C"/>
    <w:rsid w:val="2101BF1F"/>
    <w:rsid w:val="2134704B"/>
    <w:rsid w:val="213B9DCE"/>
    <w:rsid w:val="217786E0"/>
    <w:rsid w:val="21894ED8"/>
    <w:rsid w:val="21EF15E3"/>
    <w:rsid w:val="22764A33"/>
    <w:rsid w:val="22925D69"/>
    <w:rsid w:val="22A46795"/>
    <w:rsid w:val="22AE4285"/>
    <w:rsid w:val="22BC4D44"/>
    <w:rsid w:val="236B6961"/>
    <w:rsid w:val="23A57991"/>
    <w:rsid w:val="23A77F24"/>
    <w:rsid w:val="23D4C885"/>
    <w:rsid w:val="23F373A9"/>
    <w:rsid w:val="247EADA5"/>
    <w:rsid w:val="2490A9D8"/>
    <w:rsid w:val="2521042F"/>
    <w:rsid w:val="25333B25"/>
    <w:rsid w:val="255348D3"/>
    <w:rsid w:val="255D0F22"/>
    <w:rsid w:val="255D1865"/>
    <w:rsid w:val="273D0E6C"/>
    <w:rsid w:val="27432B06"/>
    <w:rsid w:val="2796359E"/>
    <w:rsid w:val="29AA8FB7"/>
    <w:rsid w:val="2A0BD747"/>
    <w:rsid w:val="2A6DEF16"/>
    <w:rsid w:val="2A96AFAD"/>
    <w:rsid w:val="2AC493CB"/>
    <w:rsid w:val="2B3D4DEA"/>
    <w:rsid w:val="2B99A9CB"/>
    <w:rsid w:val="2BAA0D90"/>
    <w:rsid w:val="2BD3160A"/>
    <w:rsid w:val="2C4A7A7E"/>
    <w:rsid w:val="2CC71D76"/>
    <w:rsid w:val="2CCE8E40"/>
    <w:rsid w:val="2CEFF1E7"/>
    <w:rsid w:val="2CF9D6D5"/>
    <w:rsid w:val="2D29B6E6"/>
    <w:rsid w:val="2D303E35"/>
    <w:rsid w:val="2D52940B"/>
    <w:rsid w:val="2DC0F733"/>
    <w:rsid w:val="2DE87B19"/>
    <w:rsid w:val="2E311902"/>
    <w:rsid w:val="2F0542AD"/>
    <w:rsid w:val="2F3CC8C8"/>
    <w:rsid w:val="2FCF043D"/>
    <w:rsid w:val="2FCFAEFC"/>
    <w:rsid w:val="307A0C35"/>
    <w:rsid w:val="312AFDC7"/>
    <w:rsid w:val="321A5AA8"/>
    <w:rsid w:val="3225B631"/>
    <w:rsid w:val="3276DB48"/>
    <w:rsid w:val="32A68759"/>
    <w:rsid w:val="32B0E722"/>
    <w:rsid w:val="32DCF0EE"/>
    <w:rsid w:val="32FF9BA5"/>
    <w:rsid w:val="3347337E"/>
    <w:rsid w:val="336A5E07"/>
    <w:rsid w:val="33AB31A9"/>
    <w:rsid w:val="33AD29A6"/>
    <w:rsid w:val="33ADA24E"/>
    <w:rsid w:val="340E10B1"/>
    <w:rsid w:val="346C34A3"/>
    <w:rsid w:val="34996BC7"/>
    <w:rsid w:val="34AA6E43"/>
    <w:rsid w:val="34BC09A4"/>
    <w:rsid w:val="34F391D0"/>
    <w:rsid w:val="3581099A"/>
    <w:rsid w:val="35B10699"/>
    <w:rsid w:val="35C4FA9D"/>
    <w:rsid w:val="36708374"/>
    <w:rsid w:val="36984BC1"/>
    <w:rsid w:val="36E373CB"/>
    <w:rsid w:val="36FB9D64"/>
    <w:rsid w:val="37C1F4F5"/>
    <w:rsid w:val="37C8C70A"/>
    <w:rsid w:val="383A278E"/>
    <w:rsid w:val="3854DB0B"/>
    <w:rsid w:val="385FE98A"/>
    <w:rsid w:val="3878282E"/>
    <w:rsid w:val="388726CF"/>
    <w:rsid w:val="38CEDE62"/>
    <w:rsid w:val="38EE6D43"/>
    <w:rsid w:val="392F840F"/>
    <w:rsid w:val="394481EC"/>
    <w:rsid w:val="394B2D54"/>
    <w:rsid w:val="3973919F"/>
    <w:rsid w:val="39747AF1"/>
    <w:rsid w:val="399D4F4C"/>
    <w:rsid w:val="39B8099C"/>
    <w:rsid w:val="3A0CF601"/>
    <w:rsid w:val="3A243949"/>
    <w:rsid w:val="3A42D542"/>
    <w:rsid w:val="3A9B9685"/>
    <w:rsid w:val="3AE85AE0"/>
    <w:rsid w:val="3AF3609A"/>
    <w:rsid w:val="3B20BF97"/>
    <w:rsid w:val="3BA9640B"/>
    <w:rsid w:val="3C300F87"/>
    <w:rsid w:val="3C5ABDD7"/>
    <w:rsid w:val="3C5CCCB3"/>
    <w:rsid w:val="3C9039AD"/>
    <w:rsid w:val="3D1331B6"/>
    <w:rsid w:val="3D2D15A9"/>
    <w:rsid w:val="3D58350D"/>
    <w:rsid w:val="3DF958AE"/>
    <w:rsid w:val="3E30EB77"/>
    <w:rsid w:val="3E3A9EE5"/>
    <w:rsid w:val="3E6E860D"/>
    <w:rsid w:val="3EA2620B"/>
    <w:rsid w:val="3F769CC7"/>
    <w:rsid w:val="3F786562"/>
    <w:rsid w:val="3FBD926B"/>
    <w:rsid w:val="3FD4800F"/>
    <w:rsid w:val="4042E82A"/>
    <w:rsid w:val="412E952E"/>
    <w:rsid w:val="41366F24"/>
    <w:rsid w:val="42852386"/>
    <w:rsid w:val="42A3C6C4"/>
    <w:rsid w:val="434EF7CC"/>
    <w:rsid w:val="43708DC1"/>
    <w:rsid w:val="4414C742"/>
    <w:rsid w:val="4425C965"/>
    <w:rsid w:val="443E6CFA"/>
    <w:rsid w:val="44E9382A"/>
    <w:rsid w:val="452E8297"/>
    <w:rsid w:val="458711D0"/>
    <w:rsid w:val="45B8523A"/>
    <w:rsid w:val="45ED0E2E"/>
    <w:rsid w:val="4646D291"/>
    <w:rsid w:val="46C210B4"/>
    <w:rsid w:val="46E9EBDC"/>
    <w:rsid w:val="474FFBE1"/>
    <w:rsid w:val="476459FD"/>
    <w:rsid w:val="47E774A5"/>
    <w:rsid w:val="482817DB"/>
    <w:rsid w:val="483352F9"/>
    <w:rsid w:val="487CE341"/>
    <w:rsid w:val="4887613F"/>
    <w:rsid w:val="48A0EBBD"/>
    <w:rsid w:val="48BAD2B1"/>
    <w:rsid w:val="48DDF7C3"/>
    <w:rsid w:val="490A0986"/>
    <w:rsid w:val="493B0323"/>
    <w:rsid w:val="494FFF0E"/>
    <w:rsid w:val="4986002A"/>
    <w:rsid w:val="49CDE424"/>
    <w:rsid w:val="4A2F99DD"/>
    <w:rsid w:val="4A5DC64F"/>
    <w:rsid w:val="4A646BA5"/>
    <w:rsid w:val="4A681CCD"/>
    <w:rsid w:val="4A93AAD0"/>
    <w:rsid w:val="4AE5313C"/>
    <w:rsid w:val="4B154927"/>
    <w:rsid w:val="4B53B451"/>
    <w:rsid w:val="4BA5897E"/>
    <w:rsid w:val="4CA4B360"/>
    <w:rsid w:val="4D0C86C2"/>
    <w:rsid w:val="4D918077"/>
    <w:rsid w:val="4E00CFBD"/>
    <w:rsid w:val="4E81135E"/>
    <w:rsid w:val="4E9E3D60"/>
    <w:rsid w:val="4F10555B"/>
    <w:rsid w:val="4F237B9C"/>
    <w:rsid w:val="4F238BFF"/>
    <w:rsid w:val="4F3FECDE"/>
    <w:rsid w:val="4F5F9799"/>
    <w:rsid w:val="4F7F6C0C"/>
    <w:rsid w:val="4FB6A64A"/>
    <w:rsid w:val="5007D8BD"/>
    <w:rsid w:val="5046A52D"/>
    <w:rsid w:val="50578B12"/>
    <w:rsid w:val="50930615"/>
    <w:rsid w:val="50AE7A0C"/>
    <w:rsid w:val="512297D9"/>
    <w:rsid w:val="516326B6"/>
    <w:rsid w:val="51CC16E1"/>
    <w:rsid w:val="521AB91C"/>
    <w:rsid w:val="53222174"/>
    <w:rsid w:val="53365979"/>
    <w:rsid w:val="538AA0AC"/>
    <w:rsid w:val="538AB54C"/>
    <w:rsid w:val="53CD2E6C"/>
    <w:rsid w:val="5405400D"/>
    <w:rsid w:val="5423408A"/>
    <w:rsid w:val="547BC805"/>
    <w:rsid w:val="5496EA6D"/>
    <w:rsid w:val="54E5A8AF"/>
    <w:rsid w:val="5550BCF9"/>
    <w:rsid w:val="555AF358"/>
    <w:rsid w:val="558C73A5"/>
    <w:rsid w:val="55A1D4A7"/>
    <w:rsid w:val="561FDA6A"/>
    <w:rsid w:val="569D30CA"/>
    <w:rsid w:val="56ECA467"/>
    <w:rsid w:val="577F23C5"/>
    <w:rsid w:val="57B14277"/>
    <w:rsid w:val="57B68FF5"/>
    <w:rsid w:val="581F4D23"/>
    <w:rsid w:val="583B4E08"/>
    <w:rsid w:val="5842759C"/>
    <w:rsid w:val="585D4DC8"/>
    <w:rsid w:val="589A78D7"/>
    <w:rsid w:val="58A3C0A8"/>
    <w:rsid w:val="58CB3F97"/>
    <w:rsid w:val="5959B517"/>
    <w:rsid w:val="5978CF07"/>
    <w:rsid w:val="597AB8B3"/>
    <w:rsid w:val="5A1F7568"/>
    <w:rsid w:val="5A3EF683"/>
    <w:rsid w:val="5A3F82A1"/>
    <w:rsid w:val="5A567D52"/>
    <w:rsid w:val="5ADD5A87"/>
    <w:rsid w:val="5B2B53E2"/>
    <w:rsid w:val="5B9913D4"/>
    <w:rsid w:val="5BA1758B"/>
    <w:rsid w:val="5BC456A8"/>
    <w:rsid w:val="5BE15C32"/>
    <w:rsid w:val="5C47777A"/>
    <w:rsid w:val="5C4C3059"/>
    <w:rsid w:val="5C71183D"/>
    <w:rsid w:val="5CE7B82C"/>
    <w:rsid w:val="5CFB1653"/>
    <w:rsid w:val="5D229A17"/>
    <w:rsid w:val="5D9DD22F"/>
    <w:rsid w:val="5DACA117"/>
    <w:rsid w:val="5DD5E363"/>
    <w:rsid w:val="5E043B77"/>
    <w:rsid w:val="5E52009A"/>
    <w:rsid w:val="5EE81E2D"/>
    <w:rsid w:val="5F023277"/>
    <w:rsid w:val="5F668575"/>
    <w:rsid w:val="5F8FE993"/>
    <w:rsid w:val="5FD02F55"/>
    <w:rsid w:val="600FE91F"/>
    <w:rsid w:val="60235FD9"/>
    <w:rsid w:val="60732D21"/>
    <w:rsid w:val="60782893"/>
    <w:rsid w:val="60BF86FF"/>
    <w:rsid w:val="614CA2AF"/>
    <w:rsid w:val="6152E6B8"/>
    <w:rsid w:val="61622292"/>
    <w:rsid w:val="6163E58F"/>
    <w:rsid w:val="616F73F4"/>
    <w:rsid w:val="61B3DB2D"/>
    <w:rsid w:val="61C4008D"/>
    <w:rsid w:val="62ADFC89"/>
    <w:rsid w:val="62DE3D71"/>
    <w:rsid w:val="634D2DE7"/>
    <w:rsid w:val="63A1F21A"/>
    <w:rsid w:val="63D6EFD6"/>
    <w:rsid w:val="6414A63C"/>
    <w:rsid w:val="64A9D455"/>
    <w:rsid w:val="64CEF538"/>
    <w:rsid w:val="64CFFA49"/>
    <w:rsid w:val="64D75E9C"/>
    <w:rsid w:val="64FCA8D8"/>
    <w:rsid w:val="65987DA4"/>
    <w:rsid w:val="6635A8BB"/>
    <w:rsid w:val="66A09BDD"/>
    <w:rsid w:val="66D803A0"/>
    <w:rsid w:val="68339A18"/>
    <w:rsid w:val="683B4E31"/>
    <w:rsid w:val="68584339"/>
    <w:rsid w:val="687A8A05"/>
    <w:rsid w:val="68CCDEB7"/>
    <w:rsid w:val="68E7DBA7"/>
    <w:rsid w:val="68F9663E"/>
    <w:rsid w:val="69681A7E"/>
    <w:rsid w:val="69AA2110"/>
    <w:rsid w:val="69B802E3"/>
    <w:rsid w:val="69F66E0D"/>
    <w:rsid w:val="6A26D2C3"/>
    <w:rsid w:val="6ABC9B0B"/>
    <w:rsid w:val="6ABDD694"/>
    <w:rsid w:val="6B38F7E9"/>
    <w:rsid w:val="6BCFE4FD"/>
    <w:rsid w:val="6BFD3397"/>
    <w:rsid w:val="6C1F1FD6"/>
    <w:rsid w:val="6C3B3B0D"/>
    <w:rsid w:val="6C77ECBD"/>
    <w:rsid w:val="6D1E7A09"/>
    <w:rsid w:val="6D3990AC"/>
    <w:rsid w:val="6DB532F8"/>
    <w:rsid w:val="6E1E8715"/>
    <w:rsid w:val="6F3C4571"/>
    <w:rsid w:val="6F3F7FDC"/>
    <w:rsid w:val="6F6EBCAB"/>
    <w:rsid w:val="6FC0E6D7"/>
    <w:rsid w:val="6FC234AF"/>
    <w:rsid w:val="7007F707"/>
    <w:rsid w:val="7042CFD2"/>
    <w:rsid w:val="70BC850A"/>
    <w:rsid w:val="7113DCA7"/>
    <w:rsid w:val="7172ADF4"/>
    <w:rsid w:val="7196222E"/>
    <w:rsid w:val="725E3AC8"/>
    <w:rsid w:val="7294A7AF"/>
    <w:rsid w:val="72F55C81"/>
    <w:rsid w:val="733044F0"/>
    <w:rsid w:val="734B4B6A"/>
    <w:rsid w:val="7373B66D"/>
    <w:rsid w:val="739D991D"/>
    <w:rsid w:val="74426114"/>
    <w:rsid w:val="74B9D905"/>
    <w:rsid w:val="75BC444F"/>
    <w:rsid w:val="75CB9295"/>
    <w:rsid w:val="75ED5571"/>
    <w:rsid w:val="774E2593"/>
    <w:rsid w:val="77B0F944"/>
    <w:rsid w:val="77FB6C00"/>
    <w:rsid w:val="7803C533"/>
    <w:rsid w:val="783C63FE"/>
    <w:rsid w:val="785B8F79"/>
    <w:rsid w:val="78E7CDB1"/>
    <w:rsid w:val="79184E66"/>
    <w:rsid w:val="79479208"/>
    <w:rsid w:val="79A89FB1"/>
    <w:rsid w:val="79C898A6"/>
    <w:rsid w:val="79DCCF38"/>
    <w:rsid w:val="79E402F0"/>
    <w:rsid w:val="7A4F1C40"/>
    <w:rsid w:val="7A55B94F"/>
    <w:rsid w:val="7A58CD17"/>
    <w:rsid w:val="7AA2CCF6"/>
    <w:rsid w:val="7B09D4EC"/>
    <w:rsid w:val="7B4C2E16"/>
    <w:rsid w:val="7B69916C"/>
    <w:rsid w:val="7B6A2269"/>
    <w:rsid w:val="7BC7F446"/>
    <w:rsid w:val="7BECBCDA"/>
    <w:rsid w:val="7C3D2D22"/>
    <w:rsid w:val="7C44A7CF"/>
    <w:rsid w:val="7D2BD485"/>
    <w:rsid w:val="7D53C9D4"/>
    <w:rsid w:val="7D9FAE9C"/>
    <w:rsid w:val="7DB36303"/>
    <w:rsid w:val="7DFAED44"/>
    <w:rsid w:val="7E7FC066"/>
    <w:rsid w:val="7E96C61B"/>
    <w:rsid w:val="7EB9F037"/>
    <w:rsid w:val="7F375A6D"/>
    <w:rsid w:val="7F53EF2E"/>
    <w:rsid w:val="7F59B125"/>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1FCBED"/>
  <w15:chartTrackingRefBased/>
  <w15:docId w15:val="{04B4A3D5-BF09-46A9-9253-82CC40C3BD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SimSun" w:hAnsiTheme="minorHAnsi" w:cstheme="minorBidi"/>
        <w:kern w:val="2"/>
        <w:sz w:val="24"/>
        <w:szCs w:val="24"/>
        <w:lang w:val="en-GB"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197801CD"/>
    <w:pPr>
      <w:widowControl w:val="0"/>
    </w:pPr>
    <w:rPr>
      <w:rFonts w:ascii="Book Antiqua" w:eastAsia="Times New Roman" w:hAnsi="Book Antiqua" w:cs="Times New Roman"/>
      <w:lang w:eastAsia="zh-CN"/>
    </w:rPr>
  </w:style>
  <w:style w:type="paragraph" w:styleId="Heading1">
    <w:name w:val="heading 1"/>
    <w:basedOn w:val="Normal"/>
    <w:next w:val="Normal"/>
    <w:link w:val="Heading1Char"/>
    <w:uiPriority w:val="9"/>
    <w:qFormat/>
    <w:rsid w:val="0032394D"/>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2394D"/>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2F3CC8C8"/>
    <w:pPr>
      <w:keepNext/>
      <w:keepLines/>
      <w:spacing w:before="40"/>
      <w:outlineLvl w:val="2"/>
    </w:pPr>
    <w:rPr>
      <w:rFonts w:asciiTheme="majorHAnsi" w:eastAsiaTheme="majorEastAsia" w:hAnsiTheme="majorHAnsi" w:cstheme="majorBidi"/>
      <w:color w:val="1F3763"/>
    </w:rPr>
  </w:style>
  <w:style w:type="paragraph" w:styleId="Heading4">
    <w:name w:val="heading 4"/>
    <w:basedOn w:val="Normal"/>
    <w:next w:val="Normal"/>
    <w:link w:val="Heading4Char"/>
    <w:uiPriority w:val="9"/>
    <w:unhideWhenUsed/>
    <w:qFormat/>
    <w:rsid w:val="00147DBC"/>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147DBC"/>
    <w:pPr>
      <w:keepNext/>
      <w:keepLines/>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147DBC"/>
    <w:pPr>
      <w:keepNext/>
      <w:keepLines/>
      <w:spacing w:before="40"/>
      <w:outlineLvl w:val="5"/>
    </w:pPr>
    <w:rPr>
      <w:rFonts w:asciiTheme="majorHAnsi" w:eastAsiaTheme="majorEastAsia" w:hAnsiTheme="majorHAnsi" w:cstheme="majorBidi"/>
      <w:color w:val="1F3763"/>
    </w:rPr>
  </w:style>
  <w:style w:type="paragraph" w:styleId="Heading7">
    <w:name w:val="heading 7"/>
    <w:basedOn w:val="Normal"/>
    <w:next w:val="Normal"/>
    <w:link w:val="Heading7Char"/>
    <w:uiPriority w:val="9"/>
    <w:unhideWhenUsed/>
    <w:qFormat/>
    <w:rsid w:val="00147DBC"/>
    <w:pPr>
      <w:keepNext/>
      <w:keepLines/>
      <w:spacing w:before="40"/>
      <w:outlineLvl w:val="6"/>
    </w:pPr>
    <w:rPr>
      <w:rFonts w:asciiTheme="majorHAnsi" w:eastAsiaTheme="majorEastAsia" w:hAnsiTheme="majorHAnsi" w:cstheme="majorBidi"/>
      <w:i/>
      <w:iCs/>
      <w:color w:val="1F3763"/>
    </w:rPr>
  </w:style>
  <w:style w:type="paragraph" w:styleId="Heading8">
    <w:name w:val="heading 8"/>
    <w:basedOn w:val="Normal"/>
    <w:next w:val="Normal"/>
    <w:link w:val="Heading8Char"/>
    <w:uiPriority w:val="9"/>
    <w:unhideWhenUsed/>
    <w:qFormat/>
    <w:rsid w:val="00147DBC"/>
    <w:pPr>
      <w:keepNext/>
      <w:keepLines/>
      <w:spacing w:before="40"/>
      <w:outlineLvl w:val="7"/>
    </w:pPr>
    <w:rPr>
      <w:rFonts w:asciiTheme="majorHAnsi" w:eastAsiaTheme="majorEastAsia" w:hAnsiTheme="majorHAnsi" w:cstheme="majorBidi"/>
      <w:color w:val="272727"/>
      <w:sz w:val="21"/>
      <w:szCs w:val="21"/>
    </w:rPr>
  </w:style>
  <w:style w:type="paragraph" w:styleId="Heading9">
    <w:name w:val="heading 9"/>
    <w:basedOn w:val="Normal"/>
    <w:next w:val="Normal"/>
    <w:link w:val="Heading9Char"/>
    <w:uiPriority w:val="9"/>
    <w:unhideWhenUsed/>
    <w:qFormat/>
    <w:rsid w:val="00147DBC"/>
    <w:pPr>
      <w:keepNext/>
      <w:keepLines/>
      <w:spacing w:before="40"/>
      <w:outlineLvl w:val="8"/>
    </w:pPr>
    <w:rPr>
      <w:rFonts w:asciiTheme="majorHAnsi" w:eastAsiaTheme="majorEastAsia" w:hAnsiTheme="majorHAnsi" w:cstheme="majorBidi"/>
      <w:i/>
      <w:iCs/>
      <w:color w:val="272727"/>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C1A33"/>
    <w:pPr>
      <w:ind w:left="720"/>
      <w:contextualSpacing/>
    </w:pPr>
  </w:style>
  <w:style w:type="character" w:customStyle="1" w:styleId="Heading1Char">
    <w:name w:val="Heading 1 Char"/>
    <w:basedOn w:val="DefaultParagraphFont"/>
    <w:link w:val="Heading1"/>
    <w:uiPriority w:val="9"/>
    <w:rsid w:val="0032394D"/>
    <w:rPr>
      <w:rFonts w:asciiTheme="majorHAnsi" w:eastAsiaTheme="majorEastAsia" w:hAnsiTheme="majorHAnsi" w:cstheme="majorBidi"/>
      <w:color w:val="2F5496" w:themeColor="accent1" w:themeShade="BF"/>
      <w:kern w:val="0"/>
      <w:sz w:val="32"/>
      <w:szCs w:val="32"/>
      <w:lang w:eastAsia="zh-CN"/>
      <w14:ligatures w14:val="none"/>
    </w:rPr>
  </w:style>
  <w:style w:type="character" w:customStyle="1" w:styleId="Heading2Char">
    <w:name w:val="Heading 2 Char"/>
    <w:basedOn w:val="DefaultParagraphFont"/>
    <w:link w:val="Heading2"/>
    <w:uiPriority w:val="9"/>
    <w:rsid w:val="0032394D"/>
    <w:rPr>
      <w:rFonts w:asciiTheme="majorHAnsi" w:eastAsiaTheme="majorEastAsia" w:hAnsiTheme="majorHAnsi" w:cstheme="majorBidi"/>
      <w:color w:val="2F5496" w:themeColor="accent1" w:themeShade="BF"/>
      <w:sz w:val="26"/>
      <w:szCs w:val="26"/>
    </w:rPr>
  </w:style>
  <w:style w:type="paragraph" w:styleId="Caption">
    <w:name w:val="caption"/>
    <w:basedOn w:val="Normal"/>
    <w:next w:val="Normal"/>
    <w:uiPriority w:val="35"/>
    <w:unhideWhenUsed/>
    <w:qFormat/>
    <w:rsid w:val="0087386B"/>
    <w:pPr>
      <w:spacing w:after="200"/>
    </w:pPr>
    <w:rPr>
      <w:rFonts w:eastAsia="SimSun"/>
      <w:i/>
      <w:iCs/>
      <w:color w:val="44546A" w:themeColor="text2"/>
      <w:sz w:val="18"/>
      <w:szCs w:val="18"/>
    </w:rPr>
  </w:style>
  <w:style w:type="paragraph" w:styleId="NormalWeb">
    <w:name w:val="Normal (Web)"/>
    <w:basedOn w:val="Normal"/>
    <w:uiPriority w:val="99"/>
    <w:unhideWhenUsed/>
    <w:rsid w:val="2F3CC8C8"/>
    <w:pPr>
      <w:spacing w:beforeAutospacing="1" w:afterAutospacing="1"/>
    </w:pPr>
    <w:rPr>
      <w:rFonts w:ascii="Times New Roman" w:hAnsi="Times New Roman"/>
      <w:lang w:eastAsia="en-GB"/>
    </w:rPr>
  </w:style>
  <w:style w:type="character" w:styleId="Hyperlink">
    <w:name w:val="Hyperlink"/>
    <w:basedOn w:val="DefaultParagraphFont"/>
    <w:uiPriority w:val="99"/>
    <w:unhideWhenUsed/>
    <w:rsid w:val="00647C4A"/>
    <w:rPr>
      <w:color w:val="0563C1" w:themeColor="hyperlink"/>
      <w:u w:val="single"/>
    </w:rPr>
  </w:style>
  <w:style w:type="table" w:styleId="TableGrid">
    <w:name w:val="Table Grid"/>
    <w:basedOn w:val="TableNormal"/>
    <w:uiPriority w:val="39"/>
    <w:rsid w:val="00647C4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647C4A"/>
    <w:rPr>
      <w:color w:val="954F72" w:themeColor="followedHyperlink"/>
      <w:u w:val="single"/>
    </w:rPr>
  </w:style>
  <w:style w:type="paragraph" w:styleId="TOCHeading">
    <w:name w:val="TOC Heading"/>
    <w:basedOn w:val="Heading1"/>
    <w:next w:val="Normal"/>
    <w:uiPriority w:val="39"/>
    <w:unhideWhenUsed/>
    <w:qFormat/>
    <w:rsid w:val="2F3CC8C8"/>
    <w:pPr>
      <w:spacing w:before="480" w:line="276" w:lineRule="auto"/>
    </w:pPr>
    <w:rPr>
      <w:b/>
      <w:bCs/>
      <w:sz w:val="28"/>
      <w:szCs w:val="28"/>
      <w:lang w:val="en-US"/>
    </w:rPr>
  </w:style>
  <w:style w:type="paragraph" w:styleId="TOC1">
    <w:name w:val="toc 1"/>
    <w:basedOn w:val="Normal"/>
    <w:next w:val="Normal"/>
    <w:uiPriority w:val="39"/>
    <w:unhideWhenUsed/>
    <w:rsid w:val="2F3CC8C8"/>
    <w:pPr>
      <w:spacing w:before="120"/>
    </w:pPr>
    <w:rPr>
      <w:rFonts w:cstheme="minorBidi"/>
      <w:b/>
      <w:bCs/>
      <w:i/>
      <w:iCs/>
    </w:rPr>
  </w:style>
  <w:style w:type="paragraph" w:styleId="TOC2">
    <w:name w:val="toc 2"/>
    <w:basedOn w:val="Normal"/>
    <w:next w:val="Normal"/>
    <w:uiPriority w:val="39"/>
    <w:unhideWhenUsed/>
    <w:rsid w:val="2F3CC8C8"/>
    <w:pPr>
      <w:spacing w:before="120"/>
      <w:ind w:left="240"/>
    </w:pPr>
    <w:rPr>
      <w:rFonts w:cstheme="minorBidi"/>
      <w:b/>
      <w:bCs/>
      <w:sz w:val="22"/>
      <w:szCs w:val="22"/>
    </w:rPr>
  </w:style>
  <w:style w:type="paragraph" w:styleId="TOC3">
    <w:name w:val="toc 3"/>
    <w:basedOn w:val="Normal"/>
    <w:next w:val="Normal"/>
    <w:uiPriority w:val="39"/>
    <w:unhideWhenUsed/>
    <w:rsid w:val="2F3CC8C8"/>
    <w:pPr>
      <w:ind w:left="480"/>
    </w:pPr>
    <w:rPr>
      <w:rFonts w:cstheme="minorBidi"/>
      <w:sz w:val="20"/>
      <w:szCs w:val="20"/>
    </w:rPr>
  </w:style>
  <w:style w:type="paragraph" w:styleId="TOC4">
    <w:name w:val="toc 4"/>
    <w:basedOn w:val="Normal"/>
    <w:next w:val="Normal"/>
    <w:uiPriority w:val="39"/>
    <w:semiHidden/>
    <w:unhideWhenUsed/>
    <w:rsid w:val="2F3CC8C8"/>
    <w:pPr>
      <w:ind w:left="720"/>
    </w:pPr>
    <w:rPr>
      <w:rFonts w:cstheme="minorBidi"/>
      <w:sz w:val="20"/>
      <w:szCs w:val="20"/>
    </w:rPr>
  </w:style>
  <w:style w:type="paragraph" w:styleId="TOC5">
    <w:name w:val="toc 5"/>
    <w:basedOn w:val="Normal"/>
    <w:next w:val="Normal"/>
    <w:uiPriority w:val="39"/>
    <w:semiHidden/>
    <w:unhideWhenUsed/>
    <w:rsid w:val="2F3CC8C8"/>
    <w:pPr>
      <w:ind w:left="960"/>
    </w:pPr>
    <w:rPr>
      <w:rFonts w:cstheme="minorBidi"/>
      <w:sz w:val="20"/>
      <w:szCs w:val="20"/>
    </w:rPr>
  </w:style>
  <w:style w:type="paragraph" w:styleId="TOC6">
    <w:name w:val="toc 6"/>
    <w:basedOn w:val="Normal"/>
    <w:next w:val="Normal"/>
    <w:uiPriority w:val="39"/>
    <w:semiHidden/>
    <w:unhideWhenUsed/>
    <w:rsid w:val="2F3CC8C8"/>
    <w:pPr>
      <w:ind w:left="1200"/>
    </w:pPr>
    <w:rPr>
      <w:rFonts w:cstheme="minorBidi"/>
      <w:sz w:val="20"/>
      <w:szCs w:val="20"/>
    </w:rPr>
  </w:style>
  <w:style w:type="paragraph" w:styleId="TOC7">
    <w:name w:val="toc 7"/>
    <w:basedOn w:val="Normal"/>
    <w:next w:val="Normal"/>
    <w:uiPriority w:val="39"/>
    <w:semiHidden/>
    <w:unhideWhenUsed/>
    <w:rsid w:val="2F3CC8C8"/>
    <w:pPr>
      <w:ind w:left="1440"/>
    </w:pPr>
    <w:rPr>
      <w:rFonts w:cstheme="minorBidi"/>
      <w:sz w:val="20"/>
      <w:szCs w:val="20"/>
    </w:rPr>
  </w:style>
  <w:style w:type="paragraph" w:styleId="TOC8">
    <w:name w:val="toc 8"/>
    <w:basedOn w:val="Normal"/>
    <w:next w:val="Normal"/>
    <w:uiPriority w:val="39"/>
    <w:semiHidden/>
    <w:unhideWhenUsed/>
    <w:rsid w:val="2F3CC8C8"/>
    <w:pPr>
      <w:ind w:left="1680"/>
    </w:pPr>
    <w:rPr>
      <w:rFonts w:cstheme="minorBidi"/>
      <w:sz w:val="20"/>
      <w:szCs w:val="20"/>
    </w:rPr>
  </w:style>
  <w:style w:type="paragraph" w:styleId="TOC9">
    <w:name w:val="toc 9"/>
    <w:basedOn w:val="Normal"/>
    <w:next w:val="Normal"/>
    <w:uiPriority w:val="39"/>
    <w:semiHidden/>
    <w:unhideWhenUsed/>
    <w:rsid w:val="2F3CC8C8"/>
    <w:pPr>
      <w:ind w:left="1920"/>
    </w:pPr>
    <w:rPr>
      <w:rFonts w:cstheme="minorBidi"/>
      <w:sz w:val="20"/>
      <w:szCs w:val="20"/>
    </w:rPr>
  </w:style>
  <w:style w:type="paragraph" w:styleId="Header">
    <w:name w:val="header"/>
    <w:basedOn w:val="Normal"/>
    <w:link w:val="HeaderChar"/>
    <w:uiPriority w:val="99"/>
    <w:unhideWhenUsed/>
    <w:rsid w:val="00B51093"/>
    <w:pPr>
      <w:tabs>
        <w:tab w:val="center" w:pos="4513"/>
        <w:tab w:val="right" w:pos="9026"/>
      </w:tabs>
    </w:pPr>
  </w:style>
  <w:style w:type="character" w:customStyle="1" w:styleId="HeaderChar">
    <w:name w:val="Header Char"/>
    <w:basedOn w:val="DefaultParagraphFont"/>
    <w:link w:val="Header"/>
    <w:uiPriority w:val="99"/>
    <w:rsid w:val="00B51093"/>
  </w:style>
  <w:style w:type="paragraph" w:styleId="Footer">
    <w:name w:val="footer"/>
    <w:basedOn w:val="Normal"/>
    <w:link w:val="FooterChar"/>
    <w:uiPriority w:val="99"/>
    <w:unhideWhenUsed/>
    <w:rsid w:val="00B51093"/>
    <w:pPr>
      <w:tabs>
        <w:tab w:val="center" w:pos="4513"/>
        <w:tab w:val="right" w:pos="9026"/>
      </w:tabs>
    </w:pPr>
  </w:style>
  <w:style w:type="character" w:customStyle="1" w:styleId="FooterChar">
    <w:name w:val="Footer Char"/>
    <w:basedOn w:val="DefaultParagraphFont"/>
    <w:link w:val="Footer"/>
    <w:uiPriority w:val="99"/>
    <w:rsid w:val="00B51093"/>
  </w:style>
  <w:style w:type="character" w:styleId="PageNumber">
    <w:name w:val="page number"/>
    <w:basedOn w:val="DefaultParagraphFont"/>
    <w:uiPriority w:val="99"/>
    <w:semiHidden/>
    <w:unhideWhenUsed/>
    <w:rsid w:val="00B51093"/>
  </w:style>
  <w:style w:type="character" w:styleId="PlaceholderText">
    <w:name w:val="Placeholder Text"/>
    <w:basedOn w:val="DefaultParagraphFont"/>
    <w:uiPriority w:val="99"/>
    <w:semiHidden/>
    <w:rsid w:val="00DD1EE8"/>
    <w:rPr>
      <w:color w:val="808080"/>
    </w:rPr>
  </w:style>
  <w:style w:type="table" w:customStyle="1" w:styleId="TableGrid1">
    <w:name w:val="Table Grid1"/>
    <w:basedOn w:val="TableNormal"/>
    <w:next w:val="TableGrid"/>
    <w:uiPriority w:val="39"/>
    <w:rsid w:val="00497046"/>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B20E37"/>
    <w:rPr>
      <w:color w:val="605E5C"/>
      <w:shd w:val="clear" w:color="auto" w:fill="E1DFDD"/>
    </w:rPr>
  </w:style>
  <w:style w:type="character" w:customStyle="1" w:styleId="normaltextrun">
    <w:name w:val="normaltextrun"/>
    <w:basedOn w:val="DefaultParagraphFont"/>
    <w:rsid w:val="64CFFA49"/>
  </w:style>
  <w:style w:type="character" w:customStyle="1" w:styleId="eop">
    <w:name w:val="eop"/>
    <w:basedOn w:val="DefaultParagraphFont"/>
    <w:rsid w:val="64CFFA49"/>
  </w:style>
  <w:style w:type="paragraph" w:customStyle="1" w:styleId="paragraph">
    <w:name w:val="paragraph"/>
    <w:basedOn w:val="Normal"/>
    <w:uiPriority w:val="1"/>
    <w:rsid w:val="2F3CC8C8"/>
    <w:pPr>
      <w:spacing w:beforeAutospacing="1" w:afterAutospacing="1"/>
    </w:pPr>
    <w:rPr>
      <w:rFonts w:ascii="Times New Roman" w:hAnsi="Times New Roman"/>
    </w:rPr>
  </w:style>
  <w:style w:type="character" w:customStyle="1" w:styleId="Heading3Char">
    <w:name w:val="Heading 3 Char"/>
    <w:basedOn w:val="DefaultParagraphFont"/>
    <w:link w:val="Heading3"/>
    <w:uiPriority w:val="9"/>
    <w:rsid w:val="00DF59E8"/>
    <w:rPr>
      <w:rFonts w:asciiTheme="majorHAnsi" w:eastAsiaTheme="majorEastAsia" w:hAnsiTheme="majorHAnsi" w:cstheme="majorBidi"/>
      <w:color w:val="1F3763"/>
      <w:lang w:eastAsia="zh-CN"/>
    </w:rPr>
  </w:style>
  <w:style w:type="table" w:customStyle="1" w:styleId="TableGrid2">
    <w:name w:val="Table Grid2"/>
    <w:basedOn w:val="TableNormal"/>
    <w:next w:val="TableGrid"/>
    <w:uiPriority w:val="39"/>
    <w:rsid w:val="005D4BA4"/>
    <w:rPr>
      <w:rFonts w:eastAsiaTheme="minorHAns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39"/>
    <w:rsid w:val="004A1FDA"/>
    <w:rPr>
      <w:rFonts w:eastAsiaTheme="minorHAns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B612AC"/>
    <w:rPr>
      <w:rFonts w:asciiTheme="majorHAnsi" w:eastAsiaTheme="majorEastAsia" w:hAnsiTheme="majorHAnsi" w:cstheme="majorBidi"/>
      <w:i/>
      <w:iCs/>
      <w:color w:val="2F5496" w:themeColor="accent1" w:themeShade="BF"/>
      <w:lang w:eastAsia="zh-CN"/>
    </w:rPr>
  </w:style>
  <w:style w:type="character" w:customStyle="1" w:styleId="Heading5Char">
    <w:name w:val="Heading 5 Char"/>
    <w:basedOn w:val="DefaultParagraphFont"/>
    <w:link w:val="Heading5"/>
    <w:uiPriority w:val="9"/>
    <w:rsid w:val="00B612AC"/>
    <w:rPr>
      <w:rFonts w:asciiTheme="majorHAnsi" w:eastAsiaTheme="majorEastAsia" w:hAnsiTheme="majorHAnsi" w:cstheme="majorBidi"/>
      <w:color w:val="2F5496" w:themeColor="accent1" w:themeShade="BF"/>
      <w:lang w:eastAsia="zh-CN"/>
    </w:rPr>
  </w:style>
  <w:style w:type="character" w:customStyle="1" w:styleId="Heading6Char">
    <w:name w:val="Heading 6 Char"/>
    <w:basedOn w:val="DefaultParagraphFont"/>
    <w:link w:val="Heading6"/>
    <w:uiPriority w:val="9"/>
    <w:rsid w:val="00B612AC"/>
    <w:rPr>
      <w:rFonts w:asciiTheme="majorHAnsi" w:eastAsiaTheme="majorEastAsia" w:hAnsiTheme="majorHAnsi" w:cstheme="majorBidi"/>
      <w:color w:val="1F3763"/>
      <w:lang w:eastAsia="zh-CN"/>
    </w:rPr>
  </w:style>
  <w:style w:type="character" w:customStyle="1" w:styleId="Heading7Char">
    <w:name w:val="Heading 7 Char"/>
    <w:basedOn w:val="DefaultParagraphFont"/>
    <w:link w:val="Heading7"/>
    <w:uiPriority w:val="9"/>
    <w:rsid w:val="00B612AC"/>
    <w:rPr>
      <w:rFonts w:asciiTheme="majorHAnsi" w:eastAsiaTheme="majorEastAsia" w:hAnsiTheme="majorHAnsi" w:cstheme="majorBidi"/>
      <w:i/>
      <w:iCs/>
      <w:color w:val="1F3763"/>
      <w:lang w:eastAsia="zh-CN"/>
    </w:rPr>
  </w:style>
  <w:style w:type="character" w:customStyle="1" w:styleId="Heading8Char">
    <w:name w:val="Heading 8 Char"/>
    <w:basedOn w:val="DefaultParagraphFont"/>
    <w:link w:val="Heading8"/>
    <w:uiPriority w:val="9"/>
    <w:rsid w:val="00B612AC"/>
    <w:rPr>
      <w:rFonts w:asciiTheme="majorHAnsi" w:eastAsiaTheme="majorEastAsia" w:hAnsiTheme="majorHAnsi" w:cstheme="majorBidi"/>
      <w:color w:val="272727"/>
      <w:sz w:val="21"/>
      <w:szCs w:val="21"/>
      <w:lang w:eastAsia="zh-CN"/>
    </w:rPr>
  </w:style>
  <w:style w:type="character" w:customStyle="1" w:styleId="Heading9Char">
    <w:name w:val="Heading 9 Char"/>
    <w:basedOn w:val="DefaultParagraphFont"/>
    <w:link w:val="Heading9"/>
    <w:uiPriority w:val="9"/>
    <w:rsid w:val="00B612AC"/>
    <w:rPr>
      <w:rFonts w:asciiTheme="majorHAnsi" w:eastAsiaTheme="majorEastAsia" w:hAnsiTheme="majorHAnsi" w:cstheme="majorBidi"/>
      <w:i/>
      <w:iCs/>
      <w:color w:val="272727"/>
      <w:sz w:val="21"/>
      <w:szCs w:val="21"/>
      <w:lang w:eastAsia="zh-CN"/>
    </w:rPr>
  </w:style>
  <w:style w:type="table" w:customStyle="1" w:styleId="TableGrid4">
    <w:name w:val="Table Grid4"/>
    <w:basedOn w:val="TableNormal"/>
    <w:next w:val="TableGrid"/>
    <w:uiPriority w:val="39"/>
    <w:rsid w:val="00B612AC"/>
    <w:rPr>
      <w:rFonts w:eastAsiaTheme="minorHAns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
    <w:name w:val="Table Grid5"/>
    <w:basedOn w:val="TableNormal"/>
    <w:next w:val="TableGrid"/>
    <w:uiPriority w:val="39"/>
    <w:rsid w:val="00B612AC"/>
    <w:rPr>
      <w:rFonts w:eastAsiaTheme="minorHAns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
    <w:name w:val="Table Grid6"/>
    <w:basedOn w:val="TableNormal"/>
    <w:next w:val="TableGrid"/>
    <w:uiPriority w:val="39"/>
    <w:rsid w:val="00B612AC"/>
    <w:rPr>
      <w:rFonts w:eastAsiaTheme="minorHAns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
    <w:name w:val="Table Grid7"/>
    <w:basedOn w:val="TableNormal"/>
    <w:next w:val="TableGrid"/>
    <w:uiPriority w:val="39"/>
    <w:qFormat/>
    <w:rsid w:val="00B612AC"/>
    <w:rPr>
      <w:rFonts w:eastAsiaTheme="minorHAns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rsid w:val="00147DBC"/>
    <w:pPr>
      <w:contextualSpacing/>
    </w:pPr>
    <w:rPr>
      <w:rFonts w:asciiTheme="majorHAnsi" w:eastAsiaTheme="majorEastAsia" w:hAnsiTheme="majorHAnsi" w:cstheme="majorBidi"/>
      <w:sz w:val="56"/>
      <w:szCs w:val="56"/>
    </w:rPr>
  </w:style>
  <w:style w:type="character" w:customStyle="1" w:styleId="TitleChar">
    <w:name w:val="Title Char"/>
    <w:basedOn w:val="DefaultParagraphFont"/>
    <w:link w:val="Title"/>
    <w:uiPriority w:val="10"/>
    <w:rsid w:val="00B612AC"/>
    <w:rPr>
      <w:rFonts w:asciiTheme="majorHAnsi" w:eastAsiaTheme="majorEastAsia" w:hAnsiTheme="majorHAnsi" w:cstheme="majorBidi"/>
      <w:sz w:val="56"/>
      <w:szCs w:val="56"/>
      <w:lang w:eastAsia="zh-CN"/>
    </w:rPr>
  </w:style>
  <w:style w:type="paragraph" w:styleId="Subtitle">
    <w:name w:val="Subtitle"/>
    <w:basedOn w:val="Normal"/>
    <w:next w:val="Normal"/>
    <w:link w:val="SubtitleChar"/>
    <w:uiPriority w:val="11"/>
    <w:qFormat/>
    <w:rsid w:val="00147DBC"/>
    <w:rPr>
      <w:rFonts w:eastAsiaTheme="minorEastAsia"/>
      <w:color w:val="5A5A5A"/>
    </w:rPr>
  </w:style>
  <w:style w:type="character" w:customStyle="1" w:styleId="SubtitleChar">
    <w:name w:val="Subtitle Char"/>
    <w:basedOn w:val="DefaultParagraphFont"/>
    <w:link w:val="Subtitle"/>
    <w:uiPriority w:val="11"/>
    <w:rsid w:val="00B612AC"/>
    <w:rPr>
      <w:rFonts w:ascii="Book Antiqua" w:eastAsiaTheme="minorEastAsia" w:hAnsi="Book Antiqua" w:cs="Times New Roman"/>
      <w:color w:val="5A5A5A"/>
      <w:lang w:eastAsia="zh-CN"/>
    </w:rPr>
  </w:style>
  <w:style w:type="paragraph" w:styleId="Quote">
    <w:name w:val="Quote"/>
    <w:basedOn w:val="Normal"/>
    <w:next w:val="Normal"/>
    <w:link w:val="QuoteChar"/>
    <w:uiPriority w:val="29"/>
    <w:qFormat/>
    <w:rsid w:val="00147DBC"/>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B612AC"/>
    <w:rPr>
      <w:rFonts w:ascii="Book Antiqua" w:eastAsia="Times New Roman" w:hAnsi="Book Antiqua" w:cs="Times New Roman"/>
      <w:i/>
      <w:iCs/>
      <w:color w:val="404040" w:themeColor="text1" w:themeTint="BF"/>
      <w:lang w:eastAsia="zh-CN"/>
    </w:rPr>
  </w:style>
  <w:style w:type="paragraph" w:styleId="IntenseQuote">
    <w:name w:val="Intense Quote"/>
    <w:basedOn w:val="Normal"/>
    <w:next w:val="Normal"/>
    <w:link w:val="IntenseQuoteChar"/>
    <w:uiPriority w:val="30"/>
    <w:qFormat/>
    <w:rsid w:val="00147DBC"/>
    <w:pP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B612AC"/>
    <w:rPr>
      <w:rFonts w:ascii="Book Antiqua" w:eastAsia="Times New Roman" w:hAnsi="Book Antiqua" w:cs="Times New Roman"/>
      <w:i/>
      <w:iCs/>
      <w:color w:val="4472C4" w:themeColor="accent1"/>
      <w:lang w:eastAsia="zh-CN"/>
    </w:rPr>
  </w:style>
  <w:style w:type="paragraph" w:styleId="EndnoteText">
    <w:name w:val="endnote text"/>
    <w:basedOn w:val="Normal"/>
    <w:link w:val="EndnoteTextChar"/>
    <w:uiPriority w:val="99"/>
    <w:semiHidden/>
    <w:unhideWhenUsed/>
    <w:rsid w:val="00147DBC"/>
    <w:rPr>
      <w:sz w:val="20"/>
      <w:szCs w:val="20"/>
    </w:rPr>
  </w:style>
  <w:style w:type="character" w:customStyle="1" w:styleId="EndnoteTextChar">
    <w:name w:val="Endnote Text Char"/>
    <w:basedOn w:val="DefaultParagraphFont"/>
    <w:link w:val="EndnoteText"/>
    <w:uiPriority w:val="99"/>
    <w:semiHidden/>
    <w:rsid w:val="00B612AC"/>
    <w:rPr>
      <w:rFonts w:ascii="Book Antiqua" w:eastAsia="Times New Roman" w:hAnsi="Book Antiqua" w:cs="Times New Roman"/>
      <w:sz w:val="20"/>
      <w:szCs w:val="20"/>
      <w:lang w:eastAsia="zh-CN"/>
    </w:rPr>
  </w:style>
  <w:style w:type="paragraph" w:styleId="FootnoteText">
    <w:name w:val="footnote text"/>
    <w:basedOn w:val="Normal"/>
    <w:link w:val="FootnoteTextChar"/>
    <w:uiPriority w:val="99"/>
    <w:semiHidden/>
    <w:unhideWhenUsed/>
    <w:rsid w:val="00147DBC"/>
    <w:rPr>
      <w:sz w:val="20"/>
      <w:szCs w:val="20"/>
    </w:rPr>
  </w:style>
  <w:style w:type="character" w:customStyle="1" w:styleId="FootnoteTextChar">
    <w:name w:val="Footnote Text Char"/>
    <w:basedOn w:val="DefaultParagraphFont"/>
    <w:link w:val="FootnoteText"/>
    <w:uiPriority w:val="99"/>
    <w:semiHidden/>
    <w:rsid w:val="00B612AC"/>
    <w:rPr>
      <w:rFonts w:ascii="Book Antiqua" w:eastAsia="Times New Roman" w:hAnsi="Book Antiqua" w:cs="Times New Roman"/>
      <w:sz w:val="20"/>
      <w:szCs w:val="20"/>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633354">
      <w:bodyDiv w:val="1"/>
      <w:marLeft w:val="0"/>
      <w:marRight w:val="0"/>
      <w:marTop w:val="0"/>
      <w:marBottom w:val="0"/>
      <w:divBdr>
        <w:top w:val="none" w:sz="0" w:space="0" w:color="auto"/>
        <w:left w:val="none" w:sz="0" w:space="0" w:color="auto"/>
        <w:bottom w:val="none" w:sz="0" w:space="0" w:color="auto"/>
        <w:right w:val="none" w:sz="0" w:space="0" w:color="auto"/>
      </w:divBdr>
      <w:divsChild>
        <w:div w:id="242491901">
          <w:marLeft w:val="640"/>
          <w:marRight w:val="0"/>
          <w:marTop w:val="0"/>
          <w:marBottom w:val="0"/>
          <w:divBdr>
            <w:top w:val="none" w:sz="0" w:space="0" w:color="auto"/>
            <w:left w:val="none" w:sz="0" w:space="0" w:color="auto"/>
            <w:bottom w:val="none" w:sz="0" w:space="0" w:color="auto"/>
            <w:right w:val="none" w:sz="0" w:space="0" w:color="auto"/>
          </w:divBdr>
        </w:div>
        <w:div w:id="449976265">
          <w:marLeft w:val="640"/>
          <w:marRight w:val="0"/>
          <w:marTop w:val="0"/>
          <w:marBottom w:val="0"/>
          <w:divBdr>
            <w:top w:val="none" w:sz="0" w:space="0" w:color="auto"/>
            <w:left w:val="none" w:sz="0" w:space="0" w:color="auto"/>
            <w:bottom w:val="none" w:sz="0" w:space="0" w:color="auto"/>
            <w:right w:val="none" w:sz="0" w:space="0" w:color="auto"/>
          </w:divBdr>
        </w:div>
        <w:div w:id="494224287">
          <w:marLeft w:val="640"/>
          <w:marRight w:val="0"/>
          <w:marTop w:val="0"/>
          <w:marBottom w:val="0"/>
          <w:divBdr>
            <w:top w:val="none" w:sz="0" w:space="0" w:color="auto"/>
            <w:left w:val="none" w:sz="0" w:space="0" w:color="auto"/>
            <w:bottom w:val="none" w:sz="0" w:space="0" w:color="auto"/>
            <w:right w:val="none" w:sz="0" w:space="0" w:color="auto"/>
          </w:divBdr>
        </w:div>
        <w:div w:id="505050057">
          <w:marLeft w:val="640"/>
          <w:marRight w:val="0"/>
          <w:marTop w:val="0"/>
          <w:marBottom w:val="0"/>
          <w:divBdr>
            <w:top w:val="none" w:sz="0" w:space="0" w:color="auto"/>
            <w:left w:val="none" w:sz="0" w:space="0" w:color="auto"/>
            <w:bottom w:val="none" w:sz="0" w:space="0" w:color="auto"/>
            <w:right w:val="none" w:sz="0" w:space="0" w:color="auto"/>
          </w:divBdr>
        </w:div>
        <w:div w:id="577447244">
          <w:marLeft w:val="640"/>
          <w:marRight w:val="0"/>
          <w:marTop w:val="0"/>
          <w:marBottom w:val="0"/>
          <w:divBdr>
            <w:top w:val="none" w:sz="0" w:space="0" w:color="auto"/>
            <w:left w:val="none" w:sz="0" w:space="0" w:color="auto"/>
            <w:bottom w:val="none" w:sz="0" w:space="0" w:color="auto"/>
            <w:right w:val="none" w:sz="0" w:space="0" w:color="auto"/>
          </w:divBdr>
        </w:div>
        <w:div w:id="839471222">
          <w:marLeft w:val="640"/>
          <w:marRight w:val="0"/>
          <w:marTop w:val="0"/>
          <w:marBottom w:val="0"/>
          <w:divBdr>
            <w:top w:val="none" w:sz="0" w:space="0" w:color="auto"/>
            <w:left w:val="none" w:sz="0" w:space="0" w:color="auto"/>
            <w:bottom w:val="none" w:sz="0" w:space="0" w:color="auto"/>
            <w:right w:val="none" w:sz="0" w:space="0" w:color="auto"/>
          </w:divBdr>
        </w:div>
        <w:div w:id="858470721">
          <w:marLeft w:val="640"/>
          <w:marRight w:val="0"/>
          <w:marTop w:val="0"/>
          <w:marBottom w:val="0"/>
          <w:divBdr>
            <w:top w:val="none" w:sz="0" w:space="0" w:color="auto"/>
            <w:left w:val="none" w:sz="0" w:space="0" w:color="auto"/>
            <w:bottom w:val="none" w:sz="0" w:space="0" w:color="auto"/>
            <w:right w:val="none" w:sz="0" w:space="0" w:color="auto"/>
          </w:divBdr>
        </w:div>
        <w:div w:id="1419056185">
          <w:marLeft w:val="640"/>
          <w:marRight w:val="0"/>
          <w:marTop w:val="0"/>
          <w:marBottom w:val="0"/>
          <w:divBdr>
            <w:top w:val="none" w:sz="0" w:space="0" w:color="auto"/>
            <w:left w:val="none" w:sz="0" w:space="0" w:color="auto"/>
            <w:bottom w:val="none" w:sz="0" w:space="0" w:color="auto"/>
            <w:right w:val="none" w:sz="0" w:space="0" w:color="auto"/>
          </w:divBdr>
        </w:div>
        <w:div w:id="1434475920">
          <w:marLeft w:val="640"/>
          <w:marRight w:val="0"/>
          <w:marTop w:val="0"/>
          <w:marBottom w:val="0"/>
          <w:divBdr>
            <w:top w:val="none" w:sz="0" w:space="0" w:color="auto"/>
            <w:left w:val="none" w:sz="0" w:space="0" w:color="auto"/>
            <w:bottom w:val="none" w:sz="0" w:space="0" w:color="auto"/>
            <w:right w:val="none" w:sz="0" w:space="0" w:color="auto"/>
          </w:divBdr>
        </w:div>
        <w:div w:id="1483543505">
          <w:marLeft w:val="640"/>
          <w:marRight w:val="0"/>
          <w:marTop w:val="0"/>
          <w:marBottom w:val="0"/>
          <w:divBdr>
            <w:top w:val="none" w:sz="0" w:space="0" w:color="auto"/>
            <w:left w:val="none" w:sz="0" w:space="0" w:color="auto"/>
            <w:bottom w:val="none" w:sz="0" w:space="0" w:color="auto"/>
            <w:right w:val="none" w:sz="0" w:space="0" w:color="auto"/>
          </w:divBdr>
        </w:div>
        <w:div w:id="1493639885">
          <w:marLeft w:val="640"/>
          <w:marRight w:val="0"/>
          <w:marTop w:val="0"/>
          <w:marBottom w:val="0"/>
          <w:divBdr>
            <w:top w:val="none" w:sz="0" w:space="0" w:color="auto"/>
            <w:left w:val="none" w:sz="0" w:space="0" w:color="auto"/>
            <w:bottom w:val="none" w:sz="0" w:space="0" w:color="auto"/>
            <w:right w:val="none" w:sz="0" w:space="0" w:color="auto"/>
          </w:divBdr>
        </w:div>
        <w:div w:id="1532647459">
          <w:marLeft w:val="640"/>
          <w:marRight w:val="0"/>
          <w:marTop w:val="0"/>
          <w:marBottom w:val="0"/>
          <w:divBdr>
            <w:top w:val="none" w:sz="0" w:space="0" w:color="auto"/>
            <w:left w:val="none" w:sz="0" w:space="0" w:color="auto"/>
            <w:bottom w:val="none" w:sz="0" w:space="0" w:color="auto"/>
            <w:right w:val="none" w:sz="0" w:space="0" w:color="auto"/>
          </w:divBdr>
        </w:div>
        <w:div w:id="1534230388">
          <w:marLeft w:val="640"/>
          <w:marRight w:val="0"/>
          <w:marTop w:val="0"/>
          <w:marBottom w:val="0"/>
          <w:divBdr>
            <w:top w:val="none" w:sz="0" w:space="0" w:color="auto"/>
            <w:left w:val="none" w:sz="0" w:space="0" w:color="auto"/>
            <w:bottom w:val="none" w:sz="0" w:space="0" w:color="auto"/>
            <w:right w:val="none" w:sz="0" w:space="0" w:color="auto"/>
          </w:divBdr>
        </w:div>
        <w:div w:id="1746763422">
          <w:marLeft w:val="640"/>
          <w:marRight w:val="0"/>
          <w:marTop w:val="0"/>
          <w:marBottom w:val="0"/>
          <w:divBdr>
            <w:top w:val="none" w:sz="0" w:space="0" w:color="auto"/>
            <w:left w:val="none" w:sz="0" w:space="0" w:color="auto"/>
            <w:bottom w:val="none" w:sz="0" w:space="0" w:color="auto"/>
            <w:right w:val="none" w:sz="0" w:space="0" w:color="auto"/>
          </w:divBdr>
        </w:div>
        <w:div w:id="1864972798">
          <w:marLeft w:val="640"/>
          <w:marRight w:val="0"/>
          <w:marTop w:val="0"/>
          <w:marBottom w:val="0"/>
          <w:divBdr>
            <w:top w:val="none" w:sz="0" w:space="0" w:color="auto"/>
            <w:left w:val="none" w:sz="0" w:space="0" w:color="auto"/>
            <w:bottom w:val="none" w:sz="0" w:space="0" w:color="auto"/>
            <w:right w:val="none" w:sz="0" w:space="0" w:color="auto"/>
          </w:divBdr>
        </w:div>
        <w:div w:id="1879932896">
          <w:marLeft w:val="640"/>
          <w:marRight w:val="0"/>
          <w:marTop w:val="0"/>
          <w:marBottom w:val="0"/>
          <w:divBdr>
            <w:top w:val="none" w:sz="0" w:space="0" w:color="auto"/>
            <w:left w:val="none" w:sz="0" w:space="0" w:color="auto"/>
            <w:bottom w:val="none" w:sz="0" w:space="0" w:color="auto"/>
            <w:right w:val="none" w:sz="0" w:space="0" w:color="auto"/>
          </w:divBdr>
        </w:div>
        <w:div w:id="1990017048">
          <w:marLeft w:val="640"/>
          <w:marRight w:val="0"/>
          <w:marTop w:val="0"/>
          <w:marBottom w:val="0"/>
          <w:divBdr>
            <w:top w:val="none" w:sz="0" w:space="0" w:color="auto"/>
            <w:left w:val="none" w:sz="0" w:space="0" w:color="auto"/>
            <w:bottom w:val="none" w:sz="0" w:space="0" w:color="auto"/>
            <w:right w:val="none" w:sz="0" w:space="0" w:color="auto"/>
          </w:divBdr>
        </w:div>
      </w:divsChild>
    </w:div>
    <w:div w:id="87235898">
      <w:bodyDiv w:val="1"/>
      <w:marLeft w:val="0"/>
      <w:marRight w:val="0"/>
      <w:marTop w:val="0"/>
      <w:marBottom w:val="0"/>
      <w:divBdr>
        <w:top w:val="none" w:sz="0" w:space="0" w:color="auto"/>
        <w:left w:val="none" w:sz="0" w:space="0" w:color="auto"/>
        <w:bottom w:val="none" w:sz="0" w:space="0" w:color="auto"/>
        <w:right w:val="none" w:sz="0" w:space="0" w:color="auto"/>
      </w:divBdr>
      <w:divsChild>
        <w:div w:id="56516528">
          <w:marLeft w:val="640"/>
          <w:marRight w:val="0"/>
          <w:marTop w:val="0"/>
          <w:marBottom w:val="0"/>
          <w:divBdr>
            <w:top w:val="none" w:sz="0" w:space="0" w:color="auto"/>
            <w:left w:val="none" w:sz="0" w:space="0" w:color="auto"/>
            <w:bottom w:val="none" w:sz="0" w:space="0" w:color="auto"/>
            <w:right w:val="none" w:sz="0" w:space="0" w:color="auto"/>
          </w:divBdr>
        </w:div>
        <w:div w:id="134687175">
          <w:marLeft w:val="640"/>
          <w:marRight w:val="0"/>
          <w:marTop w:val="0"/>
          <w:marBottom w:val="0"/>
          <w:divBdr>
            <w:top w:val="none" w:sz="0" w:space="0" w:color="auto"/>
            <w:left w:val="none" w:sz="0" w:space="0" w:color="auto"/>
            <w:bottom w:val="none" w:sz="0" w:space="0" w:color="auto"/>
            <w:right w:val="none" w:sz="0" w:space="0" w:color="auto"/>
          </w:divBdr>
        </w:div>
        <w:div w:id="180778873">
          <w:marLeft w:val="640"/>
          <w:marRight w:val="0"/>
          <w:marTop w:val="0"/>
          <w:marBottom w:val="0"/>
          <w:divBdr>
            <w:top w:val="none" w:sz="0" w:space="0" w:color="auto"/>
            <w:left w:val="none" w:sz="0" w:space="0" w:color="auto"/>
            <w:bottom w:val="none" w:sz="0" w:space="0" w:color="auto"/>
            <w:right w:val="none" w:sz="0" w:space="0" w:color="auto"/>
          </w:divBdr>
        </w:div>
        <w:div w:id="286471331">
          <w:marLeft w:val="640"/>
          <w:marRight w:val="0"/>
          <w:marTop w:val="0"/>
          <w:marBottom w:val="0"/>
          <w:divBdr>
            <w:top w:val="none" w:sz="0" w:space="0" w:color="auto"/>
            <w:left w:val="none" w:sz="0" w:space="0" w:color="auto"/>
            <w:bottom w:val="none" w:sz="0" w:space="0" w:color="auto"/>
            <w:right w:val="none" w:sz="0" w:space="0" w:color="auto"/>
          </w:divBdr>
        </w:div>
        <w:div w:id="409425587">
          <w:marLeft w:val="640"/>
          <w:marRight w:val="0"/>
          <w:marTop w:val="0"/>
          <w:marBottom w:val="0"/>
          <w:divBdr>
            <w:top w:val="none" w:sz="0" w:space="0" w:color="auto"/>
            <w:left w:val="none" w:sz="0" w:space="0" w:color="auto"/>
            <w:bottom w:val="none" w:sz="0" w:space="0" w:color="auto"/>
            <w:right w:val="none" w:sz="0" w:space="0" w:color="auto"/>
          </w:divBdr>
        </w:div>
        <w:div w:id="465514516">
          <w:marLeft w:val="640"/>
          <w:marRight w:val="0"/>
          <w:marTop w:val="0"/>
          <w:marBottom w:val="0"/>
          <w:divBdr>
            <w:top w:val="none" w:sz="0" w:space="0" w:color="auto"/>
            <w:left w:val="none" w:sz="0" w:space="0" w:color="auto"/>
            <w:bottom w:val="none" w:sz="0" w:space="0" w:color="auto"/>
            <w:right w:val="none" w:sz="0" w:space="0" w:color="auto"/>
          </w:divBdr>
        </w:div>
        <w:div w:id="494299794">
          <w:marLeft w:val="640"/>
          <w:marRight w:val="0"/>
          <w:marTop w:val="0"/>
          <w:marBottom w:val="0"/>
          <w:divBdr>
            <w:top w:val="none" w:sz="0" w:space="0" w:color="auto"/>
            <w:left w:val="none" w:sz="0" w:space="0" w:color="auto"/>
            <w:bottom w:val="none" w:sz="0" w:space="0" w:color="auto"/>
            <w:right w:val="none" w:sz="0" w:space="0" w:color="auto"/>
          </w:divBdr>
        </w:div>
        <w:div w:id="516624697">
          <w:marLeft w:val="640"/>
          <w:marRight w:val="0"/>
          <w:marTop w:val="0"/>
          <w:marBottom w:val="0"/>
          <w:divBdr>
            <w:top w:val="none" w:sz="0" w:space="0" w:color="auto"/>
            <w:left w:val="none" w:sz="0" w:space="0" w:color="auto"/>
            <w:bottom w:val="none" w:sz="0" w:space="0" w:color="auto"/>
            <w:right w:val="none" w:sz="0" w:space="0" w:color="auto"/>
          </w:divBdr>
        </w:div>
        <w:div w:id="536086702">
          <w:marLeft w:val="640"/>
          <w:marRight w:val="0"/>
          <w:marTop w:val="0"/>
          <w:marBottom w:val="0"/>
          <w:divBdr>
            <w:top w:val="none" w:sz="0" w:space="0" w:color="auto"/>
            <w:left w:val="none" w:sz="0" w:space="0" w:color="auto"/>
            <w:bottom w:val="none" w:sz="0" w:space="0" w:color="auto"/>
            <w:right w:val="none" w:sz="0" w:space="0" w:color="auto"/>
          </w:divBdr>
        </w:div>
        <w:div w:id="582497985">
          <w:marLeft w:val="640"/>
          <w:marRight w:val="0"/>
          <w:marTop w:val="0"/>
          <w:marBottom w:val="0"/>
          <w:divBdr>
            <w:top w:val="none" w:sz="0" w:space="0" w:color="auto"/>
            <w:left w:val="none" w:sz="0" w:space="0" w:color="auto"/>
            <w:bottom w:val="none" w:sz="0" w:space="0" w:color="auto"/>
            <w:right w:val="none" w:sz="0" w:space="0" w:color="auto"/>
          </w:divBdr>
        </w:div>
        <w:div w:id="672221746">
          <w:marLeft w:val="640"/>
          <w:marRight w:val="0"/>
          <w:marTop w:val="0"/>
          <w:marBottom w:val="0"/>
          <w:divBdr>
            <w:top w:val="none" w:sz="0" w:space="0" w:color="auto"/>
            <w:left w:val="none" w:sz="0" w:space="0" w:color="auto"/>
            <w:bottom w:val="none" w:sz="0" w:space="0" w:color="auto"/>
            <w:right w:val="none" w:sz="0" w:space="0" w:color="auto"/>
          </w:divBdr>
        </w:div>
        <w:div w:id="754470969">
          <w:marLeft w:val="640"/>
          <w:marRight w:val="0"/>
          <w:marTop w:val="0"/>
          <w:marBottom w:val="0"/>
          <w:divBdr>
            <w:top w:val="none" w:sz="0" w:space="0" w:color="auto"/>
            <w:left w:val="none" w:sz="0" w:space="0" w:color="auto"/>
            <w:bottom w:val="none" w:sz="0" w:space="0" w:color="auto"/>
            <w:right w:val="none" w:sz="0" w:space="0" w:color="auto"/>
          </w:divBdr>
        </w:div>
        <w:div w:id="761922184">
          <w:marLeft w:val="640"/>
          <w:marRight w:val="0"/>
          <w:marTop w:val="0"/>
          <w:marBottom w:val="0"/>
          <w:divBdr>
            <w:top w:val="none" w:sz="0" w:space="0" w:color="auto"/>
            <w:left w:val="none" w:sz="0" w:space="0" w:color="auto"/>
            <w:bottom w:val="none" w:sz="0" w:space="0" w:color="auto"/>
            <w:right w:val="none" w:sz="0" w:space="0" w:color="auto"/>
          </w:divBdr>
        </w:div>
        <w:div w:id="813177204">
          <w:marLeft w:val="640"/>
          <w:marRight w:val="0"/>
          <w:marTop w:val="0"/>
          <w:marBottom w:val="0"/>
          <w:divBdr>
            <w:top w:val="none" w:sz="0" w:space="0" w:color="auto"/>
            <w:left w:val="none" w:sz="0" w:space="0" w:color="auto"/>
            <w:bottom w:val="none" w:sz="0" w:space="0" w:color="auto"/>
            <w:right w:val="none" w:sz="0" w:space="0" w:color="auto"/>
          </w:divBdr>
        </w:div>
        <w:div w:id="821116767">
          <w:marLeft w:val="640"/>
          <w:marRight w:val="0"/>
          <w:marTop w:val="0"/>
          <w:marBottom w:val="0"/>
          <w:divBdr>
            <w:top w:val="none" w:sz="0" w:space="0" w:color="auto"/>
            <w:left w:val="none" w:sz="0" w:space="0" w:color="auto"/>
            <w:bottom w:val="none" w:sz="0" w:space="0" w:color="auto"/>
            <w:right w:val="none" w:sz="0" w:space="0" w:color="auto"/>
          </w:divBdr>
        </w:div>
        <w:div w:id="839541219">
          <w:marLeft w:val="640"/>
          <w:marRight w:val="0"/>
          <w:marTop w:val="0"/>
          <w:marBottom w:val="0"/>
          <w:divBdr>
            <w:top w:val="none" w:sz="0" w:space="0" w:color="auto"/>
            <w:left w:val="none" w:sz="0" w:space="0" w:color="auto"/>
            <w:bottom w:val="none" w:sz="0" w:space="0" w:color="auto"/>
            <w:right w:val="none" w:sz="0" w:space="0" w:color="auto"/>
          </w:divBdr>
        </w:div>
        <w:div w:id="841774618">
          <w:marLeft w:val="640"/>
          <w:marRight w:val="0"/>
          <w:marTop w:val="0"/>
          <w:marBottom w:val="0"/>
          <w:divBdr>
            <w:top w:val="none" w:sz="0" w:space="0" w:color="auto"/>
            <w:left w:val="none" w:sz="0" w:space="0" w:color="auto"/>
            <w:bottom w:val="none" w:sz="0" w:space="0" w:color="auto"/>
            <w:right w:val="none" w:sz="0" w:space="0" w:color="auto"/>
          </w:divBdr>
        </w:div>
        <w:div w:id="883296125">
          <w:marLeft w:val="640"/>
          <w:marRight w:val="0"/>
          <w:marTop w:val="0"/>
          <w:marBottom w:val="0"/>
          <w:divBdr>
            <w:top w:val="none" w:sz="0" w:space="0" w:color="auto"/>
            <w:left w:val="none" w:sz="0" w:space="0" w:color="auto"/>
            <w:bottom w:val="none" w:sz="0" w:space="0" w:color="auto"/>
            <w:right w:val="none" w:sz="0" w:space="0" w:color="auto"/>
          </w:divBdr>
        </w:div>
        <w:div w:id="935018161">
          <w:marLeft w:val="640"/>
          <w:marRight w:val="0"/>
          <w:marTop w:val="0"/>
          <w:marBottom w:val="0"/>
          <w:divBdr>
            <w:top w:val="none" w:sz="0" w:space="0" w:color="auto"/>
            <w:left w:val="none" w:sz="0" w:space="0" w:color="auto"/>
            <w:bottom w:val="none" w:sz="0" w:space="0" w:color="auto"/>
            <w:right w:val="none" w:sz="0" w:space="0" w:color="auto"/>
          </w:divBdr>
        </w:div>
        <w:div w:id="947008768">
          <w:marLeft w:val="640"/>
          <w:marRight w:val="0"/>
          <w:marTop w:val="0"/>
          <w:marBottom w:val="0"/>
          <w:divBdr>
            <w:top w:val="none" w:sz="0" w:space="0" w:color="auto"/>
            <w:left w:val="none" w:sz="0" w:space="0" w:color="auto"/>
            <w:bottom w:val="none" w:sz="0" w:space="0" w:color="auto"/>
            <w:right w:val="none" w:sz="0" w:space="0" w:color="auto"/>
          </w:divBdr>
        </w:div>
        <w:div w:id="952397583">
          <w:marLeft w:val="640"/>
          <w:marRight w:val="0"/>
          <w:marTop w:val="0"/>
          <w:marBottom w:val="0"/>
          <w:divBdr>
            <w:top w:val="none" w:sz="0" w:space="0" w:color="auto"/>
            <w:left w:val="none" w:sz="0" w:space="0" w:color="auto"/>
            <w:bottom w:val="none" w:sz="0" w:space="0" w:color="auto"/>
            <w:right w:val="none" w:sz="0" w:space="0" w:color="auto"/>
          </w:divBdr>
        </w:div>
        <w:div w:id="1159880531">
          <w:marLeft w:val="640"/>
          <w:marRight w:val="0"/>
          <w:marTop w:val="0"/>
          <w:marBottom w:val="0"/>
          <w:divBdr>
            <w:top w:val="none" w:sz="0" w:space="0" w:color="auto"/>
            <w:left w:val="none" w:sz="0" w:space="0" w:color="auto"/>
            <w:bottom w:val="none" w:sz="0" w:space="0" w:color="auto"/>
            <w:right w:val="none" w:sz="0" w:space="0" w:color="auto"/>
          </w:divBdr>
        </w:div>
        <w:div w:id="1177039507">
          <w:marLeft w:val="640"/>
          <w:marRight w:val="0"/>
          <w:marTop w:val="0"/>
          <w:marBottom w:val="0"/>
          <w:divBdr>
            <w:top w:val="none" w:sz="0" w:space="0" w:color="auto"/>
            <w:left w:val="none" w:sz="0" w:space="0" w:color="auto"/>
            <w:bottom w:val="none" w:sz="0" w:space="0" w:color="auto"/>
            <w:right w:val="none" w:sz="0" w:space="0" w:color="auto"/>
          </w:divBdr>
        </w:div>
        <w:div w:id="1194077824">
          <w:marLeft w:val="640"/>
          <w:marRight w:val="0"/>
          <w:marTop w:val="0"/>
          <w:marBottom w:val="0"/>
          <w:divBdr>
            <w:top w:val="none" w:sz="0" w:space="0" w:color="auto"/>
            <w:left w:val="none" w:sz="0" w:space="0" w:color="auto"/>
            <w:bottom w:val="none" w:sz="0" w:space="0" w:color="auto"/>
            <w:right w:val="none" w:sz="0" w:space="0" w:color="auto"/>
          </w:divBdr>
        </w:div>
        <w:div w:id="1220896420">
          <w:marLeft w:val="640"/>
          <w:marRight w:val="0"/>
          <w:marTop w:val="0"/>
          <w:marBottom w:val="0"/>
          <w:divBdr>
            <w:top w:val="none" w:sz="0" w:space="0" w:color="auto"/>
            <w:left w:val="none" w:sz="0" w:space="0" w:color="auto"/>
            <w:bottom w:val="none" w:sz="0" w:space="0" w:color="auto"/>
            <w:right w:val="none" w:sz="0" w:space="0" w:color="auto"/>
          </w:divBdr>
        </w:div>
        <w:div w:id="1397582991">
          <w:marLeft w:val="640"/>
          <w:marRight w:val="0"/>
          <w:marTop w:val="0"/>
          <w:marBottom w:val="0"/>
          <w:divBdr>
            <w:top w:val="none" w:sz="0" w:space="0" w:color="auto"/>
            <w:left w:val="none" w:sz="0" w:space="0" w:color="auto"/>
            <w:bottom w:val="none" w:sz="0" w:space="0" w:color="auto"/>
            <w:right w:val="none" w:sz="0" w:space="0" w:color="auto"/>
          </w:divBdr>
        </w:div>
        <w:div w:id="1406076076">
          <w:marLeft w:val="640"/>
          <w:marRight w:val="0"/>
          <w:marTop w:val="0"/>
          <w:marBottom w:val="0"/>
          <w:divBdr>
            <w:top w:val="none" w:sz="0" w:space="0" w:color="auto"/>
            <w:left w:val="none" w:sz="0" w:space="0" w:color="auto"/>
            <w:bottom w:val="none" w:sz="0" w:space="0" w:color="auto"/>
            <w:right w:val="none" w:sz="0" w:space="0" w:color="auto"/>
          </w:divBdr>
        </w:div>
        <w:div w:id="1465612411">
          <w:marLeft w:val="640"/>
          <w:marRight w:val="0"/>
          <w:marTop w:val="0"/>
          <w:marBottom w:val="0"/>
          <w:divBdr>
            <w:top w:val="none" w:sz="0" w:space="0" w:color="auto"/>
            <w:left w:val="none" w:sz="0" w:space="0" w:color="auto"/>
            <w:bottom w:val="none" w:sz="0" w:space="0" w:color="auto"/>
            <w:right w:val="none" w:sz="0" w:space="0" w:color="auto"/>
          </w:divBdr>
        </w:div>
        <w:div w:id="1722365953">
          <w:marLeft w:val="640"/>
          <w:marRight w:val="0"/>
          <w:marTop w:val="0"/>
          <w:marBottom w:val="0"/>
          <w:divBdr>
            <w:top w:val="none" w:sz="0" w:space="0" w:color="auto"/>
            <w:left w:val="none" w:sz="0" w:space="0" w:color="auto"/>
            <w:bottom w:val="none" w:sz="0" w:space="0" w:color="auto"/>
            <w:right w:val="none" w:sz="0" w:space="0" w:color="auto"/>
          </w:divBdr>
        </w:div>
        <w:div w:id="1900244908">
          <w:marLeft w:val="640"/>
          <w:marRight w:val="0"/>
          <w:marTop w:val="0"/>
          <w:marBottom w:val="0"/>
          <w:divBdr>
            <w:top w:val="none" w:sz="0" w:space="0" w:color="auto"/>
            <w:left w:val="none" w:sz="0" w:space="0" w:color="auto"/>
            <w:bottom w:val="none" w:sz="0" w:space="0" w:color="auto"/>
            <w:right w:val="none" w:sz="0" w:space="0" w:color="auto"/>
          </w:divBdr>
        </w:div>
        <w:div w:id="1936478939">
          <w:marLeft w:val="640"/>
          <w:marRight w:val="0"/>
          <w:marTop w:val="0"/>
          <w:marBottom w:val="0"/>
          <w:divBdr>
            <w:top w:val="none" w:sz="0" w:space="0" w:color="auto"/>
            <w:left w:val="none" w:sz="0" w:space="0" w:color="auto"/>
            <w:bottom w:val="none" w:sz="0" w:space="0" w:color="auto"/>
            <w:right w:val="none" w:sz="0" w:space="0" w:color="auto"/>
          </w:divBdr>
        </w:div>
        <w:div w:id="1948808094">
          <w:marLeft w:val="640"/>
          <w:marRight w:val="0"/>
          <w:marTop w:val="0"/>
          <w:marBottom w:val="0"/>
          <w:divBdr>
            <w:top w:val="none" w:sz="0" w:space="0" w:color="auto"/>
            <w:left w:val="none" w:sz="0" w:space="0" w:color="auto"/>
            <w:bottom w:val="none" w:sz="0" w:space="0" w:color="auto"/>
            <w:right w:val="none" w:sz="0" w:space="0" w:color="auto"/>
          </w:divBdr>
        </w:div>
        <w:div w:id="1950549657">
          <w:marLeft w:val="640"/>
          <w:marRight w:val="0"/>
          <w:marTop w:val="0"/>
          <w:marBottom w:val="0"/>
          <w:divBdr>
            <w:top w:val="none" w:sz="0" w:space="0" w:color="auto"/>
            <w:left w:val="none" w:sz="0" w:space="0" w:color="auto"/>
            <w:bottom w:val="none" w:sz="0" w:space="0" w:color="auto"/>
            <w:right w:val="none" w:sz="0" w:space="0" w:color="auto"/>
          </w:divBdr>
        </w:div>
        <w:div w:id="2011252227">
          <w:marLeft w:val="640"/>
          <w:marRight w:val="0"/>
          <w:marTop w:val="0"/>
          <w:marBottom w:val="0"/>
          <w:divBdr>
            <w:top w:val="none" w:sz="0" w:space="0" w:color="auto"/>
            <w:left w:val="none" w:sz="0" w:space="0" w:color="auto"/>
            <w:bottom w:val="none" w:sz="0" w:space="0" w:color="auto"/>
            <w:right w:val="none" w:sz="0" w:space="0" w:color="auto"/>
          </w:divBdr>
        </w:div>
        <w:div w:id="2111926713">
          <w:marLeft w:val="640"/>
          <w:marRight w:val="0"/>
          <w:marTop w:val="0"/>
          <w:marBottom w:val="0"/>
          <w:divBdr>
            <w:top w:val="none" w:sz="0" w:space="0" w:color="auto"/>
            <w:left w:val="none" w:sz="0" w:space="0" w:color="auto"/>
            <w:bottom w:val="none" w:sz="0" w:space="0" w:color="auto"/>
            <w:right w:val="none" w:sz="0" w:space="0" w:color="auto"/>
          </w:divBdr>
        </w:div>
      </w:divsChild>
    </w:div>
    <w:div w:id="92089195">
      <w:bodyDiv w:val="1"/>
      <w:marLeft w:val="0"/>
      <w:marRight w:val="0"/>
      <w:marTop w:val="0"/>
      <w:marBottom w:val="0"/>
      <w:divBdr>
        <w:top w:val="none" w:sz="0" w:space="0" w:color="auto"/>
        <w:left w:val="none" w:sz="0" w:space="0" w:color="auto"/>
        <w:bottom w:val="none" w:sz="0" w:space="0" w:color="auto"/>
        <w:right w:val="none" w:sz="0" w:space="0" w:color="auto"/>
      </w:divBdr>
      <w:divsChild>
        <w:div w:id="33890561">
          <w:marLeft w:val="640"/>
          <w:marRight w:val="0"/>
          <w:marTop w:val="0"/>
          <w:marBottom w:val="0"/>
          <w:divBdr>
            <w:top w:val="none" w:sz="0" w:space="0" w:color="auto"/>
            <w:left w:val="none" w:sz="0" w:space="0" w:color="auto"/>
            <w:bottom w:val="none" w:sz="0" w:space="0" w:color="auto"/>
            <w:right w:val="none" w:sz="0" w:space="0" w:color="auto"/>
          </w:divBdr>
        </w:div>
        <w:div w:id="186218655">
          <w:marLeft w:val="640"/>
          <w:marRight w:val="0"/>
          <w:marTop w:val="0"/>
          <w:marBottom w:val="0"/>
          <w:divBdr>
            <w:top w:val="none" w:sz="0" w:space="0" w:color="auto"/>
            <w:left w:val="none" w:sz="0" w:space="0" w:color="auto"/>
            <w:bottom w:val="none" w:sz="0" w:space="0" w:color="auto"/>
            <w:right w:val="none" w:sz="0" w:space="0" w:color="auto"/>
          </w:divBdr>
        </w:div>
        <w:div w:id="200628981">
          <w:marLeft w:val="640"/>
          <w:marRight w:val="0"/>
          <w:marTop w:val="0"/>
          <w:marBottom w:val="0"/>
          <w:divBdr>
            <w:top w:val="none" w:sz="0" w:space="0" w:color="auto"/>
            <w:left w:val="none" w:sz="0" w:space="0" w:color="auto"/>
            <w:bottom w:val="none" w:sz="0" w:space="0" w:color="auto"/>
            <w:right w:val="none" w:sz="0" w:space="0" w:color="auto"/>
          </w:divBdr>
        </w:div>
        <w:div w:id="249389488">
          <w:marLeft w:val="640"/>
          <w:marRight w:val="0"/>
          <w:marTop w:val="0"/>
          <w:marBottom w:val="0"/>
          <w:divBdr>
            <w:top w:val="none" w:sz="0" w:space="0" w:color="auto"/>
            <w:left w:val="none" w:sz="0" w:space="0" w:color="auto"/>
            <w:bottom w:val="none" w:sz="0" w:space="0" w:color="auto"/>
            <w:right w:val="none" w:sz="0" w:space="0" w:color="auto"/>
          </w:divBdr>
        </w:div>
        <w:div w:id="332613387">
          <w:marLeft w:val="640"/>
          <w:marRight w:val="0"/>
          <w:marTop w:val="0"/>
          <w:marBottom w:val="0"/>
          <w:divBdr>
            <w:top w:val="none" w:sz="0" w:space="0" w:color="auto"/>
            <w:left w:val="none" w:sz="0" w:space="0" w:color="auto"/>
            <w:bottom w:val="none" w:sz="0" w:space="0" w:color="auto"/>
            <w:right w:val="none" w:sz="0" w:space="0" w:color="auto"/>
          </w:divBdr>
        </w:div>
        <w:div w:id="380329775">
          <w:marLeft w:val="640"/>
          <w:marRight w:val="0"/>
          <w:marTop w:val="0"/>
          <w:marBottom w:val="0"/>
          <w:divBdr>
            <w:top w:val="none" w:sz="0" w:space="0" w:color="auto"/>
            <w:left w:val="none" w:sz="0" w:space="0" w:color="auto"/>
            <w:bottom w:val="none" w:sz="0" w:space="0" w:color="auto"/>
            <w:right w:val="none" w:sz="0" w:space="0" w:color="auto"/>
          </w:divBdr>
        </w:div>
        <w:div w:id="399402770">
          <w:marLeft w:val="640"/>
          <w:marRight w:val="0"/>
          <w:marTop w:val="0"/>
          <w:marBottom w:val="0"/>
          <w:divBdr>
            <w:top w:val="none" w:sz="0" w:space="0" w:color="auto"/>
            <w:left w:val="none" w:sz="0" w:space="0" w:color="auto"/>
            <w:bottom w:val="none" w:sz="0" w:space="0" w:color="auto"/>
            <w:right w:val="none" w:sz="0" w:space="0" w:color="auto"/>
          </w:divBdr>
        </w:div>
        <w:div w:id="719791622">
          <w:marLeft w:val="640"/>
          <w:marRight w:val="0"/>
          <w:marTop w:val="0"/>
          <w:marBottom w:val="0"/>
          <w:divBdr>
            <w:top w:val="none" w:sz="0" w:space="0" w:color="auto"/>
            <w:left w:val="none" w:sz="0" w:space="0" w:color="auto"/>
            <w:bottom w:val="none" w:sz="0" w:space="0" w:color="auto"/>
            <w:right w:val="none" w:sz="0" w:space="0" w:color="auto"/>
          </w:divBdr>
        </w:div>
        <w:div w:id="822621818">
          <w:marLeft w:val="640"/>
          <w:marRight w:val="0"/>
          <w:marTop w:val="0"/>
          <w:marBottom w:val="0"/>
          <w:divBdr>
            <w:top w:val="none" w:sz="0" w:space="0" w:color="auto"/>
            <w:left w:val="none" w:sz="0" w:space="0" w:color="auto"/>
            <w:bottom w:val="none" w:sz="0" w:space="0" w:color="auto"/>
            <w:right w:val="none" w:sz="0" w:space="0" w:color="auto"/>
          </w:divBdr>
        </w:div>
        <w:div w:id="883254625">
          <w:marLeft w:val="640"/>
          <w:marRight w:val="0"/>
          <w:marTop w:val="0"/>
          <w:marBottom w:val="0"/>
          <w:divBdr>
            <w:top w:val="none" w:sz="0" w:space="0" w:color="auto"/>
            <w:left w:val="none" w:sz="0" w:space="0" w:color="auto"/>
            <w:bottom w:val="none" w:sz="0" w:space="0" w:color="auto"/>
            <w:right w:val="none" w:sz="0" w:space="0" w:color="auto"/>
          </w:divBdr>
        </w:div>
        <w:div w:id="995034203">
          <w:marLeft w:val="640"/>
          <w:marRight w:val="0"/>
          <w:marTop w:val="0"/>
          <w:marBottom w:val="0"/>
          <w:divBdr>
            <w:top w:val="none" w:sz="0" w:space="0" w:color="auto"/>
            <w:left w:val="none" w:sz="0" w:space="0" w:color="auto"/>
            <w:bottom w:val="none" w:sz="0" w:space="0" w:color="auto"/>
            <w:right w:val="none" w:sz="0" w:space="0" w:color="auto"/>
          </w:divBdr>
        </w:div>
        <w:div w:id="1146700559">
          <w:marLeft w:val="640"/>
          <w:marRight w:val="0"/>
          <w:marTop w:val="0"/>
          <w:marBottom w:val="0"/>
          <w:divBdr>
            <w:top w:val="none" w:sz="0" w:space="0" w:color="auto"/>
            <w:left w:val="none" w:sz="0" w:space="0" w:color="auto"/>
            <w:bottom w:val="none" w:sz="0" w:space="0" w:color="auto"/>
            <w:right w:val="none" w:sz="0" w:space="0" w:color="auto"/>
          </w:divBdr>
        </w:div>
        <w:div w:id="1151403818">
          <w:marLeft w:val="640"/>
          <w:marRight w:val="0"/>
          <w:marTop w:val="0"/>
          <w:marBottom w:val="0"/>
          <w:divBdr>
            <w:top w:val="none" w:sz="0" w:space="0" w:color="auto"/>
            <w:left w:val="none" w:sz="0" w:space="0" w:color="auto"/>
            <w:bottom w:val="none" w:sz="0" w:space="0" w:color="auto"/>
            <w:right w:val="none" w:sz="0" w:space="0" w:color="auto"/>
          </w:divBdr>
        </w:div>
        <w:div w:id="1153715559">
          <w:marLeft w:val="640"/>
          <w:marRight w:val="0"/>
          <w:marTop w:val="0"/>
          <w:marBottom w:val="0"/>
          <w:divBdr>
            <w:top w:val="none" w:sz="0" w:space="0" w:color="auto"/>
            <w:left w:val="none" w:sz="0" w:space="0" w:color="auto"/>
            <w:bottom w:val="none" w:sz="0" w:space="0" w:color="auto"/>
            <w:right w:val="none" w:sz="0" w:space="0" w:color="auto"/>
          </w:divBdr>
        </w:div>
        <w:div w:id="1181159172">
          <w:marLeft w:val="640"/>
          <w:marRight w:val="0"/>
          <w:marTop w:val="0"/>
          <w:marBottom w:val="0"/>
          <w:divBdr>
            <w:top w:val="none" w:sz="0" w:space="0" w:color="auto"/>
            <w:left w:val="none" w:sz="0" w:space="0" w:color="auto"/>
            <w:bottom w:val="none" w:sz="0" w:space="0" w:color="auto"/>
            <w:right w:val="none" w:sz="0" w:space="0" w:color="auto"/>
          </w:divBdr>
        </w:div>
        <w:div w:id="1347944561">
          <w:marLeft w:val="640"/>
          <w:marRight w:val="0"/>
          <w:marTop w:val="0"/>
          <w:marBottom w:val="0"/>
          <w:divBdr>
            <w:top w:val="none" w:sz="0" w:space="0" w:color="auto"/>
            <w:left w:val="none" w:sz="0" w:space="0" w:color="auto"/>
            <w:bottom w:val="none" w:sz="0" w:space="0" w:color="auto"/>
            <w:right w:val="none" w:sz="0" w:space="0" w:color="auto"/>
          </w:divBdr>
        </w:div>
        <w:div w:id="1402827878">
          <w:marLeft w:val="640"/>
          <w:marRight w:val="0"/>
          <w:marTop w:val="0"/>
          <w:marBottom w:val="0"/>
          <w:divBdr>
            <w:top w:val="none" w:sz="0" w:space="0" w:color="auto"/>
            <w:left w:val="none" w:sz="0" w:space="0" w:color="auto"/>
            <w:bottom w:val="none" w:sz="0" w:space="0" w:color="auto"/>
            <w:right w:val="none" w:sz="0" w:space="0" w:color="auto"/>
          </w:divBdr>
        </w:div>
        <w:div w:id="1472674436">
          <w:marLeft w:val="640"/>
          <w:marRight w:val="0"/>
          <w:marTop w:val="0"/>
          <w:marBottom w:val="0"/>
          <w:divBdr>
            <w:top w:val="none" w:sz="0" w:space="0" w:color="auto"/>
            <w:left w:val="none" w:sz="0" w:space="0" w:color="auto"/>
            <w:bottom w:val="none" w:sz="0" w:space="0" w:color="auto"/>
            <w:right w:val="none" w:sz="0" w:space="0" w:color="auto"/>
          </w:divBdr>
        </w:div>
        <w:div w:id="1643003257">
          <w:marLeft w:val="640"/>
          <w:marRight w:val="0"/>
          <w:marTop w:val="0"/>
          <w:marBottom w:val="0"/>
          <w:divBdr>
            <w:top w:val="none" w:sz="0" w:space="0" w:color="auto"/>
            <w:left w:val="none" w:sz="0" w:space="0" w:color="auto"/>
            <w:bottom w:val="none" w:sz="0" w:space="0" w:color="auto"/>
            <w:right w:val="none" w:sz="0" w:space="0" w:color="auto"/>
          </w:divBdr>
        </w:div>
        <w:div w:id="1949655602">
          <w:marLeft w:val="640"/>
          <w:marRight w:val="0"/>
          <w:marTop w:val="0"/>
          <w:marBottom w:val="0"/>
          <w:divBdr>
            <w:top w:val="none" w:sz="0" w:space="0" w:color="auto"/>
            <w:left w:val="none" w:sz="0" w:space="0" w:color="auto"/>
            <w:bottom w:val="none" w:sz="0" w:space="0" w:color="auto"/>
            <w:right w:val="none" w:sz="0" w:space="0" w:color="auto"/>
          </w:divBdr>
        </w:div>
        <w:div w:id="1951934181">
          <w:marLeft w:val="640"/>
          <w:marRight w:val="0"/>
          <w:marTop w:val="0"/>
          <w:marBottom w:val="0"/>
          <w:divBdr>
            <w:top w:val="none" w:sz="0" w:space="0" w:color="auto"/>
            <w:left w:val="none" w:sz="0" w:space="0" w:color="auto"/>
            <w:bottom w:val="none" w:sz="0" w:space="0" w:color="auto"/>
            <w:right w:val="none" w:sz="0" w:space="0" w:color="auto"/>
          </w:divBdr>
        </w:div>
        <w:div w:id="2119133930">
          <w:marLeft w:val="640"/>
          <w:marRight w:val="0"/>
          <w:marTop w:val="0"/>
          <w:marBottom w:val="0"/>
          <w:divBdr>
            <w:top w:val="none" w:sz="0" w:space="0" w:color="auto"/>
            <w:left w:val="none" w:sz="0" w:space="0" w:color="auto"/>
            <w:bottom w:val="none" w:sz="0" w:space="0" w:color="auto"/>
            <w:right w:val="none" w:sz="0" w:space="0" w:color="auto"/>
          </w:divBdr>
        </w:div>
      </w:divsChild>
    </w:div>
    <w:div w:id="99447363">
      <w:bodyDiv w:val="1"/>
      <w:marLeft w:val="0"/>
      <w:marRight w:val="0"/>
      <w:marTop w:val="0"/>
      <w:marBottom w:val="0"/>
      <w:divBdr>
        <w:top w:val="none" w:sz="0" w:space="0" w:color="auto"/>
        <w:left w:val="none" w:sz="0" w:space="0" w:color="auto"/>
        <w:bottom w:val="none" w:sz="0" w:space="0" w:color="auto"/>
        <w:right w:val="none" w:sz="0" w:space="0" w:color="auto"/>
      </w:divBdr>
      <w:divsChild>
        <w:div w:id="35199492">
          <w:marLeft w:val="640"/>
          <w:marRight w:val="0"/>
          <w:marTop w:val="0"/>
          <w:marBottom w:val="0"/>
          <w:divBdr>
            <w:top w:val="none" w:sz="0" w:space="0" w:color="auto"/>
            <w:left w:val="none" w:sz="0" w:space="0" w:color="auto"/>
            <w:bottom w:val="none" w:sz="0" w:space="0" w:color="auto"/>
            <w:right w:val="none" w:sz="0" w:space="0" w:color="auto"/>
          </w:divBdr>
        </w:div>
        <w:div w:id="402682466">
          <w:marLeft w:val="640"/>
          <w:marRight w:val="0"/>
          <w:marTop w:val="0"/>
          <w:marBottom w:val="0"/>
          <w:divBdr>
            <w:top w:val="none" w:sz="0" w:space="0" w:color="auto"/>
            <w:left w:val="none" w:sz="0" w:space="0" w:color="auto"/>
            <w:bottom w:val="none" w:sz="0" w:space="0" w:color="auto"/>
            <w:right w:val="none" w:sz="0" w:space="0" w:color="auto"/>
          </w:divBdr>
        </w:div>
        <w:div w:id="596712428">
          <w:marLeft w:val="640"/>
          <w:marRight w:val="0"/>
          <w:marTop w:val="0"/>
          <w:marBottom w:val="0"/>
          <w:divBdr>
            <w:top w:val="none" w:sz="0" w:space="0" w:color="auto"/>
            <w:left w:val="none" w:sz="0" w:space="0" w:color="auto"/>
            <w:bottom w:val="none" w:sz="0" w:space="0" w:color="auto"/>
            <w:right w:val="none" w:sz="0" w:space="0" w:color="auto"/>
          </w:divBdr>
        </w:div>
        <w:div w:id="682781370">
          <w:marLeft w:val="640"/>
          <w:marRight w:val="0"/>
          <w:marTop w:val="0"/>
          <w:marBottom w:val="0"/>
          <w:divBdr>
            <w:top w:val="none" w:sz="0" w:space="0" w:color="auto"/>
            <w:left w:val="none" w:sz="0" w:space="0" w:color="auto"/>
            <w:bottom w:val="none" w:sz="0" w:space="0" w:color="auto"/>
            <w:right w:val="none" w:sz="0" w:space="0" w:color="auto"/>
          </w:divBdr>
        </w:div>
        <w:div w:id="942147435">
          <w:marLeft w:val="640"/>
          <w:marRight w:val="0"/>
          <w:marTop w:val="0"/>
          <w:marBottom w:val="0"/>
          <w:divBdr>
            <w:top w:val="none" w:sz="0" w:space="0" w:color="auto"/>
            <w:left w:val="none" w:sz="0" w:space="0" w:color="auto"/>
            <w:bottom w:val="none" w:sz="0" w:space="0" w:color="auto"/>
            <w:right w:val="none" w:sz="0" w:space="0" w:color="auto"/>
          </w:divBdr>
        </w:div>
        <w:div w:id="986200063">
          <w:marLeft w:val="640"/>
          <w:marRight w:val="0"/>
          <w:marTop w:val="0"/>
          <w:marBottom w:val="0"/>
          <w:divBdr>
            <w:top w:val="none" w:sz="0" w:space="0" w:color="auto"/>
            <w:left w:val="none" w:sz="0" w:space="0" w:color="auto"/>
            <w:bottom w:val="none" w:sz="0" w:space="0" w:color="auto"/>
            <w:right w:val="none" w:sz="0" w:space="0" w:color="auto"/>
          </w:divBdr>
        </w:div>
        <w:div w:id="1002783090">
          <w:marLeft w:val="640"/>
          <w:marRight w:val="0"/>
          <w:marTop w:val="0"/>
          <w:marBottom w:val="0"/>
          <w:divBdr>
            <w:top w:val="none" w:sz="0" w:space="0" w:color="auto"/>
            <w:left w:val="none" w:sz="0" w:space="0" w:color="auto"/>
            <w:bottom w:val="none" w:sz="0" w:space="0" w:color="auto"/>
            <w:right w:val="none" w:sz="0" w:space="0" w:color="auto"/>
          </w:divBdr>
        </w:div>
        <w:div w:id="1231310450">
          <w:marLeft w:val="640"/>
          <w:marRight w:val="0"/>
          <w:marTop w:val="0"/>
          <w:marBottom w:val="0"/>
          <w:divBdr>
            <w:top w:val="none" w:sz="0" w:space="0" w:color="auto"/>
            <w:left w:val="none" w:sz="0" w:space="0" w:color="auto"/>
            <w:bottom w:val="none" w:sz="0" w:space="0" w:color="auto"/>
            <w:right w:val="none" w:sz="0" w:space="0" w:color="auto"/>
          </w:divBdr>
        </w:div>
        <w:div w:id="1490360711">
          <w:marLeft w:val="640"/>
          <w:marRight w:val="0"/>
          <w:marTop w:val="0"/>
          <w:marBottom w:val="0"/>
          <w:divBdr>
            <w:top w:val="none" w:sz="0" w:space="0" w:color="auto"/>
            <w:left w:val="none" w:sz="0" w:space="0" w:color="auto"/>
            <w:bottom w:val="none" w:sz="0" w:space="0" w:color="auto"/>
            <w:right w:val="none" w:sz="0" w:space="0" w:color="auto"/>
          </w:divBdr>
        </w:div>
        <w:div w:id="1570966112">
          <w:marLeft w:val="640"/>
          <w:marRight w:val="0"/>
          <w:marTop w:val="0"/>
          <w:marBottom w:val="0"/>
          <w:divBdr>
            <w:top w:val="none" w:sz="0" w:space="0" w:color="auto"/>
            <w:left w:val="none" w:sz="0" w:space="0" w:color="auto"/>
            <w:bottom w:val="none" w:sz="0" w:space="0" w:color="auto"/>
            <w:right w:val="none" w:sz="0" w:space="0" w:color="auto"/>
          </w:divBdr>
        </w:div>
        <w:div w:id="1610159168">
          <w:marLeft w:val="640"/>
          <w:marRight w:val="0"/>
          <w:marTop w:val="0"/>
          <w:marBottom w:val="0"/>
          <w:divBdr>
            <w:top w:val="none" w:sz="0" w:space="0" w:color="auto"/>
            <w:left w:val="none" w:sz="0" w:space="0" w:color="auto"/>
            <w:bottom w:val="none" w:sz="0" w:space="0" w:color="auto"/>
            <w:right w:val="none" w:sz="0" w:space="0" w:color="auto"/>
          </w:divBdr>
        </w:div>
        <w:div w:id="1788575071">
          <w:marLeft w:val="640"/>
          <w:marRight w:val="0"/>
          <w:marTop w:val="0"/>
          <w:marBottom w:val="0"/>
          <w:divBdr>
            <w:top w:val="none" w:sz="0" w:space="0" w:color="auto"/>
            <w:left w:val="none" w:sz="0" w:space="0" w:color="auto"/>
            <w:bottom w:val="none" w:sz="0" w:space="0" w:color="auto"/>
            <w:right w:val="none" w:sz="0" w:space="0" w:color="auto"/>
          </w:divBdr>
        </w:div>
        <w:div w:id="1839229812">
          <w:marLeft w:val="640"/>
          <w:marRight w:val="0"/>
          <w:marTop w:val="0"/>
          <w:marBottom w:val="0"/>
          <w:divBdr>
            <w:top w:val="none" w:sz="0" w:space="0" w:color="auto"/>
            <w:left w:val="none" w:sz="0" w:space="0" w:color="auto"/>
            <w:bottom w:val="none" w:sz="0" w:space="0" w:color="auto"/>
            <w:right w:val="none" w:sz="0" w:space="0" w:color="auto"/>
          </w:divBdr>
        </w:div>
        <w:div w:id="1839268363">
          <w:marLeft w:val="640"/>
          <w:marRight w:val="0"/>
          <w:marTop w:val="0"/>
          <w:marBottom w:val="0"/>
          <w:divBdr>
            <w:top w:val="none" w:sz="0" w:space="0" w:color="auto"/>
            <w:left w:val="none" w:sz="0" w:space="0" w:color="auto"/>
            <w:bottom w:val="none" w:sz="0" w:space="0" w:color="auto"/>
            <w:right w:val="none" w:sz="0" w:space="0" w:color="auto"/>
          </w:divBdr>
        </w:div>
        <w:div w:id="2016149992">
          <w:marLeft w:val="640"/>
          <w:marRight w:val="0"/>
          <w:marTop w:val="0"/>
          <w:marBottom w:val="0"/>
          <w:divBdr>
            <w:top w:val="none" w:sz="0" w:space="0" w:color="auto"/>
            <w:left w:val="none" w:sz="0" w:space="0" w:color="auto"/>
            <w:bottom w:val="none" w:sz="0" w:space="0" w:color="auto"/>
            <w:right w:val="none" w:sz="0" w:space="0" w:color="auto"/>
          </w:divBdr>
        </w:div>
      </w:divsChild>
    </w:div>
    <w:div w:id="112867943">
      <w:bodyDiv w:val="1"/>
      <w:marLeft w:val="0"/>
      <w:marRight w:val="0"/>
      <w:marTop w:val="0"/>
      <w:marBottom w:val="0"/>
      <w:divBdr>
        <w:top w:val="none" w:sz="0" w:space="0" w:color="auto"/>
        <w:left w:val="none" w:sz="0" w:space="0" w:color="auto"/>
        <w:bottom w:val="none" w:sz="0" w:space="0" w:color="auto"/>
        <w:right w:val="none" w:sz="0" w:space="0" w:color="auto"/>
      </w:divBdr>
      <w:divsChild>
        <w:div w:id="190069931">
          <w:marLeft w:val="640"/>
          <w:marRight w:val="0"/>
          <w:marTop w:val="0"/>
          <w:marBottom w:val="0"/>
          <w:divBdr>
            <w:top w:val="none" w:sz="0" w:space="0" w:color="auto"/>
            <w:left w:val="none" w:sz="0" w:space="0" w:color="auto"/>
            <w:bottom w:val="none" w:sz="0" w:space="0" w:color="auto"/>
            <w:right w:val="none" w:sz="0" w:space="0" w:color="auto"/>
          </w:divBdr>
        </w:div>
        <w:div w:id="198322224">
          <w:marLeft w:val="640"/>
          <w:marRight w:val="0"/>
          <w:marTop w:val="0"/>
          <w:marBottom w:val="0"/>
          <w:divBdr>
            <w:top w:val="none" w:sz="0" w:space="0" w:color="auto"/>
            <w:left w:val="none" w:sz="0" w:space="0" w:color="auto"/>
            <w:bottom w:val="none" w:sz="0" w:space="0" w:color="auto"/>
            <w:right w:val="none" w:sz="0" w:space="0" w:color="auto"/>
          </w:divBdr>
        </w:div>
        <w:div w:id="282813604">
          <w:marLeft w:val="640"/>
          <w:marRight w:val="0"/>
          <w:marTop w:val="0"/>
          <w:marBottom w:val="0"/>
          <w:divBdr>
            <w:top w:val="none" w:sz="0" w:space="0" w:color="auto"/>
            <w:left w:val="none" w:sz="0" w:space="0" w:color="auto"/>
            <w:bottom w:val="none" w:sz="0" w:space="0" w:color="auto"/>
            <w:right w:val="none" w:sz="0" w:space="0" w:color="auto"/>
          </w:divBdr>
        </w:div>
        <w:div w:id="357122985">
          <w:marLeft w:val="640"/>
          <w:marRight w:val="0"/>
          <w:marTop w:val="0"/>
          <w:marBottom w:val="0"/>
          <w:divBdr>
            <w:top w:val="none" w:sz="0" w:space="0" w:color="auto"/>
            <w:left w:val="none" w:sz="0" w:space="0" w:color="auto"/>
            <w:bottom w:val="none" w:sz="0" w:space="0" w:color="auto"/>
            <w:right w:val="none" w:sz="0" w:space="0" w:color="auto"/>
          </w:divBdr>
        </w:div>
        <w:div w:id="357507465">
          <w:marLeft w:val="640"/>
          <w:marRight w:val="0"/>
          <w:marTop w:val="0"/>
          <w:marBottom w:val="0"/>
          <w:divBdr>
            <w:top w:val="none" w:sz="0" w:space="0" w:color="auto"/>
            <w:left w:val="none" w:sz="0" w:space="0" w:color="auto"/>
            <w:bottom w:val="none" w:sz="0" w:space="0" w:color="auto"/>
            <w:right w:val="none" w:sz="0" w:space="0" w:color="auto"/>
          </w:divBdr>
        </w:div>
        <w:div w:id="413013145">
          <w:marLeft w:val="640"/>
          <w:marRight w:val="0"/>
          <w:marTop w:val="0"/>
          <w:marBottom w:val="0"/>
          <w:divBdr>
            <w:top w:val="none" w:sz="0" w:space="0" w:color="auto"/>
            <w:left w:val="none" w:sz="0" w:space="0" w:color="auto"/>
            <w:bottom w:val="none" w:sz="0" w:space="0" w:color="auto"/>
            <w:right w:val="none" w:sz="0" w:space="0" w:color="auto"/>
          </w:divBdr>
        </w:div>
        <w:div w:id="490953488">
          <w:marLeft w:val="640"/>
          <w:marRight w:val="0"/>
          <w:marTop w:val="0"/>
          <w:marBottom w:val="0"/>
          <w:divBdr>
            <w:top w:val="none" w:sz="0" w:space="0" w:color="auto"/>
            <w:left w:val="none" w:sz="0" w:space="0" w:color="auto"/>
            <w:bottom w:val="none" w:sz="0" w:space="0" w:color="auto"/>
            <w:right w:val="none" w:sz="0" w:space="0" w:color="auto"/>
          </w:divBdr>
        </w:div>
        <w:div w:id="556477588">
          <w:marLeft w:val="640"/>
          <w:marRight w:val="0"/>
          <w:marTop w:val="0"/>
          <w:marBottom w:val="0"/>
          <w:divBdr>
            <w:top w:val="none" w:sz="0" w:space="0" w:color="auto"/>
            <w:left w:val="none" w:sz="0" w:space="0" w:color="auto"/>
            <w:bottom w:val="none" w:sz="0" w:space="0" w:color="auto"/>
            <w:right w:val="none" w:sz="0" w:space="0" w:color="auto"/>
          </w:divBdr>
        </w:div>
        <w:div w:id="799959626">
          <w:marLeft w:val="640"/>
          <w:marRight w:val="0"/>
          <w:marTop w:val="0"/>
          <w:marBottom w:val="0"/>
          <w:divBdr>
            <w:top w:val="none" w:sz="0" w:space="0" w:color="auto"/>
            <w:left w:val="none" w:sz="0" w:space="0" w:color="auto"/>
            <w:bottom w:val="none" w:sz="0" w:space="0" w:color="auto"/>
            <w:right w:val="none" w:sz="0" w:space="0" w:color="auto"/>
          </w:divBdr>
        </w:div>
        <w:div w:id="863401652">
          <w:marLeft w:val="640"/>
          <w:marRight w:val="0"/>
          <w:marTop w:val="0"/>
          <w:marBottom w:val="0"/>
          <w:divBdr>
            <w:top w:val="none" w:sz="0" w:space="0" w:color="auto"/>
            <w:left w:val="none" w:sz="0" w:space="0" w:color="auto"/>
            <w:bottom w:val="none" w:sz="0" w:space="0" w:color="auto"/>
            <w:right w:val="none" w:sz="0" w:space="0" w:color="auto"/>
          </w:divBdr>
        </w:div>
        <w:div w:id="889265911">
          <w:marLeft w:val="640"/>
          <w:marRight w:val="0"/>
          <w:marTop w:val="0"/>
          <w:marBottom w:val="0"/>
          <w:divBdr>
            <w:top w:val="none" w:sz="0" w:space="0" w:color="auto"/>
            <w:left w:val="none" w:sz="0" w:space="0" w:color="auto"/>
            <w:bottom w:val="none" w:sz="0" w:space="0" w:color="auto"/>
            <w:right w:val="none" w:sz="0" w:space="0" w:color="auto"/>
          </w:divBdr>
        </w:div>
        <w:div w:id="927466850">
          <w:marLeft w:val="640"/>
          <w:marRight w:val="0"/>
          <w:marTop w:val="0"/>
          <w:marBottom w:val="0"/>
          <w:divBdr>
            <w:top w:val="none" w:sz="0" w:space="0" w:color="auto"/>
            <w:left w:val="none" w:sz="0" w:space="0" w:color="auto"/>
            <w:bottom w:val="none" w:sz="0" w:space="0" w:color="auto"/>
            <w:right w:val="none" w:sz="0" w:space="0" w:color="auto"/>
          </w:divBdr>
        </w:div>
        <w:div w:id="1057972941">
          <w:marLeft w:val="640"/>
          <w:marRight w:val="0"/>
          <w:marTop w:val="0"/>
          <w:marBottom w:val="0"/>
          <w:divBdr>
            <w:top w:val="none" w:sz="0" w:space="0" w:color="auto"/>
            <w:left w:val="none" w:sz="0" w:space="0" w:color="auto"/>
            <w:bottom w:val="none" w:sz="0" w:space="0" w:color="auto"/>
            <w:right w:val="none" w:sz="0" w:space="0" w:color="auto"/>
          </w:divBdr>
        </w:div>
        <w:div w:id="1350255901">
          <w:marLeft w:val="640"/>
          <w:marRight w:val="0"/>
          <w:marTop w:val="0"/>
          <w:marBottom w:val="0"/>
          <w:divBdr>
            <w:top w:val="none" w:sz="0" w:space="0" w:color="auto"/>
            <w:left w:val="none" w:sz="0" w:space="0" w:color="auto"/>
            <w:bottom w:val="none" w:sz="0" w:space="0" w:color="auto"/>
            <w:right w:val="none" w:sz="0" w:space="0" w:color="auto"/>
          </w:divBdr>
        </w:div>
        <w:div w:id="1355614055">
          <w:marLeft w:val="640"/>
          <w:marRight w:val="0"/>
          <w:marTop w:val="0"/>
          <w:marBottom w:val="0"/>
          <w:divBdr>
            <w:top w:val="none" w:sz="0" w:space="0" w:color="auto"/>
            <w:left w:val="none" w:sz="0" w:space="0" w:color="auto"/>
            <w:bottom w:val="none" w:sz="0" w:space="0" w:color="auto"/>
            <w:right w:val="none" w:sz="0" w:space="0" w:color="auto"/>
          </w:divBdr>
        </w:div>
        <w:div w:id="1532719374">
          <w:marLeft w:val="640"/>
          <w:marRight w:val="0"/>
          <w:marTop w:val="0"/>
          <w:marBottom w:val="0"/>
          <w:divBdr>
            <w:top w:val="none" w:sz="0" w:space="0" w:color="auto"/>
            <w:left w:val="none" w:sz="0" w:space="0" w:color="auto"/>
            <w:bottom w:val="none" w:sz="0" w:space="0" w:color="auto"/>
            <w:right w:val="none" w:sz="0" w:space="0" w:color="auto"/>
          </w:divBdr>
        </w:div>
        <w:div w:id="1852841853">
          <w:marLeft w:val="640"/>
          <w:marRight w:val="0"/>
          <w:marTop w:val="0"/>
          <w:marBottom w:val="0"/>
          <w:divBdr>
            <w:top w:val="none" w:sz="0" w:space="0" w:color="auto"/>
            <w:left w:val="none" w:sz="0" w:space="0" w:color="auto"/>
            <w:bottom w:val="none" w:sz="0" w:space="0" w:color="auto"/>
            <w:right w:val="none" w:sz="0" w:space="0" w:color="auto"/>
          </w:divBdr>
        </w:div>
        <w:div w:id="1943296238">
          <w:marLeft w:val="640"/>
          <w:marRight w:val="0"/>
          <w:marTop w:val="0"/>
          <w:marBottom w:val="0"/>
          <w:divBdr>
            <w:top w:val="none" w:sz="0" w:space="0" w:color="auto"/>
            <w:left w:val="none" w:sz="0" w:space="0" w:color="auto"/>
            <w:bottom w:val="none" w:sz="0" w:space="0" w:color="auto"/>
            <w:right w:val="none" w:sz="0" w:space="0" w:color="auto"/>
          </w:divBdr>
        </w:div>
        <w:div w:id="2036728739">
          <w:marLeft w:val="640"/>
          <w:marRight w:val="0"/>
          <w:marTop w:val="0"/>
          <w:marBottom w:val="0"/>
          <w:divBdr>
            <w:top w:val="none" w:sz="0" w:space="0" w:color="auto"/>
            <w:left w:val="none" w:sz="0" w:space="0" w:color="auto"/>
            <w:bottom w:val="none" w:sz="0" w:space="0" w:color="auto"/>
            <w:right w:val="none" w:sz="0" w:space="0" w:color="auto"/>
          </w:divBdr>
        </w:div>
        <w:div w:id="2119566830">
          <w:marLeft w:val="640"/>
          <w:marRight w:val="0"/>
          <w:marTop w:val="0"/>
          <w:marBottom w:val="0"/>
          <w:divBdr>
            <w:top w:val="none" w:sz="0" w:space="0" w:color="auto"/>
            <w:left w:val="none" w:sz="0" w:space="0" w:color="auto"/>
            <w:bottom w:val="none" w:sz="0" w:space="0" w:color="auto"/>
            <w:right w:val="none" w:sz="0" w:space="0" w:color="auto"/>
          </w:divBdr>
        </w:div>
      </w:divsChild>
    </w:div>
    <w:div w:id="148909248">
      <w:bodyDiv w:val="1"/>
      <w:marLeft w:val="0"/>
      <w:marRight w:val="0"/>
      <w:marTop w:val="0"/>
      <w:marBottom w:val="0"/>
      <w:divBdr>
        <w:top w:val="none" w:sz="0" w:space="0" w:color="auto"/>
        <w:left w:val="none" w:sz="0" w:space="0" w:color="auto"/>
        <w:bottom w:val="none" w:sz="0" w:space="0" w:color="auto"/>
        <w:right w:val="none" w:sz="0" w:space="0" w:color="auto"/>
      </w:divBdr>
      <w:divsChild>
        <w:div w:id="18555768">
          <w:marLeft w:val="640"/>
          <w:marRight w:val="0"/>
          <w:marTop w:val="0"/>
          <w:marBottom w:val="0"/>
          <w:divBdr>
            <w:top w:val="none" w:sz="0" w:space="0" w:color="auto"/>
            <w:left w:val="none" w:sz="0" w:space="0" w:color="auto"/>
            <w:bottom w:val="none" w:sz="0" w:space="0" w:color="auto"/>
            <w:right w:val="none" w:sz="0" w:space="0" w:color="auto"/>
          </w:divBdr>
        </w:div>
        <w:div w:id="49157037">
          <w:marLeft w:val="640"/>
          <w:marRight w:val="0"/>
          <w:marTop w:val="0"/>
          <w:marBottom w:val="0"/>
          <w:divBdr>
            <w:top w:val="none" w:sz="0" w:space="0" w:color="auto"/>
            <w:left w:val="none" w:sz="0" w:space="0" w:color="auto"/>
            <w:bottom w:val="none" w:sz="0" w:space="0" w:color="auto"/>
            <w:right w:val="none" w:sz="0" w:space="0" w:color="auto"/>
          </w:divBdr>
        </w:div>
        <w:div w:id="109905152">
          <w:marLeft w:val="640"/>
          <w:marRight w:val="0"/>
          <w:marTop w:val="0"/>
          <w:marBottom w:val="0"/>
          <w:divBdr>
            <w:top w:val="none" w:sz="0" w:space="0" w:color="auto"/>
            <w:left w:val="none" w:sz="0" w:space="0" w:color="auto"/>
            <w:bottom w:val="none" w:sz="0" w:space="0" w:color="auto"/>
            <w:right w:val="none" w:sz="0" w:space="0" w:color="auto"/>
          </w:divBdr>
        </w:div>
        <w:div w:id="117066927">
          <w:marLeft w:val="640"/>
          <w:marRight w:val="0"/>
          <w:marTop w:val="0"/>
          <w:marBottom w:val="0"/>
          <w:divBdr>
            <w:top w:val="none" w:sz="0" w:space="0" w:color="auto"/>
            <w:left w:val="none" w:sz="0" w:space="0" w:color="auto"/>
            <w:bottom w:val="none" w:sz="0" w:space="0" w:color="auto"/>
            <w:right w:val="none" w:sz="0" w:space="0" w:color="auto"/>
          </w:divBdr>
        </w:div>
        <w:div w:id="200869742">
          <w:marLeft w:val="640"/>
          <w:marRight w:val="0"/>
          <w:marTop w:val="0"/>
          <w:marBottom w:val="0"/>
          <w:divBdr>
            <w:top w:val="none" w:sz="0" w:space="0" w:color="auto"/>
            <w:left w:val="none" w:sz="0" w:space="0" w:color="auto"/>
            <w:bottom w:val="none" w:sz="0" w:space="0" w:color="auto"/>
            <w:right w:val="none" w:sz="0" w:space="0" w:color="auto"/>
          </w:divBdr>
        </w:div>
        <w:div w:id="435104917">
          <w:marLeft w:val="640"/>
          <w:marRight w:val="0"/>
          <w:marTop w:val="0"/>
          <w:marBottom w:val="0"/>
          <w:divBdr>
            <w:top w:val="none" w:sz="0" w:space="0" w:color="auto"/>
            <w:left w:val="none" w:sz="0" w:space="0" w:color="auto"/>
            <w:bottom w:val="none" w:sz="0" w:space="0" w:color="auto"/>
            <w:right w:val="none" w:sz="0" w:space="0" w:color="auto"/>
          </w:divBdr>
        </w:div>
        <w:div w:id="494492405">
          <w:marLeft w:val="640"/>
          <w:marRight w:val="0"/>
          <w:marTop w:val="0"/>
          <w:marBottom w:val="0"/>
          <w:divBdr>
            <w:top w:val="none" w:sz="0" w:space="0" w:color="auto"/>
            <w:left w:val="none" w:sz="0" w:space="0" w:color="auto"/>
            <w:bottom w:val="none" w:sz="0" w:space="0" w:color="auto"/>
            <w:right w:val="none" w:sz="0" w:space="0" w:color="auto"/>
          </w:divBdr>
        </w:div>
        <w:div w:id="574319425">
          <w:marLeft w:val="640"/>
          <w:marRight w:val="0"/>
          <w:marTop w:val="0"/>
          <w:marBottom w:val="0"/>
          <w:divBdr>
            <w:top w:val="none" w:sz="0" w:space="0" w:color="auto"/>
            <w:left w:val="none" w:sz="0" w:space="0" w:color="auto"/>
            <w:bottom w:val="none" w:sz="0" w:space="0" w:color="auto"/>
            <w:right w:val="none" w:sz="0" w:space="0" w:color="auto"/>
          </w:divBdr>
        </w:div>
        <w:div w:id="746151538">
          <w:marLeft w:val="640"/>
          <w:marRight w:val="0"/>
          <w:marTop w:val="0"/>
          <w:marBottom w:val="0"/>
          <w:divBdr>
            <w:top w:val="none" w:sz="0" w:space="0" w:color="auto"/>
            <w:left w:val="none" w:sz="0" w:space="0" w:color="auto"/>
            <w:bottom w:val="none" w:sz="0" w:space="0" w:color="auto"/>
            <w:right w:val="none" w:sz="0" w:space="0" w:color="auto"/>
          </w:divBdr>
        </w:div>
        <w:div w:id="954169022">
          <w:marLeft w:val="640"/>
          <w:marRight w:val="0"/>
          <w:marTop w:val="0"/>
          <w:marBottom w:val="0"/>
          <w:divBdr>
            <w:top w:val="none" w:sz="0" w:space="0" w:color="auto"/>
            <w:left w:val="none" w:sz="0" w:space="0" w:color="auto"/>
            <w:bottom w:val="none" w:sz="0" w:space="0" w:color="auto"/>
            <w:right w:val="none" w:sz="0" w:space="0" w:color="auto"/>
          </w:divBdr>
        </w:div>
        <w:div w:id="1016882032">
          <w:marLeft w:val="640"/>
          <w:marRight w:val="0"/>
          <w:marTop w:val="0"/>
          <w:marBottom w:val="0"/>
          <w:divBdr>
            <w:top w:val="none" w:sz="0" w:space="0" w:color="auto"/>
            <w:left w:val="none" w:sz="0" w:space="0" w:color="auto"/>
            <w:bottom w:val="none" w:sz="0" w:space="0" w:color="auto"/>
            <w:right w:val="none" w:sz="0" w:space="0" w:color="auto"/>
          </w:divBdr>
        </w:div>
        <w:div w:id="1045375377">
          <w:marLeft w:val="640"/>
          <w:marRight w:val="0"/>
          <w:marTop w:val="0"/>
          <w:marBottom w:val="0"/>
          <w:divBdr>
            <w:top w:val="none" w:sz="0" w:space="0" w:color="auto"/>
            <w:left w:val="none" w:sz="0" w:space="0" w:color="auto"/>
            <w:bottom w:val="none" w:sz="0" w:space="0" w:color="auto"/>
            <w:right w:val="none" w:sz="0" w:space="0" w:color="auto"/>
          </w:divBdr>
        </w:div>
        <w:div w:id="1318191264">
          <w:marLeft w:val="640"/>
          <w:marRight w:val="0"/>
          <w:marTop w:val="0"/>
          <w:marBottom w:val="0"/>
          <w:divBdr>
            <w:top w:val="none" w:sz="0" w:space="0" w:color="auto"/>
            <w:left w:val="none" w:sz="0" w:space="0" w:color="auto"/>
            <w:bottom w:val="none" w:sz="0" w:space="0" w:color="auto"/>
            <w:right w:val="none" w:sz="0" w:space="0" w:color="auto"/>
          </w:divBdr>
        </w:div>
        <w:div w:id="1328632097">
          <w:marLeft w:val="640"/>
          <w:marRight w:val="0"/>
          <w:marTop w:val="0"/>
          <w:marBottom w:val="0"/>
          <w:divBdr>
            <w:top w:val="none" w:sz="0" w:space="0" w:color="auto"/>
            <w:left w:val="none" w:sz="0" w:space="0" w:color="auto"/>
            <w:bottom w:val="none" w:sz="0" w:space="0" w:color="auto"/>
            <w:right w:val="none" w:sz="0" w:space="0" w:color="auto"/>
          </w:divBdr>
        </w:div>
        <w:div w:id="1335955548">
          <w:marLeft w:val="640"/>
          <w:marRight w:val="0"/>
          <w:marTop w:val="0"/>
          <w:marBottom w:val="0"/>
          <w:divBdr>
            <w:top w:val="none" w:sz="0" w:space="0" w:color="auto"/>
            <w:left w:val="none" w:sz="0" w:space="0" w:color="auto"/>
            <w:bottom w:val="none" w:sz="0" w:space="0" w:color="auto"/>
            <w:right w:val="none" w:sz="0" w:space="0" w:color="auto"/>
          </w:divBdr>
        </w:div>
        <w:div w:id="1386173567">
          <w:marLeft w:val="640"/>
          <w:marRight w:val="0"/>
          <w:marTop w:val="0"/>
          <w:marBottom w:val="0"/>
          <w:divBdr>
            <w:top w:val="none" w:sz="0" w:space="0" w:color="auto"/>
            <w:left w:val="none" w:sz="0" w:space="0" w:color="auto"/>
            <w:bottom w:val="none" w:sz="0" w:space="0" w:color="auto"/>
            <w:right w:val="none" w:sz="0" w:space="0" w:color="auto"/>
          </w:divBdr>
        </w:div>
        <w:div w:id="1405107304">
          <w:marLeft w:val="640"/>
          <w:marRight w:val="0"/>
          <w:marTop w:val="0"/>
          <w:marBottom w:val="0"/>
          <w:divBdr>
            <w:top w:val="none" w:sz="0" w:space="0" w:color="auto"/>
            <w:left w:val="none" w:sz="0" w:space="0" w:color="auto"/>
            <w:bottom w:val="none" w:sz="0" w:space="0" w:color="auto"/>
            <w:right w:val="none" w:sz="0" w:space="0" w:color="auto"/>
          </w:divBdr>
        </w:div>
        <w:div w:id="1471560198">
          <w:marLeft w:val="640"/>
          <w:marRight w:val="0"/>
          <w:marTop w:val="0"/>
          <w:marBottom w:val="0"/>
          <w:divBdr>
            <w:top w:val="none" w:sz="0" w:space="0" w:color="auto"/>
            <w:left w:val="none" w:sz="0" w:space="0" w:color="auto"/>
            <w:bottom w:val="none" w:sz="0" w:space="0" w:color="auto"/>
            <w:right w:val="none" w:sz="0" w:space="0" w:color="auto"/>
          </w:divBdr>
        </w:div>
        <w:div w:id="1561672790">
          <w:marLeft w:val="640"/>
          <w:marRight w:val="0"/>
          <w:marTop w:val="0"/>
          <w:marBottom w:val="0"/>
          <w:divBdr>
            <w:top w:val="none" w:sz="0" w:space="0" w:color="auto"/>
            <w:left w:val="none" w:sz="0" w:space="0" w:color="auto"/>
            <w:bottom w:val="none" w:sz="0" w:space="0" w:color="auto"/>
            <w:right w:val="none" w:sz="0" w:space="0" w:color="auto"/>
          </w:divBdr>
        </w:div>
        <w:div w:id="1594581174">
          <w:marLeft w:val="640"/>
          <w:marRight w:val="0"/>
          <w:marTop w:val="0"/>
          <w:marBottom w:val="0"/>
          <w:divBdr>
            <w:top w:val="none" w:sz="0" w:space="0" w:color="auto"/>
            <w:left w:val="none" w:sz="0" w:space="0" w:color="auto"/>
            <w:bottom w:val="none" w:sz="0" w:space="0" w:color="auto"/>
            <w:right w:val="none" w:sz="0" w:space="0" w:color="auto"/>
          </w:divBdr>
        </w:div>
        <w:div w:id="2121801428">
          <w:marLeft w:val="640"/>
          <w:marRight w:val="0"/>
          <w:marTop w:val="0"/>
          <w:marBottom w:val="0"/>
          <w:divBdr>
            <w:top w:val="none" w:sz="0" w:space="0" w:color="auto"/>
            <w:left w:val="none" w:sz="0" w:space="0" w:color="auto"/>
            <w:bottom w:val="none" w:sz="0" w:space="0" w:color="auto"/>
            <w:right w:val="none" w:sz="0" w:space="0" w:color="auto"/>
          </w:divBdr>
        </w:div>
      </w:divsChild>
    </w:div>
    <w:div w:id="151413792">
      <w:bodyDiv w:val="1"/>
      <w:marLeft w:val="0"/>
      <w:marRight w:val="0"/>
      <w:marTop w:val="0"/>
      <w:marBottom w:val="0"/>
      <w:divBdr>
        <w:top w:val="none" w:sz="0" w:space="0" w:color="auto"/>
        <w:left w:val="none" w:sz="0" w:space="0" w:color="auto"/>
        <w:bottom w:val="none" w:sz="0" w:space="0" w:color="auto"/>
        <w:right w:val="none" w:sz="0" w:space="0" w:color="auto"/>
      </w:divBdr>
      <w:divsChild>
        <w:div w:id="264386470">
          <w:marLeft w:val="640"/>
          <w:marRight w:val="0"/>
          <w:marTop w:val="0"/>
          <w:marBottom w:val="0"/>
          <w:divBdr>
            <w:top w:val="none" w:sz="0" w:space="0" w:color="auto"/>
            <w:left w:val="none" w:sz="0" w:space="0" w:color="auto"/>
            <w:bottom w:val="none" w:sz="0" w:space="0" w:color="auto"/>
            <w:right w:val="none" w:sz="0" w:space="0" w:color="auto"/>
          </w:divBdr>
        </w:div>
        <w:div w:id="535581173">
          <w:marLeft w:val="640"/>
          <w:marRight w:val="0"/>
          <w:marTop w:val="0"/>
          <w:marBottom w:val="0"/>
          <w:divBdr>
            <w:top w:val="none" w:sz="0" w:space="0" w:color="auto"/>
            <w:left w:val="none" w:sz="0" w:space="0" w:color="auto"/>
            <w:bottom w:val="none" w:sz="0" w:space="0" w:color="auto"/>
            <w:right w:val="none" w:sz="0" w:space="0" w:color="auto"/>
          </w:divBdr>
        </w:div>
        <w:div w:id="854923193">
          <w:marLeft w:val="640"/>
          <w:marRight w:val="0"/>
          <w:marTop w:val="0"/>
          <w:marBottom w:val="0"/>
          <w:divBdr>
            <w:top w:val="none" w:sz="0" w:space="0" w:color="auto"/>
            <w:left w:val="none" w:sz="0" w:space="0" w:color="auto"/>
            <w:bottom w:val="none" w:sz="0" w:space="0" w:color="auto"/>
            <w:right w:val="none" w:sz="0" w:space="0" w:color="auto"/>
          </w:divBdr>
        </w:div>
        <w:div w:id="1056513116">
          <w:marLeft w:val="640"/>
          <w:marRight w:val="0"/>
          <w:marTop w:val="0"/>
          <w:marBottom w:val="0"/>
          <w:divBdr>
            <w:top w:val="none" w:sz="0" w:space="0" w:color="auto"/>
            <w:left w:val="none" w:sz="0" w:space="0" w:color="auto"/>
            <w:bottom w:val="none" w:sz="0" w:space="0" w:color="auto"/>
            <w:right w:val="none" w:sz="0" w:space="0" w:color="auto"/>
          </w:divBdr>
        </w:div>
        <w:div w:id="1284581044">
          <w:marLeft w:val="640"/>
          <w:marRight w:val="0"/>
          <w:marTop w:val="0"/>
          <w:marBottom w:val="0"/>
          <w:divBdr>
            <w:top w:val="none" w:sz="0" w:space="0" w:color="auto"/>
            <w:left w:val="none" w:sz="0" w:space="0" w:color="auto"/>
            <w:bottom w:val="none" w:sz="0" w:space="0" w:color="auto"/>
            <w:right w:val="none" w:sz="0" w:space="0" w:color="auto"/>
          </w:divBdr>
        </w:div>
        <w:div w:id="1340430523">
          <w:marLeft w:val="640"/>
          <w:marRight w:val="0"/>
          <w:marTop w:val="0"/>
          <w:marBottom w:val="0"/>
          <w:divBdr>
            <w:top w:val="none" w:sz="0" w:space="0" w:color="auto"/>
            <w:left w:val="none" w:sz="0" w:space="0" w:color="auto"/>
            <w:bottom w:val="none" w:sz="0" w:space="0" w:color="auto"/>
            <w:right w:val="none" w:sz="0" w:space="0" w:color="auto"/>
          </w:divBdr>
        </w:div>
        <w:div w:id="1659571179">
          <w:marLeft w:val="640"/>
          <w:marRight w:val="0"/>
          <w:marTop w:val="0"/>
          <w:marBottom w:val="0"/>
          <w:divBdr>
            <w:top w:val="none" w:sz="0" w:space="0" w:color="auto"/>
            <w:left w:val="none" w:sz="0" w:space="0" w:color="auto"/>
            <w:bottom w:val="none" w:sz="0" w:space="0" w:color="auto"/>
            <w:right w:val="none" w:sz="0" w:space="0" w:color="auto"/>
          </w:divBdr>
        </w:div>
      </w:divsChild>
    </w:div>
    <w:div w:id="158084237">
      <w:bodyDiv w:val="1"/>
      <w:marLeft w:val="0"/>
      <w:marRight w:val="0"/>
      <w:marTop w:val="0"/>
      <w:marBottom w:val="0"/>
      <w:divBdr>
        <w:top w:val="none" w:sz="0" w:space="0" w:color="auto"/>
        <w:left w:val="none" w:sz="0" w:space="0" w:color="auto"/>
        <w:bottom w:val="none" w:sz="0" w:space="0" w:color="auto"/>
        <w:right w:val="none" w:sz="0" w:space="0" w:color="auto"/>
      </w:divBdr>
      <w:divsChild>
        <w:div w:id="89474421">
          <w:marLeft w:val="640"/>
          <w:marRight w:val="0"/>
          <w:marTop w:val="0"/>
          <w:marBottom w:val="0"/>
          <w:divBdr>
            <w:top w:val="none" w:sz="0" w:space="0" w:color="auto"/>
            <w:left w:val="none" w:sz="0" w:space="0" w:color="auto"/>
            <w:bottom w:val="none" w:sz="0" w:space="0" w:color="auto"/>
            <w:right w:val="none" w:sz="0" w:space="0" w:color="auto"/>
          </w:divBdr>
        </w:div>
        <w:div w:id="309598578">
          <w:marLeft w:val="640"/>
          <w:marRight w:val="0"/>
          <w:marTop w:val="0"/>
          <w:marBottom w:val="0"/>
          <w:divBdr>
            <w:top w:val="none" w:sz="0" w:space="0" w:color="auto"/>
            <w:left w:val="none" w:sz="0" w:space="0" w:color="auto"/>
            <w:bottom w:val="none" w:sz="0" w:space="0" w:color="auto"/>
            <w:right w:val="none" w:sz="0" w:space="0" w:color="auto"/>
          </w:divBdr>
        </w:div>
        <w:div w:id="534343691">
          <w:marLeft w:val="640"/>
          <w:marRight w:val="0"/>
          <w:marTop w:val="0"/>
          <w:marBottom w:val="0"/>
          <w:divBdr>
            <w:top w:val="none" w:sz="0" w:space="0" w:color="auto"/>
            <w:left w:val="none" w:sz="0" w:space="0" w:color="auto"/>
            <w:bottom w:val="none" w:sz="0" w:space="0" w:color="auto"/>
            <w:right w:val="none" w:sz="0" w:space="0" w:color="auto"/>
          </w:divBdr>
        </w:div>
        <w:div w:id="613093600">
          <w:marLeft w:val="640"/>
          <w:marRight w:val="0"/>
          <w:marTop w:val="0"/>
          <w:marBottom w:val="0"/>
          <w:divBdr>
            <w:top w:val="none" w:sz="0" w:space="0" w:color="auto"/>
            <w:left w:val="none" w:sz="0" w:space="0" w:color="auto"/>
            <w:bottom w:val="none" w:sz="0" w:space="0" w:color="auto"/>
            <w:right w:val="none" w:sz="0" w:space="0" w:color="auto"/>
          </w:divBdr>
        </w:div>
        <w:div w:id="646710083">
          <w:marLeft w:val="640"/>
          <w:marRight w:val="0"/>
          <w:marTop w:val="0"/>
          <w:marBottom w:val="0"/>
          <w:divBdr>
            <w:top w:val="none" w:sz="0" w:space="0" w:color="auto"/>
            <w:left w:val="none" w:sz="0" w:space="0" w:color="auto"/>
            <w:bottom w:val="none" w:sz="0" w:space="0" w:color="auto"/>
            <w:right w:val="none" w:sz="0" w:space="0" w:color="auto"/>
          </w:divBdr>
        </w:div>
        <w:div w:id="656034189">
          <w:marLeft w:val="640"/>
          <w:marRight w:val="0"/>
          <w:marTop w:val="0"/>
          <w:marBottom w:val="0"/>
          <w:divBdr>
            <w:top w:val="none" w:sz="0" w:space="0" w:color="auto"/>
            <w:left w:val="none" w:sz="0" w:space="0" w:color="auto"/>
            <w:bottom w:val="none" w:sz="0" w:space="0" w:color="auto"/>
            <w:right w:val="none" w:sz="0" w:space="0" w:color="auto"/>
          </w:divBdr>
        </w:div>
        <w:div w:id="664940135">
          <w:marLeft w:val="640"/>
          <w:marRight w:val="0"/>
          <w:marTop w:val="0"/>
          <w:marBottom w:val="0"/>
          <w:divBdr>
            <w:top w:val="none" w:sz="0" w:space="0" w:color="auto"/>
            <w:left w:val="none" w:sz="0" w:space="0" w:color="auto"/>
            <w:bottom w:val="none" w:sz="0" w:space="0" w:color="auto"/>
            <w:right w:val="none" w:sz="0" w:space="0" w:color="auto"/>
          </w:divBdr>
        </w:div>
        <w:div w:id="755203386">
          <w:marLeft w:val="640"/>
          <w:marRight w:val="0"/>
          <w:marTop w:val="0"/>
          <w:marBottom w:val="0"/>
          <w:divBdr>
            <w:top w:val="none" w:sz="0" w:space="0" w:color="auto"/>
            <w:left w:val="none" w:sz="0" w:space="0" w:color="auto"/>
            <w:bottom w:val="none" w:sz="0" w:space="0" w:color="auto"/>
            <w:right w:val="none" w:sz="0" w:space="0" w:color="auto"/>
          </w:divBdr>
        </w:div>
        <w:div w:id="812987121">
          <w:marLeft w:val="640"/>
          <w:marRight w:val="0"/>
          <w:marTop w:val="0"/>
          <w:marBottom w:val="0"/>
          <w:divBdr>
            <w:top w:val="none" w:sz="0" w:space="0" w:color="auto"/>
            <w:left w:val="none" w:sz="0" w:space="0" w:color="auto"/>
            <w:bottom w:val="none" w:sz="0" w:space="0" w:color="auto"/>
            <w:right w:val="none" w:sz="0" w:space="0" w:color="auto"/>
          </w:divBdr>
        </w:div>
        <w:div w:id="958098726">
          <w:marLeft w:val="640"/>
          <w:marRight w:val="0"/>
          <w:marTop w:val="0"/>
          <w:marBottom w:val="0"/>
          <w:divBdr>
            <w:top w:val="none" w:sz="0" w:space="0" w:color="auto"/>
            <w:left w:val="none" w:sz="0" w:space="0" w:color="auto"/>
            <w:bottom w:val="none" w:sz="0" w:space="0" w:color="auto"/>
            <w:right w:val="none" w:sz="0" w:space="0" w:color="auto"/>
          </w:divBdr>
        </w:div>
        <w:div w:id="974022732">
          <w:marLeft w:val="640"/>
          <w:marRight w:val="0"/>
          <w:marTop w:val="0"/>
          <w:marBottom w:val="0"/>
          <w:divBdr>
            <w:top w:val="none" w:sz="0" w:space="0" w:color="auto"/>
            <w:left w:val="none" w:sz="0" w:space="0" w:color="auto"/>
            <w:bottom w:val="none" w:sz="0" w:space="0" w:color="auto"/>
            <w:right w:val="none" w:sz="0" w:space="0" w:color="auto"/>
          </w:divBdr>
        </w:div>
        <w:div w:id="1002900470">
          <w:marLeft w:val="640"/>
          <w:marRight w:val="0"/>
          <w:marTop w:val="0"/>
          <w:marBottom w:val="0"/>
          <w:divBdr>
            <w:top w:val="none" w:sz="0" w:space="0" w:color="auto"/>
            <w:left w:val="none" w:sz="0" w:space="0" w:color="auto"/>
            <w:bottom w:val="none" w:sz="0" w:space="0" w:color="auto"/>
            <w:right w:val="none" w:sz="0" w:space="0" w:color="auto"/>
          </w:divBdr>
        </w:div>
        <w:div w:id="1009063052">
          <w:marLeft w:val="640"/>
          <w:marRight w:val="0"/>
          <w:marTop w:val="0"/>
          <w:marBottom w:val="0"/>
          <w:divBdr>
            <w:top w:val="none" w:sz="0" w:space="0" w:color="auto"/>
            <w:left w:val="none" w:sz="0" w:space="0" w:color="auto"/>
            <w:bottom w:val="none" w:sz="0" w:space="0" w:color="auto"/>
            <w:right w:val="none" w:sz="0" w:space="0" w:color="auto"/>
          </w:divBdr>
        </w:div>
        <w:div w:id="1013606649">
          <w:marLeft w:val="640"/>
          <w:marRight w:val="0"/>
          <w:marTop w:val="0"/>
          <w:marBottom w:val="0"/>
          <w:divBdr>
            <w:top w:val="none" w:sz="0" w:space="0" w:color="auto"/>
            <w:left w:val="none" w:sz="0" w:space="0" w:color="auto"/>
            <w:bottom w:val="none" w:sz="0" w:space="0" w:color="auto"/>
            <w:right w:val="none" w:sz="0" w:space="0" w:color="auto"/>
          </w:divBdr>
        </w:div>
        <w:div w:id="1019509418">
          <w:marLeft w:val="640"/>
          <w:marRight w:val="0"/>
          <w:marTop w:val="0"/>
          <w:marBottom w:val="0"/>
          <w:divBdr>
            <w:top w:val="none" w:sz="0" w:space="0" w:color="auto"/>
            <w:left w:val="none" w:sz="0" w:space="0" w:color="auto"/>
            <w:bottom w:val="none" w:sz="0" w:space="0" w:color="auto"/>
            <w:right w:val="none" w:sz="0" w:space="0" w:color="auto"/>
          </w:divBdr>
        </w:div>
        <w:div w:id="1087650538">
          <w:marLeft w:val="640"/>
          <w:marRight w:val="0"/>
          <w:marTop w:val="0"/>
          <w:marBottom w:val="0"/>
          <w:divBdr>
            <w:top w:val="none" w:sz="0" w:space="0" w:color="auto"/>
            <w:left w:val="none" w:sz="0" w:space="0" w:color="auto"/>
            <w:bottom w:val="none" w:sz="0" w:space="0" w:color="auto"/>
            <w:right w:val="none" w:sz="0" w:space="0" w:color="auto"/>
          </w:divBdr>
        </w:div>
        <w:div w:id="1149518931">
          <w:marLeft w:val="640"/>
          <w:marRight w:val="0"/>
          <w:marTop w:val="0"/>
          <w:marBottom w:val="0"/>
          <w:divBdr>
            <w:top w:val="none" w:sz="0" w:space="0" w:color="auto"/>
            <w:left w:val="none" w:sz="0" w:space="0" w:color="auto"/>
            <w:bottom w:val="none" w:sz="0" w:space="0" w:color="auto"/>
            <w:right w:val="none" w:sz="0" w:space="0" w:color="auto"/>
          </w:divBdr>
        </w:div>
        <w:div w:id="1223492278">
          <w:marLeft w:val="640"/>
          <w:marRight w:val="0"/>
          <w:marTop w:val="0"/>
          <w:marBottom w:val="0"/>
          <w:divBdr>
            <w:top w:val="none" w:sz="0" w:space="0" w:color="auto"/>
            <w:left w:val="none" w:sz="0" w:space="0" w:color="auto"/>
            <w:bottom w:val="none" w:sz="0" w:space="0" w:color="auto"/>
            <w:right w:val="none" w:sz="0" w:space="0" w:color="auto"/>
          </w:divBdr>
        </w:div>
        <w:div w:id="1254775789">
          <w:marLeft w:val="640"/>
          <w:marRight w:val="0"/>
          <w:marTop w:val="0"/>
          <w:marBottom w:val="0"/>
          <w:divBdr>
            <w:top w:val="none" w:sz="0" w:space="0" w:color="auto"/>
            <w:left w:val="none" w:sz="0" w:space="0" w:color="auto"/>
            <w:bottom w:val="none" w:sz="0" w:space="0" w:color="auto"/>
            <w:right w:val="none" w:sz="0" w:space="0" w:color="auto"/>
          </w:divBdr>
        </w:div>
        <w:div w:id="1449467960">
          <w:marLeft w:val="640"/>
          <w:marRight w:val="0"/>
          <w:marTop w:val="0"/>
          <w:marBottom w:val="0"/>
          <w:divBdr>
            <w:top w:val="none" w:sz="0" w:space="0" w:color="auto"/>
            <w:left w:val="none" w:sz="0" w:space="0" w:color="auto"/>
            <w:bottom w:val="none" w:sz="0" w:space="0" w:color="auto"/>
            <w:right w:val="none" w:sz="0" w:space="0" w:color="auto"/>
          </w:divBdr>
        </w:div>
        <w:div w:id="1662537981">
          <w:marLeft w:val="640"/>
          <w:marRight w:val="0"/>
          <w:marTop w:val="0"/>
          <w:marBottom w:val="0"/>
          <w:divBdr>
            <w:top w:val="none" w:sz="0" w:space="0" w:color="auto"/>
            <w:left w:val="none" w:sz="0" w:space="0" w:color="auto"/>
            <w:bottom w:val="none" w:sz="0" w:space="0" w:color="auto"/>
            <w:right w:val="none" w:sz="0" w:space="0" w:color="auto"/>
          </w:divBdr>
        </w:div>
        <w:div w:id="1676958088">
          <w:marLeft w:val="640"/>
          <w:marRight w:val="0"/>
          <w:marTop w:val="0"/>
          <w:marBottom w:val="0"/>
          <w:divBdr>
            <w:top w:val="none" w:sz="0" w:space="0" w:color="auto"/>
            <w:left w:val="none" w:sz="0" w:space="0" w:color="auto"/>
            <w:bottom w:val="none" w:sz="0" w:space="0" w:color="auto"/>
            <w:right w:val="none" w:sz="0" w:space="0" w:color="auto"/>
          </w:divBdr>
        </w:div>
        <w:div w:id="1691369164">
          <w:marLeft w:val="640"/>
          <w:marRight w:val="0"/>
          <w:marTop w:val="0"/>
          <w:marBottom w:val="0"/>
          <w:divBdr>
            <w:top w:val="none" w:sz="0" w:space="0" w:color="auto"/>
            <w:left w:val="none" w:sz="0" w:space="0" w:color="auto"/>
            <w:bottom w:val="none" w:sz="0" w:space="0" w:color="auto"/>
            <w:right w:val="none" w:sz="0" w:space="0" w:color="auto"/>
          </w:divBdr>
        </w:div>
        <w:div w:id="1954165257">
          <w:marLeft w:val="640"/>
          <w:marRight w:val="0"/>
          <w:marTop w:val="0"/>
          <w:marBottom w:val="0"/>
          <w:divBdr>
            <w:top w:val="none" w:sz="0" w:space="0" w:color="auto"/>
            <w:left w:val="none" w:sz="0" w:space="0" w:color="auto"/>
            <w:bottom w:val="none" w:sz="0" w:space="0" w:color="auto"/>
            <w:right w:val="none" w:sz="0" w:space="0" w:color="auto"/>
          </w:divBdr>
        </w:div>
        <w:div w:id="1981810149">
          <w:marLeft w:val="640"/>
          <w:marRight w:val="0"/>
          <w:marTop w:val="0"/>
          <w:marBottom w:val="0"/>
          <w:divBdr>
            <w:top w:val="none" w:sz="0" w:space="0" w:color="auto"/>
            <w:left w:val="none" w:sz="0" w:space="0" w:color="auto"/>
            <w:bottom w:val="none" w:sz="0" w:space="0" w:color="auto"/>
            <w:right w:val="none" w:sz="0" w:space="0" w:color="auto"/>
          </w:divBdr>
        </w:div>
        <w:div w:id="2027438488">
          <w:marLeft w:val="640"/>
          <w:marRight w:val="0"/>
          <w:marTop w:val="0"/>
          <w:marBottom w:val="0"/>
          <w:divBdr>
            <w:top w:val="none" w:sz="0" w:space="0" w:color="auto"/>
            <w:left w:val="none" w:sz="0" w:space="0" w:color="auto"/>
            <w:bottom w:val="none" w:sz="0" w:space="0" w:color="auto"/>
            <w:right w:val="none" w:sz="0" w:space="0" w:color="auto"/>
          </w:divBdr>
        </w:div>
        <w:div w:id="2035187153">
          <w:marLeft w:val="640"/>
          <w:marRight w:val="0"/>
          <w:marTop w:val="0"/>
          <w:marBottom w:val="0"/>
          <w:divBdr>
            <w:top w:val="none" w:sz="0" w:space="0" w:color="auto"/>
            <w:left w:val="none" w:sz="0" w:space="0" w:color="auto"/>
            <w:bottom w:val="none" w:sz="0" w:space="0" w:color="auto"/>
            <w:right w:val="none" w:sz="0" w:space="0" w:color="auto"/>
          </w:divBdr>
        </w:div>
      </w:divsChild>
    </w:div>
    <w:div w:id="162815236">
      <w:bodyDiv w:val="1"/>
      <w:marLeft w:val="0"/>
      <w:marRight w:val="0"/>
      <w:marTop w:val="0"/>
      <w:marBottom w:val="0"/>
      <w:divBdr>
        <w:top w:val="none" w:sz="0" w:space="0" w:color="auto"/>
        <w:left w:val="none" w:sz="0" w:space="0" w:color="auto"/>
        <w:bottom w:val="none" w:sz="0" w:space="0" w:color="auto"/>
        <w:right w:val="none" w:sz="0" w:space="0" w:color="auto"/>
      </w:divBdr>
      <w:divsChild>
        <w:div w:id="945306934">
          <w:marLeft w:val="640"/>
          <w:marRight w:val="0"/>
          <w:marTop w:val="0"/>
          <w:marBottom w:val="0"/>
          <w:divBdr>
            <w:top w:val="none" w:sz="0" w:space="0" w:color="auto"/>
            <w:left w:val="none" w:sz="0" w:space="0" w:color="auto"/>
            <w:bottom w:val="none" w:sz="0" w:space="0" w:color="auto"/>
            <w:right w:val="none" w:sz="0" w:space="0" w:color="auto"/>
          </w:divBdr>
        </w:div>
        <w:div w:id="1060325896">
          <w:marLeft w:val="640"/>
          <w:marRight w:val="0"/>
          <w:marTop w:val="0"/>
          <w:marBottom w:val="0"/>
          <w:divBdr>
            <w:top w:val="none" w:sz="0" w:space="0" w:color="auto"/>
            <w:left w:val="none" w:sz="0" w:space="0" w:color="auto"/>
            <w:bottom w:val="none" w:sz="0" w:space="0" w:color="auto"/>
            <w:right w:val="none" w:sz="0" w:space="0" w:color="auto"/>
          </w:divBdr>
        </w:div>
        <w:div w:id="1283027854">
          <w:marLeft w:val="640"/>
          <w:marRight w:val="0"/>
          <w:marTop w:val="0"/>
          <w:marBottom w:val="0"/>
          <w:divBdr>
            <w:top w:val="none" w:sz="0" w:space="0" w:color="auto"/>
            <w:left w:val="none" w:sz="0" w:space="0" w:color="auto"/>
            <w:bottom w:val="none" w:sz="0" w:space="0" w:color="auto"/>
            <w:right w:val="none" w:sz="0" w:space="0" w:color="auto"/>
          </w:divBdr>
        </w:div>
        <w:div w:id="1761558192">
          <w:marLeft w:val="640"/>
          <w:marRight w:val="0"/>
          <w:marTop w:val="0"/>
          <w:marBottom w:val="0"/>
          <w:divBdr>
            <w:top w:val="none" w:sz="0" w:space="0" w:color="auto"/>
            <w:left w:val="none" w:sz="0" w:space="0" w:color="auto"/>
            <w:bottom w:val="none" w:sz="0" w:space="0" w:color="auto"/>
            <w:right w:val="none" w:sz="0" w:space="0" w:color="auto"/>
          </w:divBdr>
        </w:div>
        <w:div w:id="2055498982">
          <w:marLeft w:val="640"/>
          <w:marRight w:val="0"/>
          <w:marTop w:val="0"/>
          <w:marBottom w:val="0"/>
          <w:divBdr>
            <w:top w:val="none" w:sz="0" w:space="0" w:color="auto"/>
            <w:left w:val="none" w:sz="0" w:space="0" w:color="auto"/>
            <w:bottom w:val="none" w:sz="0" w:space="0" w:color="auto"/>
            <w:right w:val="none" w:sz="0" w:space="0" w:color="auto"/>
          </w:divBdr>
        </w:div>
      </w:divsChild>
    </w:div>
    <w:div w:id="169835986">
      <w:bodyDiv w:val="1"/>
      <w:marLeft w:val="0"/>
      <w:marRight w:val="0"/>
      <w:marTop w:val="0"/>
      <w:marBottom w:val="0"/>
      <w:divBdr>
        <w:top w:val="none" w:sz="0" w:space="0" w:color="auto"/>
        <w:left w:val="none" w:sz="0" w:space="0" w:color="auto"/>
        <w:bottom w:val="none" w:sz="0" w:space="0" w:color="auto"/>
        <w:right w:val="none" w:sz="0" w:space="0" w:color="auto"/>
      </w:divBdr>
      <w:divsChild>
        <w:div w:id="46344518">
          <w:marLeft w:val="640"/>
          <w:marRight w:val="0"/>
          <w:marTop w:val="0"/>
          <w:marBottom w:val="0"/>
          <w:divBdr>
            <w:top w:val="none" w:sz="0" w:space="0" w:color="auto"/>
            <w:left w:val="none" w:sz="0" w:space="0" w:color="auto"/>
            <w:bottom w:val="none" w:sz="0" w:space="0" w:color="auto"/>
            <w:right w:val="none" w:sz="0" w:space="0" w:color="auto"/>
          </w:divBdr>
        </w:div>
        <w:div w:id="121271190">
          <w:marLeft w:val="640"/>
          <w:marRight w:val="0"/>
          <w:marTop w:val="0"/>
          <w:marBottom w:val="0"/>
          <w:divBdr>
            <w:top w:val="none" w:sz="0" w:space="0" w:color="auto"/>
            <w:left w:val="none" w:sz="0" w:space="0" w:color="auto"/>
            <w:bottom w:val="none" w:sz="0" w:space="0" w:color="auto"/>
            <w:right w:val="none" w:sz="0" w:space="0" w:color="auto"/>
          </w:divBdr>
        </w:div>
        <w:div w:id="788546660">
          <w:marLeft w:val="640"/>
          <w:marRight w:val="0"/>
          <w:marTop w:val="0"/>
          <w:marBottom w:val="0"/>
          <w:divBdr>
            <w:top w:val="none" w:sz="0" w:space="0" w:color="auto"/>
            <w:left w:val="none" w:sz="0" w:space="0" w:color="auto"/>
            <w:bottom w:val="none" w:sz="0" w:space="0" w:color="auto"/>
            <w:right w:val="none" w:sz="0" w:space="0" w:color="auto"/>
          </w:divBdr>
        </w:div>
        <w:div w:id="916019288">
          <w:marLeft w:val="640"/>
          <w:marRight w:val="0"/>
          <w:marTop w:val="0"/>
          <w:marBottom w:val="0"/>
          <w:divBdr>
            <w:top w:val="none" w:sz="0" w:space="0" w:color="auto"/>
            <w:left w:val="none" w:sz="0" w:space="0" w:color="auto"/>
            <w:bottom w:val="none" w:sz="0" w:space="0" w:color="auto"/>
            <w:right w:val="none" w:sz="0" w:space="0" w:color="auto"/>
          </w:divBdr>
        </w:div>
        <w:div w:id="935332957">
          <w:marLeft w:val="640"/>
          <w:marRight w:val="0"/>
          <w:marTop w:val="0"/>
          <w:marBottom w:val="0"/>
          <w:divBdr>
            <w:top w:val="none" w:sz="0" w:space="0" w:color="auto"/>
            <w:left w:val="none" w:sz="0" w:space="0" w:color="auto"/>
            <w:bottom w:val="none" w:sz="0" w:space="0" w:color="auto"/>
            <w:right w:val="none" w:sz="0" w:space="0" w:color="auto"/>
          </w:divBdr>
        </w:div>
        <w:div w:id="1266500629">
          <w:marLeft w:val="640"/>
          <w:marRight w:val="0"/>
          <w:marTop w:val="0"/>
          <w:marBottom w:val="0"/>
          <w:divBdr>
            <w:top w:val="none" w:sz="0" w:space="0" w:color="auto"/>
            <w:left w:val="none" w:sz="0" w:space="0" w:color="auto"/>
            <w:bottom w:val="none" w:sz="0" w:space="0" w:color="auto"/>
            <w:right w:val="none" w:sz="0" w:space="0" w:color="auto"/>
          </w:divBdr>
        </w:div>
        <w:div w:id="1449591540">
          <w:marLeft w:val="640"/>
          <w:marRight w:val="0"/>
          <w:marTop w:val="0"/>
          <w:marBottom w:val="0"/>
          <w:divBdr>
            <w:top w:val="none" w:sz="0" w:space="0" w:color="auto"/>
            <w:left w:val="none" w:sz="0" w:space="0" w:color="auto"/>
            <w:bottom w:val="none" w:sz="0" w:space="0" w:color="auto"/>
            <w:right w:val="none" w:sz="0" w:space="0" w:color="auto"/>
          </w:divBdr>
        </w:div>
        <w:div w:id="1468468786">
          <w:marLeft w:val="640"/>
          <w:marRight w:val="0"/>
          <w:marTop w:val="0"/>
          <w:marBottom w:val="0"/>
          <w:divBdr>
            <w:top w:val="none" w:sz="0" w:space="0" w:color="auto"/>
            <w:left w:val="none" w:sz="0" w:space="0" w:color="auto"/>
            <w:bottom w:val="none" w:sz="0" w:space="0" w:color="auto"/>
            <w:right w:val="none" w:sz="0" w:space="0" w:color="auto"/>
          </w:divBdr>
        </w:div>
        <w:div w:id="1527644433">
          <w:marLeft w:val="640"/>
          <w:marRight w:val="0"/>
          <w:marTop w:val="0"/>
          <w:marBottom w:val="0"/>
          <w:divBdr>
            <w:top w:val="none" w:sz="0" w:space="0" w:color="auto"/>
            <w:left w:val="none" w:sz="0" w:space="0" w:color="auto"/>
            <w:bottom w:val="none" w:sz="0" w:space="0" w:color="auto"/>
            <w:right w:val="none" w:sz="0" w:space="0" w:color="auto"/>
          </w:divBdr>
        </w:div>
        <w:div w:id="1770082340">
          <w:marLeft w:val="640"/>
          <w:marRight w:val="0"/>
          <w:marTop w:val="0"/>
          <w:marBottom w:val="0"/>
          <w:divBdr>
            <w:top w:val="none" w:sz="0" w:space="0" w:color="auto"/>
            <w:left w:val="none" w:sz="0" w:space="0" w:color="auto"/>
            <w:bottom w:val="none" w:sz="0" w:space="0" w:color="auto"/>
            <w:right w:val="none" w:sz="0" w:space="0" w:color="auto"/>
          </w:divBdr>
        </w:div>
        <w:div w:id="1920361303">
          <w:marLeft w:val="640"/>
          <w:marRight w:val="0"/>
          <w:marTop w:val="0"/>
          <w:marBottom w:val="0"/>
          <w:divBdr>
            <w:top w:val="none" w:sz="0" w:space="0" w:color="auto"/>
            <w:left w:val="none" w:sz="0" w:space="0" w:color="auto"/>
            <w:bottom w:val="none" w:sz="0" w:space="0" w:color="auto"/>
            <w:right w:val="none" w:sz="0" w:space="0" w:color="auto"/>
          </w:divBdr>
        </w:div>
        <w:div w:id="2074962056">
          <w:marLeft w:val="640"/>
          <w:marRight w:val="0"/>
          <w:marTop w:val="0"/>
          <w:marBottom w:val="0"/>
          <w:divBdr>
            <w:top w:val="none" w:sz="0" w:space="0" w:color="auto"/>
            <w:left w:val="none" w:sz="0" w:space="0" w:color="auto"/>
            <w:bottom w:val="none" w:sz="0" w:space="0" w:color="auto"/>
            <w:right w:val="none" w:sz="0" w:space="0" w:color="auto"/>
          </w:divBdr>
        </w:div>
      </w:divsChild>
    </w:div>
    <w:div w:id="171114893">
      <w:bodyDiv w:val="1"/>
      <w:marLeft w:val="0"/>
      <w:marRight w:val="0"/>
      <w:marTop w:val="0"/>
      <w:marBottom w:val="0"/>
      <w:divBdr>
        <w:top w:val="none" w:sz="0" w:space="0" w:color="auto"/>
        <w:left w:val="none" w:sz="0" w:space="0" w:color="auto"/>
        <w:bottom w:val="none" w:sz="0" w:space="0" w:color="auto"/>
        <w:right w:val="none" w:sz="0" w:space="0" w:color="auto"/>
      </w:divBdr>
      <w:divsChild>
        <w:div w:id="51344313">
          <w:marLeft w:val="640"/>
          <w:marRight w:val="0"/>
          <w:marTop w:val="0"/>
          <w:marBottom w:val="0"/>
          <w:divBdr>
            <w:top w:val="none" w:sz="0" w:space="0" w:color="auto"/>
            <w:left w:val="none" w:sz="0" w:space="0" w:color="auto"/>
            <w:bottom w:val="none" w:sz="0" w:space="0" w:color="auto"/>
            <w:right w:val="none" w:sz="0" w:space="0" w:color="auto"/>
          </w:divBdr>
        </w:div>
        <w:div w:id="228267042">
          <w:marLeft w:val="640"/>
          <w:marRight w:val="0"/>
          <w:marTop w:val="0"/>
          <w:marBottom w:val="0"/>
          <w:divBdr>
            <w:top w:val="none" w:sz="0" w:space="0" w:color="auto"/>
            <w:left w:val="none" w:sz="0" w:space="0" w:color="auto"/>
            <w:bottom w:val="none" w:sz="0" w:space="0" w:color="auto"/>
            <w:right w:val="none" w:sz="0" w:space="0" w:color="auto"/>
          </w:divBdr>
        </w:div>
        <w:div w:id="452946770">
          <w:marLeft w:val="640"/>
          <w:marRight w:val="0"/>
          <w:marTop w:val="0"/>
          <w:marBottom w:val="0"/>
          <w:divBdr>
            <w:top w:val="none" w:sz="0" w:space="0" w:color="auto"/>
            <w:left w:val="none" w:sz="0" w:space="0" w:color="auto"/>
            <w:bottom w:val="none" w:sz="0" w:space="0" w:color="auto"/>
            <w:right w:val="none" w:sz="0" w:space="0" w:color="auto"/>
          </w:divBdr>
        </w:div>
        <w:div w:id="463500910">
          <w:marLeft w:val="640"/>
          <w:marRight w:val="0"/>
          <w:marTop w:val="0"/>
          <w:marBottom w:val="0"/>
          <w:divBdr>
            <w:top w:val="none" w:sz="0" w:space="0" w:color="auto"/>
            <w:left w:val="none" w:sz="0" w:space="0" w:color="auto"/>
            <w:bottom w:val="none" w:sz="0" w:space="0" w:color="auto"/>
            <w:right w:val="none" w:sz="0" w:space="0" w:color="auto"/>
          </w:divBdr>
        </w:div>
        <w:div w:id="492643204">
          <w:marLeft w:val="640"/>
          <w:marRight w:val="0"/>
          <w:marTop w:val="0"/>
          <w:marBottom w:val="0"/>
          <w:divBdr>
            <w:top w:val="none" w:sz="0" w:space="0" w:color="auto"/>
            <w:left w:val="none" w:sz="0" w:space="0" w:color="auto"/>
            <w:bottom w:val="none" w:sz="0" w:space="0" w:color="auto"/>
            <w:right w:val="none" w:sz="0" w:space="0" w:color="auto"/>
          </w:divBdr>
        </w:div>
        <w:div w:id="696660744">
          <w:marLeft w:val="640"/>
          <w:marRight w:val="0"/>
          <w:marTop w:val="0"/>
          <w:marBottom w:val="0"/>
          <w:divBdr>
            <w:top w:val="none" w:sz="0" w:space="0" w:color="auto"/>
            <w:left w:val="none" w:sz="0" w:space="0" w:color="auto"/>
            <w:bottom w:val="none" w:sz="0" w:space="0" w:color="auto"/>
            <w:right w:val="none" w:sz="0" w:space="0" w:color="auto"/>
          </w:divBdr>
        </w:div>
        <w:div w:id="1263413897">
          <w:marLeft w:val="640"/>
          <w:marRight w:val="0"/>
          <w:marTop w:val="0"/>
          <w:marBottom w:val="0"/>
          <w:divBdr>
            <w:top w:val="none" w:sz="0" w:space="0" w:color="auto"/>
            <w:left w:val="none" w:sz="0" w:space="0" w:color="auto"/>
            <w:bottom w:val="none" w:sz="0" w:space="0" w:color="auto"/>
            <w:right w:val="none" w:sz="0" w:space="0" w:color="auto"/>
          </w:divBdr>
        </w:div>
        <w:div w:id="1265650567">
          <w:marLeft w:val="640"/>
          <w:marRight w:val="0"/>
          <w:marTop w:val="0"/>
          <w:marBottom w:val="0"/>
          <w:divBdr>
            <w:top w:val="none" w:sz="0" w:space="0" w:color="auto"/>
            <w:left w:val="none" w:sz="0" w:space="0" w:color="auto"/>
            <w:bottom w:val="none" w:sz="0" w:space="0" w:color="auto"/>
            <w:right w:val="none" w:sz="0" w:space="0" w:color="auto"/>
          </w:divBdr>
        </w:div>
        <w:div w:id="1373577145">
          <w:marLeft w:val="640"/>
          <w:marRight w:val="0"/>
          <w:marTop w:val="0"/>
          <w:marBottom w:val="0"/>
          <w:divBdr>
            <w:top w:val="none" w:sz="0" w:space="0" w:color="auto"/>
            <w:left w:val="none" w:sz="0" w:space="0" w:color="auto"/>
            <w:bottom w:val="none" w:sz="0" w:space="0" w:color="auto"/>
            <w:right w:val="none" w:sz="0" w:space="0" w:color="auto"/>
          </w:divBdr>
        </w:div>
        <w:div w:id="1535776595">
          <w:marLeft w:val="640"/>
          <w:marRight w:val="0"/>
          <w:marTop w:val="0"/>
          <w:marBottom w:val="0"/>
          <w:divBdr>
            <w:top w:val="none" w:sz="0" w:space="0" w:color="auto"/>
            <w:left w:val="none" w:sz="0" w:space="0" w:color="auto"/>
            <w:bottom w:val="none" w:sz="0" w:space="0" w:color="auto"/>
            <w:right w:val="none" w:sz="0" w:space="0" w:color="auto"/>
          </w:divBdr>
        </w:div>
        <w:div w:id="1579943988">
          <w:marLeft w:val="640"/>
          <w:marRight w:val="0"/>
          <w:marTop w:val="0"/>
          <w:marBottom w:val="0"/>
          <w:divBdr>
            <w:top w:val="none" w:sz="0" w:space="0" w:color="auto"/>
            <w:left w:val="none" w:sz="0" w:space="0" w:color="auto"/>
            <w:bottom w:val="none" w:sz="0" w:space="0" w:color="auto"/>
            <w:right w:val="none" w:sz="0" w:space="0" w:color="auto"/>
          </w:divBdr>
        </w:div>
        <w:div w:id="1910799736">
          <w:marLeft w:val="640"/>
          <w:marRight w:val="0"/>
          <w:marTop w:val="0"/>
          <w:marBottom w:val="0"/>
          <w:divBdr>
            <w:top w:val="none" w:sz="0" w:space="0" w:color="auto"/>
            <w:left w:val="none" w:sz="0" w:space="0" w:color="auto"/>
            <w:bottom w:val="none" w:sz="0" w:space="0" w:color="auto"/>
            <w:right w:val="none" w:sz="0" w:space="0" w:color="auto"/>
          </w:divBdr>
        </w:div>
        <w:div w:id="1946693641">
          <w:marLeft w:val="640"/>
          <w:marRight w:val="0"/>
          <w:marTop w:val="0"/>
          <w:marBottom w:val="0"/>
          <w:divBdr>
            <w:top w:val="none" w:sz="0" w:space="0" w:color="auto"/>
            <w:left w:val="none" w:sz="0" w:space="0" w:color="auto"/>
            <w:bottom w:val="none" w:sz="0" w:space="0" w:color="auto"/>
            <w:right w:val="none" w:sz="0" w:space="0" w:color="auto"/>
          </w:divBdr>
        </w:div>
      </w:divsChild>
    </w:div>
    <w:div w:id="183835646">
      <w:bodyDiv w:val="1"/>
      <w:marLeft w:val="0"/>
      <w:marRight w:val="0"/>
      <w:marTop w:val="0"/>
      <w:marBottom w:val="0"/>
      <w:divBdr>
        <w:top w:val="none" w:sz="0" w:space="0" w:color="auto"/>
        <w:left w:val="none" w:sz="0" w:space="0" w:color="auto"/>
        <w:bottom w:val="none" w:sz="0" w:space="0" w:color="auto"/>
        <w:right w:val="none" w:sz="0" w:space="0" w:color="auto"/>
      </w:divBdr>
      <w:divsChild>
        <w:div w:id="144201980">
          <w:marLeft w:val="640"/>
          <w:marRight w:val="0"/>
          <w:marTop w:val="0"/>
          <w:marBottom w:val="0"/>
          <w:divBdr>
            <w:top w:val="none" w:sz="0" w:space="0" w:color="auto"/>
            <w:left w:val="none" w:sz="0" w:space="0" w:color="auto"/>
            <w:bottom w:val="none" w:sz="0" w:space="0" w:color="auto"/>
            <w:right w:val="none" w:sz="0" w:space="0" w:color="auto"/>
          </w:divBdr>
        </w:div>
        <w:div w:id="151072082">
          <w:marLeft w:val="640"/>
          <w:marRight w:val="0"/>
          <w:marTop w:val="0"/>
          <w:marBottom w:val="0"/>
          <w:divBdr>
            <w:top w:val="none" w:sz="0" w:space="0" w:color="auto"/>
            <w:left w:val="none" w:sz="0" w:space="0" w:color="auto"/>
            <w:bottom w:val="none" w:sz="0" w:space="0" w:color="auto"/>
            <w:right w:val="none" w:sz="0" w:space="0" w:color="auto"/>
          </w:divBdr>
        </w:div>
        <w:div w:id="168912613">
          <w:marLeft w:val="640"/>
          <w:marRight w:val="0"/>
          <w:marTop w:val="0"/>
          <w:marBottom w:val="0"/>
          <w:divBdr>
            <w:top w:val="none" w:sz="0" w:space="0" w:color="auto"/>
            <w:left w:val="none" w:sz="0" w:space="0" w:color="auto"/>
            <w:bottom w:val="none" w:sz="0" w:space="0" w:color="auto"/>
            <w:right w:val="none" w:sz="0" w:space="0" w:color="auto"/>
          </w:divBdr>
        </w:div>
        <w:div w:id="181751412">
          <w:marLeft w:val="640"/>
          <w:marRight w:val="0"/>
          <w:marTop w:val="0"/>
          <w:marBottom w:val="0"/>
          <w:divBdr>
            <w:top w:val="none" w:sz="0" w:space="0" w:color="auto"/>
            <w:left w:val="none" w:sz="0" w:space="0" w:color="auto"/>
            <w:bottom w:val="none" w:sz="0" w:space="0" w:color="auto"/>
            <w:right w:val="none" w:sz="0" w:space="0" w:color="auto"/>
          </w:divBdr>
        </w:div>
        <w:div w:id="251400901">
          <w:marLeft w:val="640"/>
          <w:marRight w:val="0"/>
          <w:marTop w:val="0"/>
          <w:marBottom w:val="0"/>
          <w:divBdr>
            <w:top w:val="none" w:sz="0" w:space="0" w:color="auto"/>
            <w:left w:val="none" w:sz="0" w:space="0" w:color="auto"/>
            <w:bottom w:val="none" w:sz="0" w:space="0" w:color="auto"/>
            <w:right w:val="none" w:sz="0" w:space="0" w:color="auto"/>
          </w:divBdr>
        </w:div>
        <w:div w:id="382800713">
          <w:marLeft w:val="640"/>
          <w:marRight w:val="0"/>
          <w:marTop w:val="0"/>
          <w:marBottom w:val="0"/>
          <w:divBdr>
            <w:top w:val="none" w:sz="0" w:space="0" w:color="auto"/>
            <w:left w:val="none" w:sz="0" w:space="0" w:color="auto"/>
            <w:bottom w:val="none" w:sz="0" w:space="0" w:color="auto"/>
            <w:right w:val="none" w:sz="0" w:space="0" w:color="auto"/>
          </w:divBdr>
        </w:div>
        <w:div w:id="434978492">
          <w:marLeft w:val="640"/>
          <w:marRight w:val="0"/>
          <w:marTop w:val="0"/>
          <w:marBottom w:val="0"/>
          <w:divBdr>
            <w:top w:val="none" w:sz="0" w:space="0" w:color="auto"/>
            <w:left w:val="none" w:sz="0" w:space="0" w:color="auto"/>
            <w:bottom w:val="none" w:sz="0" w:space="0" w:color="auto"/>
            <w:right w:val="none" w:sz="0" w:space="0" w:color="auto"/>
          </w:divBdr>
        </w:div>
        <w:div w:id="563033411">
          <w:marLeft w:val="640"/>
          <w:marRight w:val="0"/>
          <w:marTop w:val="0"/>
          <w:marBottom w:val="0"/>
          <w:divBdr>
            <w:top w:val="none" w:sz="0" w:space="0" w:color="auto"/>
            <w:left w:val="none" w:sz="0" w:space="0" w:color="auto"/>
            <w:bottom w:val="none" w:sz="0" w:space="0" w:color="auto"/>
            <w:right w:val="none" w:sz="0" w:space="0" w:color="auto"/>
          </w:divBdr>
        </w:div>
        <w:div w:id="590044495">
          <w:marLeft w:val="640"/>
          <w:marRight w:val="0"/>
          <w:marTop w:val="0"/>
          <w:marBottom w:val="0"/>
          <w:divBdr>
            <w:top w:val="none" w:sz="0" w:space="0" w:color="auto"/>
            <w:left w:val="none" w:sz="0" w:space="0" w:color="auto"/>
            <w:bottom w:val="none" w:sz="0" w:space="0" w:color="auto"/>
            <w:right w:val="none" w:sz="0" w:space="0" w:color="auto"/>
          </w:divBdr>
        </w:div>
        <w:div w:id="617877984">
          <w:marLeft w:val="640"/>
          <w:marRight w:val="0"/>
          <w:marTop w:val="0"/>
          <w:marBottom w:val="0"/>
          <w:divBdr>
            <w:top w:val="none" w:sz="0" w:space="0" w:color="auto"/>
            <w:left w:val="none" w:sz="0" w:space="0" w:color="auto"/>
            <w:bottom w:val="none" w:sz="0" w:space="0" w:color="auto"/>
            <w:right w:val="none" w:sz="0" w:space="0" w:color="auto"/>
          </w:divBdr>
        </w:div>
        <w:div w:id="633557146">
          <w:marLeft w:val="640"/>
          <w:marRight w:val="0"/>
          <w:marTop w:val="0"/>
          <w:marBottom w:val="0"/>
          <w:divBdr>
            <w:top w:val="none" w:sz="0" w:space="0" w:color="auto"/>
            <w:left w:val="none" w:sz="0" w:space="0" w:color="auto"/>
            <w:bottom w:val="none" w:sz="0" w:space="0" w:color="auto"/>
            <w:right w:val="none" w:sz="0" w:space="0" w:color="auto"/>
          </w:divBdr>
        </w:div>
        <w:div w:id="938565973">
          <w:marLeft w:val="640"/>
          <w:marRight w:val="0"/>
          <w:marTop w:val="0"/>
          <w:marBottom w:val="0"/>
          <w:divBdr>
            <w:top w:val="none" w:sz="0" w:space="0" w:color="auto"/>
            <w:left w:val="none" w:sz="0" w:space="0" w:color="auto"/>
            <w:bottom w:val="none" w:sz="0" w:space="0" w:color="auto"/>
            <w:right w:val="none" w:sz="0" w:space="0" w:color="auto"/>
          </w:divBdr>
        </w:div>
        <w:div w:id="995960256">
          <w:marLeft w:val="640"/>
          <w:marRight w:val="0"/>
          <w:marTop w:val="0"/>
          <w:marBottom w:val="0"/>
          <w:divBdr>
            <w:top w:val="none" w:sz="0" w:space="0" w:color="auto"/>
            <w:left w:val="none" w:sz="0" w:space="0" w:color="auto"/>
            <w:bottom w:val="none" w:sz="0" w:space="0" w:color="auto"/>
            <w:right w:val="none" w:sz="0" w:space="0" w:color="auto"/>
          </w:divBdr>
        </w:div>
        <w:div w:id="1006051907">
          <w:marLeft w:val="640"/>
          <w:marRight w:val="0"/>
          <w:marTop w:val="0"/>
          <w:marBottom w:val="0"/>
          <w:divBdr>
            <w:top w:val="none" w:sz="0" w:space="0" w:color="auto"/>
            <w:left w:val="none" w:sz="0" w:space="0" w:color="auto"/>
            <w:bottom w:val="none" w:sz="0" w:space="0" w:color="auto"/>
            <w:right w:val="none" w:sz="0" w:space="0" w:color="auto"/>
          </w:divBdr>
        </w:div>
        <w:div w:id="1055588954">
          <w:marLeft w:val="640"/>
          <w:marRight w:val="0"/>
          <w:marTop w:val="0"/>
          <w:marBottom w:val="0"/>
          <w:divBdr>
            <w:top w:val="none" w:sz="0" w:space="0" w:color="auto"/>
            <w:left w:val="none" w:sz="0" w:space="0" w:color="auto"/>
            <w:bottom w:val="none" w:sz="0" w:space="0" w:color="auto"/>
            <w:right w:val="none" w:sz="0" w:space="0" w:color="auto"/>
          </w:divBdr>
        </w:div>
        <w:div w:id="1107232305">
          <w:marLeft w:val="640"/>
          <w:marRight w:val="0"/>
          <w:marTop w:val="0"/>
          <w:marBottom w:val="0"/>
          <w:divBdr>
            <w:top w:val="none" w:sz="0" w:space="0" w:color="auto"/>
            <w:left w:val="none" w:sz="0" w:space="0" w:color="auto"/>
            <w:bottom w:val="none" w:sz="0" w:space="0" w:color="auto"/>
            <w:right w:val="none" w:sz="0" w:space="0" w:color="auto"/>
          </w:divBdr>
        </w:div>
        <w:div w:id="1159347489">
          <w:marLeft w:val="640"/>
          <w:marRight w:val="0"/>
          <w:marTop w:val="0"/>
          <w:marBottom w:val="0"/>
          <w:divBdr>
            <w:top w:val="none" w:sz="0" w:space="0" w:color="auto"/>
            <w:left w:val="none" w:sz="0" w:space="0" w:color="auto"/>
            <w:bottom w:val="none" w:sz="0" w:space="0" w:color="auto"/>
            <w:right w:val="none" w:sz="0" w:space="0" w:color="auto"/>
          </w:divBdr>
        </w:div>
        <w:div w:id="1163664890">
          <w:marLeft w:val="640"/>
          <w:marRight w:val="0"/>
          <w:marTop w:val="0"/>
          <w:marBottom w:val="0"/>
          <w:divBdr>
            <w:top w:val="none" w:sz="0" w:space="0" w:color="auto"/>
            <w:left w:val="none" w:sz="0" w:space="0" w:color="auto"/>
            <w:bottom w:val="none" w:sz="0" w:space="0" w:color="auto"/>
            <w:right w:val="none" w:sz="0" w:space="0" w:color="auto"/>
          </w:divBdr>
        </w:div>
        <w:div w:id="1165783578">
          <w:marLeft w:val="640"/>
          <w:marRight w:val="0"/>
          <w:marTop w:val="0"/>
          <w:marBottom w:val="0"/>
          <w:divBdr>
            <w:top w:val="none" w:sz="0" w:space="0" w:color="auto"/>
            <w:left w:val="none" w:sz="0" w:space="0" w:color="auto"/>
            <w:bottom w:val="none" w:sz="0" w:space="0" w:color="auto"/>
            <w:right w:val="none" w:sz="0" w:space="0" w:color="auto"/>
          </w:divBdr>
        </w:div>
        <w:div w:id="1281884843">
          <w:marLeft w:val="640"/>
          <w:marRight w:val="0"/>
          <w:marTop w:val="0"/>
          <w:marBottom w:val="0"/>
          <w:divBdr>
            <w:top w:val="none" w:sz="0" w:space="0" w:color="auto"/>
            <w:left w:val="none" w:sz="0" w:space="0" w:color="auto"/>
            <w:bottom w:val="none" w:sz="0" w:space="0" w:color="auto"/>
            <w:right w:val="none" w:sz="0" w:space="0" w:color="auto"/>
          </w:divBdr>
        </w:div>
        <w:div w:id="1347173585">
          <w:marLeft w:val="640"/>
          <w:marRight w:val="0"/>
          <w:marTop w:val="0"/>
          <w:marBottom w:val="0"/>
          <w:divBdr>
            <w:top w:val="none" w:sz="0" w:space="0" w:color="auto"/>
            <w:left w:val="none" w:sz="0" w:space="0" w:color="auto"/>
            <w:bottom w:val="none" w:sz="0" w:space="0" w:color="auto"/>
            <w:right w:val="none" w:sz="0" w:space="0" w:color="auto"/>
          </w:divBdr>
        </w:div>
        <w:div w:id="1403723301">
          <w:marLeft w:val="640"/>
          <w:marRight w:val="0"/>
          <w:marTop w:val="0"/>
          <w:marBottom w:val="0"/>
          <w:divBdr>
            <w:top w:val="none" w:sz="0" w:space="0" w:color="auto"/>
            <w:left w:val="none" w:sz="0" w:space="0" w:color="auto"/>
            <w:bottom w:val="none" w:sz="0" w:space="0" w:color="auto"/>
            <w:right w:val="none" w:sz="0" w:space="0" w:color="auto"/>
          </w:divBdr>
        </w:div>
        <w:div w:id="1428690355">
          <w:marLeft w:val="640"/>
          <w:marRight w:val="0"/>
          <w:marTop w:val="0"/>
          <w:marBottom w:val="0"/>
          <w:divBdr>
            <w:top w:val="none" w:sz="0" w:space="0" w:color="auto"/>
            <w:left w:val="none" w:sz="0" w:space="0" w:color="auto"/>
            <w:bottom w:val="none" w:sz="0" w:space="0" w:color="auto"/>
            <w:right w:val="none" w:sz="0" w:space="0" w:color="auto"/>
          </w:divBdr>
        </w:div>
        <w:div w:id="1473861687">
          <w:marLeft w:val="640"/>
          <w:marRight w:val="0"/>
          <w:marTop w:val="0"/>
          <w:marBottom w:val="0"/>
          <w:divBdr>
            <w:top w:val="none" w:sz="0" w:space="0" w:color="auto"/>
            <w:left w:val="none" w:sz="0" w:space="0" w:color="auto"/>
            <w:bottom w:val="none" w:sz="0" w:space="0" w:color="auto"/>
            <w:right w:val="none" w:sz="0" w:space="0" w:color="auto"/>
          </w:divBdr>
        </w:div>
        <w:div w:id="1521778474">
          <w:marLeft w:val="640"/>
          <w:marRight w:val="0"/>
          <w:marTop w:val="0"/>
          <w:marBottom w:val="0"/>
          <w:divBdr>
            <w:top w:val="none" w:sz="0" w:space="0" w:color="auto"/>
            <w:left w:val="none" w:sz="0" w:space="0" w:color="auto"/>
            <w:bottom w:val="none" w:sz="0" w:space="0" w:color="auto"/>
            <w:right w:val="none" w:sz="0" w:space="0" w:color="auto"/>
          </w:divBdr>
        </w:div>
        <w:div w:id="1528831499">
          <w:marLeft w:val="640"/>
          <w:marRight w:val="0"/>
          <w:marTop w:val="0"/>
          <w:marBottom w:val="0"/>
          <w:divBdr>
            <w:top w:val="none" w:sz="0" w:space="0" w:color="auto"/>
            <w:left w:val="none" w:sz="0" w:space="0" w:color="auto"/>
            <w:bottom w:val="none" w:sz="0" w:space="0" w:color="auto"/>
            <w:right w:val="none" w:sz="0" w:space="0" w:color="auto"/>
          </w:divBdr>
        </w:div>
        <w:div w:id="1580210050">
          <w:marLeft w:val="640"/>
          <w:marRight w:val="0"/>
          <w:marTop w:val="0"/>
          <w:marBottom w:val="0"/>
          <w:divBdr>
            <w:top w:val="none" w:sz="0" w:space="0" w:color="auto"/>
            <w:left w:val="none" w:sz="0" w:space="0" w:color="auto"/>
            <w:bottom w:val="none" w:sz="0" w:space="0" w:color="auto"/>
            <w:right w:val="none" w:sz="0" w:space="0" w:color="auto"/>
          </w:divBdr>
        </w:div>
        <w:div w:id="1580485506">
          <w:marLeft w:val="640"/>
          <w:marRight w:val="0"/>
          <w:marTop w:val="0"/>
          <w:marBottom w:val="0"/>
          <w:divBdr>
            <w:top w:val="none" w:sz="0" w:space="0" w:color="auto"/>
            <w:left w:val="none" w:sz="0" w:space="0" w:color="auto"/>
            <w:bottom w:val="none" w:sz="0" w:space="0" w:color="auto"/>
            <w:right w:val="none" w:sz="0" w:space="0" w:color="auto"/>
          </w:divBdr>
        </w:div>
        <w:div w:id="1612322336">
          <w:marLeft w:val="640"/>
          <w:marRight w:val="0"/>
          <w:marTop w:val="0"/>
          <w:marBottom w:val="0"/>
          <w:divBdr>
            <w:top w:val="none" w:sz="0" w:space="0" w:color="auto"/>
            <w:left w:val="none" w:sz="0" w:space="0" w:color="auto"/>
            <w:bottom w:val="none" w:sz="0" w:space="0" w:color="auto"/>
            <w:right w:val="none" w:sz="0" w:space="0" w:color="auto"/>
          </w:divBdr>
        </w:div>
        <w:div w:id="1658655408">
          <w:marLeft w:val="640"/>
          <w:marRight w:val="0"/>
          <w:marTop w:val="0"/>
          <w:marBottom w:val="0"/>
          <w:divBdr>
            <w:top w:val="none" w:sz="0" w:space="0" w:color="auto"/>
            <w:left w:val="none" w:sz="0" w:space="0" w:color="auto"/>
            <w:bottom w:val="none" w:sz="0" w:space="0" w:color="auto"/>
            <w:right w:val="none" w:sz="0" w:space="0" w:color="auto"/>
          </w:divBdr>
        </w:div>
        <w:div w:id="1707750115">
          <w:marLeft w:val="640"/>
          <w:marRight w:val="0"/>
          <w:marTop w:val="0"/>
          <w:marBottom w:val="0"/>
          <w:divBdr>
            <w:top w:val="none" w:sz="0" w:space="0" w:color="auto"/>
            <w:left w:val="none" w:sz="0" w:space="0" w:color="auto"/>
            <w:bottom w:val="none" w:sz="0" w:space="0" w:color="auto"/>
            <w:right w:val="none" w:sz="0" w:space="0" w:color="auto"/>
          </w:divBdr>
        </w:div>
        <w:div w:id="1726637485">
          <w:marLeft w:val="640"/>
          <w:marRight w:val="0"/>
          <w:marTop w:val="0"/>
          <w:marBottom w:val="0"/>
          <w:divBdr>
            <w:top w:val="none" w:sz="0" w:space="0" w:color="auto"/>
            <w:left w:val="none" w:sz="0" w:space="0" w:color="auto"/>
            <w:bottom w:val="none" w:sz="0" w:space="0" w:color="auto"/>
            <w:right w:val="none" w:sz="0" w:space="0" w:color="auto"/>
          </w:divBdr>
        </w:div>
        <w:div w:id="1843858367">
          <w:marLeft w:val="640"/>
          <w:marRight w:val="0"/>
          <w:marTop w:val="0"/>
          <w:marBottom w:val="0"/>
          <w:divBdr>
            <w:top w:val="none" w:sz="0" w:space="0" w:color="auto"/>
            <w:left w:val="none" w:sz="0" w:space="0" w:color="auto"/>
            <w:bottom w:val="none" w:sz="0" w:space="0" w:color="auto"/>
            <w:right w:val="none" w:sz="0" w:space="0" w:color="auto"/>
          </w:divBdr>
        </w:div>
        <w:div w:id="2124574608">
          <w:marLeft w:val="640"/>
          <w:marRight w:val="0"/>
          <w:marTop w:val="0"/>
          <w:marBottom w:val="0"/>
          <w:divBdr>
            <w:top w:val="none" w:sz="0" w:space="0" w:color="auto"/>
            <w:left w:val="none" w:sz="0" w:space="0" w:color="auto"/>
            <w:bottom w:val="none" w:sz="0" w:space="0" w:color="auto"/>
            <w:right w:val="none" w:sz="0" w:space="0" w:color="auto"/>
          </w:divBdr>
        </w:div>
        <w:div w:id="2131588183">
          <w:marLeft w:val="640"/>
          <w:marRight w:val="0"/>
          <w:marTop w:val="0"/>
          <w:marBottom w:val="0"/>
          <w:divBdr>
            <w:top w:val="none" w:sz="0" w:space="0" w:color="auto"/>
            <w:left w:val="none" w:sz="0" w:space="0" w:color="auto"/>
            <w:bottom w:val="none" w:sz="0" w:space="0" w:color="auto"/>
            <w:right w:val="none" w:sz="0" w:space="0" w:color="auto"/>
          </w:divBdr>
        </w:div>
      </w:divsChild>
    </w:div>
    <w:div w:id="192769776">
      <w:bodyDiv w:val="1"/>
      <w:marLeft w:val="0"/>
      <w:marRight w:val="0"/>
      <w:marTop w:val="0"/>
      <w:marBottom w:val="0"/>
      <w:divBdr>
        <w:top w:val="none" w:sz="0" w:space="0" w:color="auto"/>
        <w:left w:val="none" w:sz="0" w:space="0" w:color="auto"/>
        <w:bottom w:val="none" w:sz="0" w:space="0" w:color="auto"/>
        <w:right w:val="none" w:sz="0" w:space="0" w:color="auto"/>
      </w:divBdr>
      <w:divsChild>
        <w:div w:id="196813944">
          <w:marLeft w:val="640"/>
          <w:marRight w:val="0"/>
          <w:marTop w:val="0"/>
          <w:marBottom w:val="0"/>
          <w:divBdr>
            <w:top w:val="none" w:sz="0" w:space="0" w:color="auto"/>
            <w:left w:val="none" w:sz="0" w:space="0" w:color="auto"/>
            <w:bottom w:val="none" w:sz="0" w:space="0" w:color="auto"/>
            <w:right w:val="none" w:sz="0" w:space="0" w:color="auto"/>
          </w:divBdr>
        </w:div>
        <w:div w:id="221210499">
          <w:marLeft w:val="640"/>
          <w:marRight w:val="0"/>
          <w:marTop w:val="0"/>
          <w:marBottom w:val="0"/>
          <w:divBdr>
            <w:top w:val="none" w:sz="0" w:space="0" w:color="auto"/>
            <w:left w:val="none" w:sz="0" w:space="0" w:color="auto"/>
            <w:bottom w:val="none" w:sz="0" w:space="0" w:color="auto"/>
            <w:right w:val="none" w:sz="0" w:space="0" w:color="auto"/>
          </w:divBdr>
        </w:div>
        <w:div w:id="370764344">
          <w:marLeft w:val="640"/>
          <w:marRight w:val="0"/>
          <w:marTop w:val="0"/>
          <w:marBottom w:val="0"/>
          <w:divBdr>
            <w:top w:val="none" w:sz="0" w:space="0" w:color="auto"/>
            <w:left w:val="none" w:sz="0" w:space="0" w:color="auto"/>
            <w:bottom w:val="none" w:sz="0" w:space="0" w:color="auto"/>
            <w:right w:val="none" w:sz="0" w:space="0" w:color="auto"/>
          </w:divBdr>
        </w:div>
        <w:div w:id="371225722">
          <w:marLeft w:val="640"/>
          <w:marRight w:val="0"/>
          <w:marTop w:val="0"/>
          <w:marBottom w:val="0"/>
          <w:divBdr>
            <w:top w:val="none" w:sz="0" w:space="0" w:color="auto"/>
            <w:left w:val="none" w:sz="0" w:space="0" w:color="auto"/>
            <w:bottom w:val="none" w:sz="0" w:space="0" w:color="auto"/>
            <w:right w:val="none" w:sz="0" w:space="0" w:color="auto"/>
          </w:divBdr>
        </w:div>
        <w:div w:id="409697741">
          <w:marLeft w:val="640"/>
          <w:marRight w:val="0"/>
          <w:marTop w:val="0"/>
          <w:marBottom w:val="0"/>
          <w:divBdr>
            <w:top w:val="none" w:sz="0" w:space="0" w:color="auto"/>
            <w:left w:val="none" w:sz="0" w:space="0" w:color="auto"/>
            <w:bottom w:val="none" w:sz="0" w:space="0" w:color="auto"/>
            <w:right w:val="none" w:sz="0" w:space="0" w:color="auto"/>
          </w:divBdr>
        </w:div>
        <w:div w:id="451637948">
          <w:marLeft w:val="640"/>
          <w:marRight w:val="0"/>
          <w:marTop w:val="0"/>
          <w:marBottom w:val="0"/>
          <w:divBdr>
            <w:top w:val="none" w:sz="0" w:space="0" w:color="auto"/>
            <w:left w:val="none" w:sz="0" w:space="0" w:color="auto"/>
            <w:bottom w:val="none" w:sz="0" w:space="0" w:color="auto"/>
            <w:right w:val="none" w:sz="0" w:space="0" w:color="auto"/>
          </w:divBdr>
        </w:div>
        <w:div w:id="473718578">
          <w:marLeft w:val="640"/>
          <w:marRight w:val="0"/>
          <w:marTop w:val="0"/>
          <w:marBottom w:val="0"/>
          <w:divBdr>
            <w:top w:val="none" w:sz="0" w:space="0" w:color="auto"/>
            <w:left w:val="none" w:sz="0" w:space="0" w:color="auto"/>
            <w:bottom w:val="none" w:sz="0" w:space="0" w:color="auto"/>
            <w:right w:val="none" w:sz="0" w:space="0" w:color="auto"/>
          </w:divBdr>
        </w:div>
        <w:div w:id="514882387">
          <w:marLeft w:val="640"/>
          <w:marRight w:val="0"/>
          <w:marTop w:val="0"/>
          <w:marBottom w:val="0"/>
          <w:divBdr>
            <w:top w:val="none" w:sz="0" w:space="0" w:color="auto"/>
            <w:left w:val="none" w:sz="0" w:space="0" w:color="auto"/>
            <w:bottom w:val="none" w:sz="0" w:space="0" w:color="auto"/>
            <w:right w:val="none" w:sz="0" w:space="0" w:color="auto"/>
          </w:divBdr>
        </w:div>
        <w:div w:id="542518215">
          <w:marLeft w:val="640"/>
          <w:marRight w:val="0"/>
          <w:marTop w:val="0"/>
          <w:marBottom w:val="0"/>
          <w:divBdr>
            <w:top w:val="none" w:sz="0" w:space="0" w:color="auto"/>
            <w:left w:val="none" w:sz="0" w:space="0" w:color="auto"/>
            <w:bottom w:val="none" w:sz="0" w:space="0" w:color="auto"/>
            <w:right w:val="none" w:sz="0" w:space="0" w:color="auto"/>
          </w:divBdr>
        </w:div>
        <w:div w:id="626282710">
          <w:marLeft w:val="640"/>
          <w:marRight w:val="0"/>
          <w:marTop w:val="0"/>
          <w:marBottom w:val="0"/>
          <w:divBdr>
            <w:top w:val="none" w:sz="0" w:space="0" w:color="auto"/>
            <w:left w:val="none" w:sz="0" w:space="0" w:color="auto"/>
            <w:bottom w:val="none" w:sz="0" w:space="0" w:color="auto"/>
            <w:right w:val="none" w:sz="0" w:space="0" w:color="auto"/>
          </w:divBdr>
        </w:div>
        <w:div w:id="637883941">
          <w:marLeft w:val="640"/>
          <w:marRight w:val="0"/>
          <w:marTop w:val="0"/>
          <w:marBottom w:val="0"/>
          <w:divBdr>
            <w:top w:val="none" w:sz="0" w:space="0" w:color="auto"/>
            <w:left w:val="none" w:sz="0" w:space="0" w:color="auto"/>
            <w:bottom w:val="none" w:sz="0" w:space="0" w:color="auto"/>
            <w:right w:val="none" w:sz="0" w:space="0" w:color="auto"/>
          </w:divBdr>
        </w:div>
        <w:div w:id="648441537">
          <w:marLeft w:val="640"/>
          <w:marRight w:val="0"/>
          <w:marTop w:val="0"/>
          <w:marBottom w:val="0"/>
          <w:divBdr>
            <w:top w:val="none" w:sz="0" w:space="0" w:color="auto"/>
            <w:left w:val="none" w:sz="0" w:space="0" w:color="auto"/>
            <w:bottom w:val="none" w:sz="0" w:space="0" w:color="auto"/>
            <w:right w:val="none" w:sz="0" w:space="0" w:color="auto"/>
          </w:divBdr>
        </w:div>
        <w:div w:id="648480495">
          <w:marLeft w:val="640"/>
          <w:marRight w:val="0"/>
          <w:marTop w:val="0"/>
          <w:marBottom w:val="0"/>
          <w:divBdr>
            <w:top w:val="none" w:sz="0" w:space="0" w:color="auto"/>
            <w:left w:val="none" w:sz="0" w:space="0" w:color="auto"/>
            <w:bottom w:val="none" w:sz="0" w:space="0" w:color="auto"/>
            <w:right w:val="none" w:sz="0" w:space="0" w:color="auto"/>
          </w:divBdr>
        </w:div>
        <w:div w:id="669136720">
          <w:marLeft w:val="640"/>
          <w:marRight w:val="0"/>
          <w:marTop w:val="0"/>
          <w:marBottom w:val="0"/>
          <w:divBdr>
            <w:top w:val="none" w:sz="0" w:space="0" w:color="auto"/>
            <w:left w:val="none" w:sz="0" w:space="0" w:color="auto"/>
            <w:bottom w:val="none" w:sz="0" w:space="0" w:color="auto"/>
            <w:right w:val="none" w:sz="0" w:space="0" w:color="auto"/>
          </w:divBdr>
        </w:div>
        <w:div w:id="762846017">
          <w:marLeft w:val="640"/>
          <w:marRight w:val="0"/>
          <w:marTop w:val="0"/>
          <w:marBottom w:val="0"/>
          <w:divBdr>
            <w:top w:val="none" w:sz="0" w:space="0" w:color="auto"/>
            <w:left w:val="none" w:sz="0" w:space="0" w:color="auto"/>
            <w:bottom w:val="none" w:sz="0" w:space="0" w:color="auto"/>
            <w:right w:val="none" w:sz="0" w:space="0" w:color="auto"/>
          </w:divBdr>
        </w:div>
        <w:div w:id="892080739">
          <w:marLeft w:val="640"/>
          <w:marRight w:val="0"/>
          <w:marTop w:val="0"/>
          <w:marBottom w:val="0"/>
          <w:divBdr>
            <w:top w:val="none" w:sz="0" w:space="0" w:color="auto"/>
            <w:left w:val="none" w:sz="0" w:space="0" w:color="auto"/>
            <w:bottom w:val="none" w:sz="0" w:space="0" w:color="auto"/>
            <w:right w:val="none" w:sz="0" w:space="0" w:color="auto"/>
          </w:divBdr>
        </w:div>
        <w:div w:id="977538794">
          <w:marLeft w:val="640"/>
          <w:marRight w:val="0"/>
          <w:marTop w:val="0"/>
          <w:marBottom w:val="0"/>
          <w:divBdr>
            <w:top w:val="none" w:sz="0" w:space="0" w:color="auto"/>
            <w:left w:val="none" w:sz="0" w:space="0" w:color="auto"/>
            <w:bottom w:val="none" w:sz="0" w:space="0" w:color="auto"/>
            <w:right w:val="none" w:sz="0" w:space="0" w:color="auto"/>
          </w:divBdr>
        </w:div>
        <w:div w:id="1047296134">
          <w:marLeft w:val="640"/>
          <w:marRight w:val="0"/>
          <w:marTop w:val="0"/>
          <w:marBottom w:val="0"/>
          <w:divBdr>
            <w:top w:val="none" w:sz="0" w:space="0" w:color="auto"/>
            <w:left w:val="none" w:sz="0" w:space="0" w:color="auto"/>
            <w:bottom w:val="none" w:sz="0" w:space="0" w:color="auto"/>
            <w:right w:val="none" w:sz="0" w:space="0" w:color="auto"/>
          </w:divBdr>
        </w:div>
        <w:div w:id="1112628460">
          <w:marLeft w:val="640"/>
          <w:marRight w:val="0"/>
          <w:marTop w:val="0"/>
          <w:marBottom w:val="0"/>
          <w:divBdr>
            <w:top w:val="none" w:sz="0" w:space="0" w:color="auto"/>
            <w:left w:val="none" w:sz="0" w:space="0" w:color="auto"/>
            <w:bottom w:val="none" w:sz="0" w:space="0" w:color="auto"/>
            <w:right w:val="none" w:sz="0" w:space="0" w:color="auto"/>
          </w:divBdr>
        </w:div>
        <w:div w:id="1144006278">
          <w:marLeft w:val="640"/>
          <w:marRight w:val="0"/>
          <w:marTop w:val="0"/>
          <w:marBottom w:val="0"/>
          <w:divBdr>
            <w:top w:val="none" w:sz="0" w:space="0" w:color="auto"/>
            <w:left w:val="none" w:sz="0" w:space="0" w:color="auto"/>
            <w:bottom w:val="none" w:sz="0" w:space="0" w:color="auto"/>
            <w:right w:val="none" w:sz="0" w:space="0" w:color="auto"/>
          </w:divBdr>
        </w:div>
        <w:div w:id="1202743349">
          <w:marLeft w:val="640"/>
          <w:marRight w:val="0"/>
          <w:marTop w:val="0"/>
          <w:marBottom w:val="0"/>
          <w:divBdr>
            <w:top w:val="none" w:sz="0" w:space="0" w:color="auto"/>
            <w:left w:val="none" w:sz="0" w:space="0" w:color="auto"/>
            <w:bottom w:val="none" w:sz="0" w:space="0" w:color="auto"/>
            <w:right w:val="none" w:sz="0" w:space="0" w:color="auto"/>
          </w:divBdr>
        </w:div>
        <w:div w:id="1213541388">
          <w:marLeft w:val="640"/>
          <w:marRight w:val="0"/>
          <w:marTop w:val="0"/>
          <w:marBottom w:val="0"/>
          <w:divBdr>
            <w:top w:val="none" w:sz="0" w:space="0" w:color="auto"/>
            <w:left w:val="none" w:sz="0" w:space="0" w:color="auto"/>
            <w:bottom w:val="none" w:sz="0" w:space="0" w:color="auto"/>
            <w:right w:val="none" w:sz="0" w:space="0" w:color="auto"/>
          </w:divBdr>
        </w:div>
        <w:div w:id="1339431048">
          <w:marLeft w:val="640"/>
          <w:marRight w:val="0"/>
          <w:marTop w:val="0"/>
          <w:marBottom w:val="0"/>
          <w:divBdr>
            <w:top w:val="none" w:sz="0" w:space="0" w:color="auto"/>
            <w:left w:val="none" w:sz="0" w:space="0" w:color="auto"/>
            <w:bottom w:val="none" w:sz="0" w:space="0" w:color="auto"/>
            <w:right w:val="none" w:sz="0" w:space="0" w:color="auto"/>
          </w:divBdr>
        </w:div>
        <w:div w:id="1404795427">
          <w:marLeft w:val="640"/>
          <w:marRight w:val="0"/>
          <w:marTop w:val="0"/>
          <w:marBottom w:val="0"/>
          <w:divBdr>
            <w:top w:val="none" w:sz="0" w:space="0" w:color="auto"/>
            <w:left w:val="none" w:sz="0" w:space="0" w:color="auto"/>
            <w:bottom w:val="none" w:sz="0" w:space="0" w:color="auto"/>
            <w:right w:val="none" w:sz="0" w:space="0" w:color="auto"/>
          </w:divBdr>
        </w:div>
        <w:div w:id="1558400425">
          <w:marLeft w:val="640"/>
          <w:marRight w:val="0"/>
          <w:marTop w:val="0"/>
          <w:marBottom w:val="0"/>
          <w:divBdr>
            <w:top w:val="none" w:sz="0" w:space="0" w:color="auto"/>
            <w:left w:val="none" w:sz="0" w:space="0" w:color="auto"/>
            <w:bottom w:val="none" w:sz="0" w:space="0" w:color="auto"/>
            <w:right w:val="none" w:sz="0" w:space="0" w:color="auto"/>
          </w:divBdr>
        </w:div>
        <w:div w:id="1604723979">
          <w:marLeft w:val="640"/>
          <w:marRight w:val="0"/>
          <w:marTop w:val="0"/>
          <w:marBottom w:val="0"/>
          <w:divBdr>
            <w:top w:val="none" w:sz="0" w:space="0" w:color="auto"/>
            <w:left w:val="none" w:sz="0" w:space="0" w:color="auto"/>
            <w:bottom w:val="none" w:sz="0" w:space="0" w:color="auto"/>
            <w:right w:val="none" w:sz="0" w:space="0" w:color="auto"/>
          </w:divBdr>
        </w:div>
        <w:div w:id="1710186754">
          <w:marLeft w:val="640"/>
          <w:marRight w:val="0"/>
          <w:marTop w:val="0"/>
          <w:marBottom w:val="0"/>
          <w:divBdr>
            <w:top w:val="none" w:sz="0" w:space="0" w:color="auto"/>
            <w:left w:val="none" w:sz="0" w:space="0" w:color="auto"/>
            <w:bottom w:val="none" w:sz="0" w:space="0" w:color="auto"/>
            <w:right w:val="none" w:sz="0" w:space="0" w:color="auto"/>
          </w:divBdr>
        </w:div>
        <w:div w:id="1745832711">
          <w:marLeft w:val="640"/>
          <w:marRight w:val="0"/>
          <w:marTop w:val="0"/>
          <w:marBottom w:val="0"/>
          <w:divBdr>
            <w:top w:val="none" w:sz="0" w:space="0" w:color="auto"/>
            <w:left w:val="none" w:sz="0" w:space="0" w:color="auto"/>
            <w:bottom w:val="none" w:sz="0" w:space="0" w:color="auto"/>
            <w:right w:val="none" w:sz="0" w:space="0" w:color="auto"/>
          </w:divBdr>
        </w:div>
        <w:div w:id="1767266800">
          <w:marLeft w:val="640"/>
          <w:marRight w:val="0"/>
          <w:marTop w:val="0"/>
          <w:marBottom w:val="0"/>
          <w:divBdr>
            <w:top w:val="none" w:sz="0" w:space="0" w:color="auto"/>
            <w:left w:val="none" w:sz="0" w:space="0" w:color="auto"/>
            <w:bottom w:val="none" w:sz="0" w:space="0" w:color="auto"/>
            <w:right w:val="none" w:sz="0" w:space="0" w:color="auto"/>
          </w:divBdr>
        </w:div>
        <w:div w:id="1809858268">
          <w:marLeft w:val="640"/>
          <w:marRight w:val="0"/>
          <w:marTop w:val="0"/>
          <w:marBottom w:val="0"/>
          <w:divBdr>
            <w:top w:val="none" w:sz="0" w:space="0" w:color="auto"/>
            <w:left w:val="none" w:sz="0" w:space="0" w:color="auto"/>
            <w:bottom w:val="none" w:sz="0" w:space="0" w:color="auto"/>
            <w:right w:val="none" w:sz="0" w:space="0" w:color="auto"/>
          </w:divBdr>
        </w:div>
        <w:div w:id="1839079078">
          <w:marLeft w:val="640"/>
          <w:marRight w:val="0"/>
          <w:marTop w:val="0"/>
          <w:marBottom w:val="0"/>
          <w:divBdr>
            <w:top w:val="none" w:sz="0" w:space="0" w:color="auto"/>
            <w:left w:val="none" w:sz="0" w:space="0" w:color="auto"/>
            <w:bottom w:val="none" w:sz="0" w:space="0" w:color="auto"/>
            <w:right w:val="none" w:sz="0" w:space="0" w:color="auto"/>
          </w:divBdr>
        </w:div>
        <w:div w:id="1994484542">
          <w:marLeft w:val="640"/>
          <w:marRight w:val="0"/>
          <w:marTop w:val="0"/>
          <w:marBottom w:val="0"/>
          <w:divBdr>
            <w:top w:val="none" w:sz="0" w:space="0" w:color="auto"/>
            <w:left w:val="none" w:sz="0" w:space="0" w:color="auto"/>
            <w:bottom w:val="none" w:sz="0" w:space="0" w:color="auto"/>
            <w:right w:val="none" w:sz="0" w:space="0" w:color="auto"/>
          </w:divBdr>
        </w:div>
        <w:div w:id="1998604480">
          <w:marLeft w:val="640"/>
          <w:marRight w:val="0"/>
          <w:marTop w:val="0"/>
          <w:marBottom w:val="0"/>
          <w:divBdr>
            <w:top w:val="none" w:sz="0" w:space="0" w:color="auto"/>
            <w:left w:val="none" w:sz="0" w:space="0" w:color="auto"/>
            <w:bottom w:val="none" w:sz="0" w:space="0" w:color="auto"/>
            <w:right w:val="none" w:sz="0" w:space="0" w:color="auto"/>
          </w:divBdr>
        </w:div>
        <w:div w:id="2130007887">
          <w:marLeft w:val="640"/>
          <w:marRight w:val="0"/>
          <w:marTop w:val="0"/>
          <w:marBottom w:val="0"/>
          <w:divBdr>
            <w:top w:val="none" w:sz="0" w:space="0" w:color="auto"/>
            <w:left w:val="none" w:sz="0" w:space="0" w:color="auto"/>
            <w:bottom w:val="none" w:sz="0" w:space="0" w:color="auto"/>
            <w:right w:val="none" w:sz="0" w:space="0" w:color="auto"/>
          </w:divBdr>
        </w:div>
        <w:div w:id="2140102307">
          <w:marLeft w:val="640"/>
          <w:marRight w:val="0"/>
          <w:marTop w:val="0"/>
          <w:marBottom w:val="0"/>
          <w:divBdr>
            <w:top w:val="none" w:sz="0" w:space="0" w:color="auto"/>
            <w:left w:val="none" w:sz="0" w:space="0" w:color="auto"/>
            <w:bottom w:val="none" w:sz="0" w:space="0" w:color="auto"/>
            <w:right w:val="none" w:sz="0" w:space="0" w:color="auto"/>
          </w:divBdr>
        </w:div>
        <w:div w:id="2142534446">
          <w:marLeft w:val="640"/>
          <w:marRight w:val="0"/>
          <w:marTop w:val="0"/>
          <w:marBottom w:val="0"/>
          <w:divBdr>
            <w:top w:val="none" w:sz="0" w:space="0" w:color="auto"/>
            <w:left w:val="none" w:sz="0" w:space="0" w:color="auto"/>
            <w:bottom w:val="none" w:sz="0" w:space="0" w:color="auto"/>
            <w:right w:val="none" w:sz="0" w:space="0" w:color="auto"/>
          </w:divBdr>
        </w:div>
      </w:divsChild>
    </w:div>
    <w:div w:id="195968590">
      <w:bodyDiv w:val="1"/>
      <w:marLeft w:val="0"/>
      <w:marRight w:val="0"/>
      <w:marTop w:val="0"/>
      <w:marBottom w:val="0"/>
      <w:divBdr>
        <w:top w:val="none" w:sz="0" w:space="0" w:color="auto"/>
        <w:left w:val="none" w:sz="0" w:space="0" w:color="auto"/>
        <w:bottom w:val="none" w:sz="0" w:space="0" w:color="auto"/>
        <w:right w:val="none" w:sz="0" w:space="0" w:color="auto"/>
      </w:divBdr>
      <w:divsChild>
        <w:div w:id="21706185">
          <w:marLeft w:val="640"/>
          <w:marRight w:val="0"/>
          <w:marTop w:val="0"/>
          <w:marBottom w:val="0"/>
          <w:divBdr>
            <w:top w:val="none" w:sz="0" w:space="0" w:color="auto"/>
            <w:left w:val="none" w:sz="0" w:space="0" w:color="auto"/>
            <w:bottom w:val="none" w:sz="0" w:space="0" w:color="auto"/>
            <w:right w:val="none" w:sz="0" w:space="0" w:color="auto"/>
          </w:divBdr>
        </w:div>
        <w:div w:id="246770273">
          <w:marLeft w:val="640"/>
          <w:marRight w:val="0"/>
          <w:marTop w:val="0"/>
          <w:marBottom w:val="0"/>
          <w:divBdr>
            <w:top w:val="none" w:sz="0" w:space="0" w:color="auto"/>
            <w:left w:val="none" w:sz="0" w:space="0" w:color="auto"/>
            <w:bottom w:val="none" w:sz="0" w:space="0" w:color="auto"/>
            <w:right w:val="none" w:sz="0" w:space="0" w:color="auto"/>
          </w:divBdr>
        </w:div>
        <w:div w:id="263196279">
          <w:marLeft w:val="640"/>
          <w:marRight w:val="0"/>
          <w:marTop w:val="0"/>
          <w:marBottom w:val="0"/>
          <w:divBdr>
            <w:top w:val="none" w:sz="0" w:space="0" w:color="auto"/>
            <w:left w:val="none" w:sz="0" w:space="0" w:color="auto"/>
            <w:bottom w:val="none" w:sz="0" w:space="0" w:color="auto"/>
            <w:right w:val="none" w:sz="0" w:space="0" w:color="auto"/>
          </w:divBdr>
        </w:div>
        <w:div w:id="268783754">
          <w:marLeft w:val="640"/>
          <w:marRight w:val="0"/>
          <w:marTop w:val="0"/>
          <w:marBottom w:val="0"/>
          <w:divBdr>
            <w:top w:val="none" w:sz="0" w:space="0" w:color="auto"/>
            <w:left w:val="none" w:sz="0" w:space="0" w:color="auto"/>
            <w:bottom w:val="none" w:sz="0" w:space="0" w:color="auto"/>
            <w:right w:val="none" w:sz="0" w:space="0" w:color="auto"/>
          </w:divBdr>
        </w:div>
        <w:div w:id="290749559">
          <w:marLeft w:val="640"/>
          <w:marRight w:val="0"/>
          <w:marTop w:val="0"/>
          <w:marBottom w:val="0"/>
          <w:divBdr>
            <w:top w:val="none" w:sz="0" w:space="0" w:color="auto"/>
            <w:left w:val="none" w:sz="0" w:space="0" w:color="auto"/>
            <w:bottom w:val="none" w:sz="0" w:space="0" w:color="auto"/>
            <w:right w:val="none" w:sz="0" w:space="0" w:color="auto"/>
          </w:divBdr>
        </w:div>
        <w:div w:id="358900651">
          <w:marLeft w:val="640"/>
          <w:marRight w:val="0"/>
          <w:marTop w:val="0"/>
          <w:marBottom w:val="0"/>
          <w:divBdr>
            <w:top w:val="none" w:sz="0" w:space="0" w:color="auto"/>
            <w:left w:val="none" w:sz="0" w:space="0" w:color="auto"/>
            <w:bottom w:val="none" w:sz="0" w:space="0" w:color="auto"/>
            <w:right w:val="none" w:sz="0" w:space="0" w:color="auto"/>
          </w:divBdr>
        </w:div>
        <w:div w:id="506604323">
          <w:marLeft w:val="640"/>
          <w:marRight w:val="0"/>
          <w:marTop w:val="0"/>
          <w:marBottom w:val="0"/>
          <w:divBdr>
            <w:top w:val="none" w:sz="0" w:space="0" w:color="auto"/>
            <w:left w:val="none" w:sz="0" w:space="0" w:color="auto"/>
            <w:bottom w:val="none" w:sz="0" w:space="0" w:color="auto"/>
            <w:right w:val="none" w:sz="0" w:space="0" w:color="auto"/>
          </w:divBdr>
        </w:div>
        <w:div w:id="646277154">
          <w:marLeft w:val="640"/>
          <w:marRight w:val="0"/>
          <w:marTop w:val="0"/>
          <w:marBottom w:val="0"/>
          <w:divBdr>
            <w:top w:val="none" w:sz="0" w:space="0" w:color="auto"/>
            <w:left w:val="none" w:sz="0" w:space="0" w:color="auto"/>
            <w:bottom w:val="none" w:sz="0" w:space="0" w:color="auto"/>
            <w:right w:val="none" w:sz="0" w:space="0" w:color="auto"/>
          </w:divBdr>
        </w:div>
        <w:div w:id="712656168">
          <w:marLeft w:val="640"/>
          <w:marRight w:val="0"/>
          <w:marTop w:val="0"/>
          <w:marBottom w:val="0"/>
          <w:divBdr>
            <w:top w:val="none" w:sz="0" w:space="0" w:color="auto"/>
            <w:left w:val="none" w:sz="0" w:space="0" w:color="auto"/>
            <w:bottom w:val="none" w:sz="0" w:space="0" w:color="auto"/>
            <w:right w:val="none" w:sz="0" w:space="0" w:color="auto"/>
          </w:divBdr>
        </w:div>
        <w:div w:id="731468810">
          <w:marLeft w:val="640"/>
          <w:marRight w:val="0"/>
          <w:marTop w:val="0"/>
          <w:marBottom w:val="0"/>
          <w:divBdr>
            <w:top w:val="none" w:sz="0" w:space="0" w:color="auto"/>
            <w:left w:val="none" w:sz="0" w:space="0" w:color="auto"/>
            <w:bottom w:val="none" w:sz="0" w:space="0" w:color="auto"/>
            <w:right w:val="none" w:sz="0" w:space="0" w:color="auto"/>
          </w:divBdr>
        </w:div>
        <w:div w:id="943532591">
          <w:marLeft w:val="640"/>
          <w:marRight w:val="0"/>
          <w:marTop w:val="0"/>
          <w:marBottom w:val="0"/>
          <w:divBdr>
            <w:top w:val="none" w:sz="0" w:space="0" w:color="auto"/>
            <w:left w:val="none" w:sz="0" w:space="0" w:color="auto"/>
            <w:bottom w:val="none" w:sz="0" w:space="0" w:color="auto"/>
            <w:right w:val="none" w:sz="0" w:space="0" w:color="auto"/>
          </w:divBdr>
        </w:div>
        <w:div w:id="961886149">
          <w:marLeft w:val="640"/>
          <w:marRight w:val="0"/>
          <w:marTop w:val="0"/>
          <w:marBottom w:val="0"/>
          <w:divBdr>
            <w:top w:val="none" w:sz="0" w:space="0" w:color="auto"/>
            <w:left w:val="none" w:sz="0" w:space="0" w:color="auto"/>
            <w:bottom w:val="none" w:sz="0" w:space="0" w:color="auto"/>
            <w:right w:val="none" w:sz="0" w:space="0" w:color="auto"/>
          </w:divBdr>
        </w:div>
        <w:div w:id="1007563393">
          <w:marLeft w:val="640"/>
          <w:marRight w:val="0"/>
          <w:marTop w:val="0"/>
          <w:marBottom w:val="0"/>
          <w:divBdr>
            <w:top w:val="none" w:sz="0" w:space="0" w:color="auto"/>
            <w:left w:val="none" w:sz="0" w:space="0" w:color="auto"/>
            <w:bottom w:val="none" w:sz="0" w:space="0" w:color="auto"/>
            <w:right w:val="none" w:sz="0" w:space="0" w:color="auto"/>
          </w:divBdr>
        </w:div>
        <w:div w:id="1016271299">
          <w:marLeft w:val="640"/>
          <w:marRight w:val="0"/>
          <w:marTop w:val="0"/>
          <w:marBottom w:val="0"/>
          <w:divBdr>
            <w:top w:val="none" w:sz="0" w:space="0" w:color="auto"/>
            <w:left w:val="none" w:sz="0" w:space="0" w:color="auto"/>
            <w:bottom w:val="none" w:sz="0" w:space="0" w:color="auto"/>
            <w:right w:val="none" w:sz="0" w:space="0" w:color="auto"/>
          </w:divBdr>
        </w:div>
        <w:div w:id="1033963840">
          <w:marLeft w:val="640"/>
          <w:marRight w:val="0"/>
          <w:marTop w:val="0"/>
          <w:marBottom w:val="0"/>
          <w:divBdr>
            <w:top w:val="none" w:sz="0" w:space="0" w:color="auto"/>
            <w:left w:val="none" w:sz="0" w:space="0" w:color="auto"/>
            <w:bottom w:val="none" w:sz="0" w:space="0" w:color="auto"/>
            <w:right w:val="none" w:sz="0" w:space="0" w:color="auto"/>
          </w:divBdr>
        </w:div>
        <w:div w:id="1264265551">
          <w:marLeft w:val="640"/>
          <w:marRight w:val="0"/>
          <w:marTop w:val="0"/>
          <w:marBottom w:val="0"/>
          <w:divBdr>
            <w:top w:val="none" w:sz="0" w:space="0" w:color="auto"/>
            <w:left w:val="none" w:sz="0" w:space="0" w:color="auto"/>
            <w:bottom w:val="none" w:sz="0" w:space="0" w:color="auto"/>
            <w:right w:val="none" w:sz="0" w:space="0" w:color="auto"/>
          </w:divBdr>
        </w:div>
        <w:div w:id="1317806038">
          <w:marLeft w:val="640"/>
          <w:marRight w:val="0"/>
          <w:marTop w:val="0"/>
          <w:marBottom w:val="0"/>
          <w:divBdr>
            <w:top w:val="none" w:sz="0" w:space="0" w:color="auto"/>
            <w:left w:val="none" w:sz="0" w:space="0" w:color="auto"/>
            <w:bottom w:val="none" w:sz="0" w:space="0" w:color="auto"/>
            <w:right w:val="none" w:sz="0" w:space="0" w:color="auto"/>
          </w:divBdr>
        </w:div>
        <w:div w:id="1468402068">
          <w:marLeft w:val="640"/>
          <w:marRight w:val="0"/>
          <w:marTop w:val="0"/>
          <w:marBottom w:val="0"/>
          <w:divBdr>
            <w:top w:val="none" w:sz="0" w:space="0" w:color="auto"/>
            <w:left w:val="none" w:sz="0" w:space="0" w:color="auto"/>
            <w:bottom w:val="none" w:sz="0" w:space="0" w:color="auto"/>
            <w:right w:val="none" w:sz="0" w:space="0" w:color="auto"/>
          </w:divBdr>
        </w:div>
        <w:div w:id="1519927668">
          <w:marLeft w:val="640"/>
          <w:marRight w:val="0"/>
          <w:marTop w:val="0"/>
          <w:marBottom w:val="0"/>
          <w:divBdr>
            <w:top w:val="none" w:sz="0" w:space="0" w:color="auto"/>
            <w:left w:val="none" w:sz="0" w:space="0" w:color="auto"/>
            <w:bottom w:val="none" w:sz="0" w:space="0" w:color="auto"/>
            <w:right w:val="none" w:sz="0" w:space="0" w:color="auto"/>
          </w:divBdr>
        </w:div>
        <w:div w:id="1554198665">
          <w:marLeft w:val="640"/>
          <w:marRight w:val="0"/>
          <w:marTop w:val="0"/>
          <w:marBottom w:val="0"/>
          <w:divBdr>
            <w:top w:val="none" w:sz="0" w:space="0" w:color="auto"/>
            <w:left w:val="none" w:sz="0" w:space="0" w:color="auto"/>
            <w:bottom w:val="none" w:sz="0" w:space="0" w:color="auto"/>
            <w:right w:val="none" w:sz="0" w:space="0" w:color="auto"/>
          </w:divBdr>
        </w:div>
        <w:div w:id="1570530169">
          <w:marLeft w:val="640"/>
          <w:marRight w:val="0"/>
          <w:marTop w:val="0"/>
          <w:marBottom w:val="0"/>
          <w:divBdr>
            <w:top w:val="none" w:sz="0" w:space="0" w:color="auto"/>
            <w:left w:val="none" w:sz="0" w:space="0" w:color="auto"/>
            <w:bottom w:val="none" w:sz="0" w:space="0" w:color="auto"/>
            <w:right w:val="none" w:sz="0" w:space="0" w:color="auto"/>
          </w:divBdr>
        </w:div>
        <w:div w:id="1629163342">
          <w:marLeft w:val="640"/>
          <w:marRight w:val="0"/>
          <w:marTop w:val="0"/>
          <w:marBottom w:val="0"/>
          <w:divBdr>
            <w:top w:val="none" w:sz="0" w:space="0" w:color="auto"/>
            <w:left w:val="none" w:sz="0" w:space="0" w:color="auto"/>
            <w:bottom w:val="none" w:sz="0" w:space="0" w:color="auto"/>
            <w:right w:val="none" w:sz="0" w:space="0" w:color="auto"/>
          </w:divBdr>
        </w:div>
        <w:div w:id="1643191441">
          <w:marLeft w:val="640"/>
          <w:marRight w:val="0"/>
          <w:marTop w:val="0"/>
          <w:marBottom w:val="0"/>
          <w:divBdr>
            <w:top w:val="none" w:sz="0" w:space="0" w:color="auto"/>
            <w:left w:val="none" w:sz="0" w:space="0" w:color="auto"/>
            <w:bottom w:val="none" w:sz="0" w:space="0" w:color="auto"/>
            <w:right w:val="none" w:sz="0" w:space="0" w:color="auto"/>
          </w:divBdr>
        </w:div>
        <w:div w:id="1719552301">
          <w:marLeft w:val="640"/>
          <w:marRight w:val="0"/>
          <w:marTop w:val="0"/>
          <w:marBottom w:val="0"/>
          <w:divBdr>
            <w:top w:val="none" w:sz="0" w:space="0" w:color="auto"/>
            <w:left w:val="none" w:sz="0" w:space="0" w:color="auto"/>
            <w:bottom w:val="none" w:sz="0" w:space="0" w:color="auto"/>
            <w:right w:val="none" w:sz="0" w:space="0" w:color="auto"/>
          </w:divBdr>
        </w:div>
        <w:div w:id="1762221632">
          <w:marLeft w:val="640"/>
          <w:marRight w:val="0"/>
          <w:marTop w:val="0"/>
          <w:marBottom w:val="0"/>
          <w:divBdr>
            <w:top w:val="none" w:sz="0" w:space="0" w:color="auto"/>
            <w:left w:val="none" w:sz="0" w:space="0" w:color="auto"/>
            <w:bottom w:val="none" w:sz="0" w:space="0" w:color="auto"/>
            <w:right w:val="none" w:sz="0" w:space="0" w:color="auto"/>
          </w:divBdr>
        </w:div>
        <w:div w:id="1827821889">
          <w:marLeft w:val="640"/>
          <w:marRight w:val="0"/>
          <w:marTop w:val="0"/>
          <w:marBottom w:val="0"/>
          <w:divBdr>
            <w:top w:val="none" w:sz="0" w:space="0" w:color="auto"/>
            <w:left w:val="none" w:sz="0" w:space="0" w:color="auto"/>
            <w:bottom w:val="none" w:sz="0" w:space="0" w:color="auto"/>
            <w:right w:val="none" w:sz="0" w:space="0" w:color="auto"/>
          </w:divBdr>
        </w:div>
        <w:div w:id="1840729841">
          <w:marLeft w:val="640"/>
          <w:marRight w:val="0"/>
          <w:marTop w:val="0"/>
          <w:marBottom w:val="0"/>
          <w:divBdr>
            <w:top w:val="none" w:sz="0" w:space="0" w:color="auto"/>
            <w:left w:val="none" w:sz="0" w:space="0" w:color="auto"/>
            <w:bottom w:val="none" w:sz="0" w:space="0" w:color="auto"/>
            <w:right w:val="none" w:sz="0" w:space="0" w:color="auto"/>
          </w:divBdr>
        </w:div>
        <w:div w:id="1845781530">
          <w:marLeft w:val="640"/>
          <w:marRight w:val="0"/>
          <w:marTop w:val="0"/>
          <w:marBottom w:val="0"/>
          <w:divBdr>
            <w:top w:val="none" w:sz="0" w:space="0" w:color="auto"/>
            <w:left w:val="none" w:sz="0" w:space="0" w:color="auto"/>
            <w:bottom w:val="none" w:sz="0" w:space="0" w:color="auto"/>
            <w:right w:val="none" w:sz="0" w:space="0" w:color="auto"/>
          </w:divBdr>
        </w:div>
        <w:div w:id="1860198856">
          <w:marLeft w:val="640"/>
          <w:marRight w:val="0"/>
          <w:marTop w:val="0"/>
          <w:marBottom w:val="0"/>
          <w:divBdr>
            <w:top w:val="none" w:sz="0" w:space="0" w:color="auto"/>
            <w:left w:val="none" w:sz="0" w:space="0" w:color="auto"/>
            <w:bottom w:val="none" w:sz="0" w:space="0" w:color="auto"/>
            <w:right w:val="none" w:sz="0" w:space="0" w:color="auto"/>
          </w:divBdr>
        </w:div>
        <w:div w:id="1871409405">
          <w:marLeft w:val="640"/>
          <w:marRight w:val="0"/>
          <w:marTop w:val="0"/>
          <w:marBottom w:val="0"/>
          <w:divBdr>
            <w:top w:val="none" w:sz="0" w:space="0" w:color="auto"/>
            <w:left w:val="none" w:sz="0" w:space="0" w:color="auto"/>
            <w:bottom w:val="none" w:sz="0" w:space="0" w:color="auto"/>
            <w:right w:val="none" w:sz="0" w:space="0" w:color="auto"/>
          </w:divBdr>
        </w:div>
        <w:div w:id="2113668951">
          <w:marLeft w:val="640"/>
          <w:marRight w:val="0"/>
          <w:marTop w:val="0"/>
          <w:marBottom w:val="0"/>
          <w:divBdr>
            <w:top w:val="none" w:sz="0" w:space="0" w:color="auto"/>
            <w:left w:val="none" w:sz="0" w:space="0" w:color="auto"/>
            <w:bottom w:val="none" w:sz="0" w:space="0" w:color="auto"/>
            <w:right w:val="none" w:sz="0" w:space="0" w:color="auto"/>
          </w:divBdr>
        </w:div>
      </w:divsChild>
    </w:div>
    <w:div w:id="203299314">
      <w:bodyDiv w:val="1"/>
      <w:marLeft w:val="0"/>
      <w:marRight w:val="0"/>
      <w:marTop w:val="0"/>
      <w:marBottom w:val="0"/>
      <w:divBdr>
        <w:top w:val="none" w:sz="0" w:space="0" w:color="auto"/>
        <w:left w:val="none" w:sz="0" w:space="0" w:color="auto"/>
        <w:bottom w:val="none" w:sz="0" w:space="0" w:color="auto"/>
        <w:right w:val="none" w:sz="0" w:space="0" w:color="auto"/>
      </w:divBdr>
      <w:divsChild>
        <w:div w:id="13650420">
          <w:marLeft w:val="640"/>
          <w:marRight w:val="0"/>
          <w:marTop w:val="0"/>
          <w:marBottom w:val="0"/>
          <w:divBdr>
            <w:top w:val="none" w:sz="0" w:space="0" w:color="auto"/>
            <w:left w:val="none" w:sz="0" w:space="0" w:color="auto"/>
            <w:bottom w:val="none" w:sz="0" w:space="0" w:color="auto"/>
            <w:right w:val="none" w:sz="0" w:space="0" w:color="auto"/>
          </w:divBdr>
        </w:div>
        <w:div w:id="45686702">
          <w:marLeft w:val="640"/>
          <w:marRight w:val="0"/>
          <w:marTop w:val="0"/>
          <w:marBottom w:val="0"/>
          <w:divBdr>
            <w:top w:val="none" w:sz="0" w:space="0" w:color="auto"/>
            <w:left w:val="none" w:sz="0" w:space="0" w:color="auto"/>
            <w:bottom w:val="none" w:sz="0" w:space="0" w:color="auto"/>
            <w:right w:val="none" w:sz="0" w:space="0" w:color="auto"/>
          </w:divBdr>
        </w:div>
        <w:div w:id="192154167">
          <w:marLeft w:val="640"/>
          <w:marRight w:val="0"/>
          <w:marTop w:val="0"/>
          <w:marBottom w:val="0"/>
          <w:divBdr>
            <w:top w:val="none" w:sz="0" w:space="0" w:color="auto"/>
            <w:left w:val="none" w:sz="0" w:space="0" w:color="auto"/>
            <w:bottom w:val="none" w:sz="0" w:space="0" w:color="auto"/>
            <w:right w:val="none" w:sz="0" w:space="0" w:color="auto"/>
          </w:divBdr>
        </w:div>
        <w:div w:id="383528783">
          <w:marLeft w:val="640"/>
          <w:marRight w:val="0"/>
          <w:marTop w:val="0"/>
          <w:marBottom w:val="0"/>
          <w:divBdr>
            <w:top w:val="none" w:sz="0" w:space="0" w:color="auto"/>
            <w:left w:val="none" w:sz="0" w:space="0" w:color="auto"/>
            <w:bottom w:val="none" w:sz="0" w:space="0" w:color="auto"/>
            <w:right w:val="none" w:sz="0" w:space="0" w:color="auto"/>
          </w:divBdr>
        </w:div>
        <w:div w:id="447744226">
          <w:marLeft w:val="640"/>
          <w:marRight w:val="0"/>
          <w:marTop w:val="0"/>
          <w:marBottom w:val="0"/>
          <w:divBdr>
            <w:top w:val="none" w:sz="0" w:space="0" w:color="auto"/>
            <w:left w:val="none" w:sz="0" w:space="0" w:color="auto"/>
            <w:bottom w:val="none" w:sz="0" w:space="0" w:color="auto"/>
            <w:right w:val="none" w:sz="0" w:space="0" w:color="auto"/>
          </w:divBdr>
        </w:div>
        <w:div w:id="565384401">
          <w:marLeft w:val="640"/>
          <w:marRight w:val="0"/>
          <w:marTop w:val="0"/>
          <w:marBottom w:val="0"/>
          <w:divBdr>
            <w:top w:val="none" w:sz="0" w:space="0" w:color="auto"/>
            <w:left w:val="none" w:sz="0" w:space="0" w:color="auto"/>
            <w:bottom w:val="none" w:sz="0" w:space="0" w:color="auto"/>
            <w:right w:val="none" w:sz="0" w:space="0" w:color="auto"/>
          </w:divBdr>
        </w:div>
        <w:div w:id="591165968">
          <w:marLeft w:val="640"/>
          <w:marRight w:val="0"/>
          <w:marTop w:val="0"/>
          <w:marBottom w:val="0"/>
          <w:divBdr>
            <w:top w:val="none" w:sz="0" w:space="0" w:color="auto"/>
            <w:left w:val="none" w:sz="0" w:space="0" w:color="auto"/>
            <w:bottom w:val="none" w:sz="0" w:space="0" w:color="auto"/>
            <w:right w:val="none" w:sz="0" w:space="0" w:color="auto"/>
          </w:divBdr>
        </w:div>
        <w:div w:id="716003316">
          <w:marLeft w:val="640"/>
          <w:marRight w:val="0"/>
          <w:marTop w:val="0"/>
          <w:marBottom w:val="0"/>
          <w:divBdr>
            <w:top w:val="none" w:sz="0" w:space="0" w:color="auto"/>
            <w:left w:val="none" w:sz="0" w:space="0" w:color="auto"/>
            <w:bottom w:val="none" w:sz="0" w:space="0" w:color="auto"/>
            <w:right w:val="none" w:sz="0" w:space="0" w:color="auto"/>
          </w:divBdr>
        </w:div>
        <w:div w:id="794522783">
          <w:marLeft w:val="640"/>
          <w:marRight w:val="0"/>
          <w:marTop w:val="0"/>
          <w:marBottom w:val="0"/>
          <w:divBdr>
            <w:top w:val="none" w:sz="0" w:space="0" w:color="auto"/>
            <w:left w:val="none" w:sz="0" w:space="0" w:color="auto"/>
            <w:bottom w:val="none" w:sz="0" w:space="0" w:color="auto"/>
            <w:right w:val="none" w:sz="0" w:space="0" w:color="auto"/>
          </w:divBdr>
        </w:div>
        <w:div w:id="796217096">
          <w:marLeft w:val="640"/>
          <w:marRight w:val="0"/>
          <w:marTop w:val="0"/>
          <w:marBottom w:val="0"/>
          <w:divBdr>
            <w:top w:val="none" w:sz="0" w:space="0" w:color="auto"/>
            <w:left w:val="none" w:sz="0" w:space="0" w:color="auto"/>
            <w:bottom w:val="none" w:sz="0" w:space="0" w:color="auto"/>
            <w:right w:val="none" w:sz="0" w:space="0" w:color="auto"/>
          </w:divBdr>
        </w:div>
        <w:div w:id="841623091">
          <w:marLeft w:val="640"/>
          <w:marRight w:val="0"/>
          <w:marTop w:val="0"/>
          <w:marBottom w:val="0"/>
          <w:divBdr>
            <w:top w:val="none" w:sz="0" w:space="0" w:color="auto"/>
            <w:left w:val="none" w:sz="0" w:space="0" w:color="auto"/>
            <w:bottom w:val="none" w:sz="0" w:space="0" w:color="auto"/>
            <w:right w:val="none" w:sz="0" w:space="0" w:color="auto"/>
          </w:divBdr>
        </w:div>
        <w:div w:id="844127248">
          <w:marLeft w:val="640"/>
          <w:marRight w:val="0"/>
          <w:marTop w:val="0"/>
          <w:marBottom w:val="0"/>
          <w:divBdr>
            <w:top w:val="none" w:sz="0" w:space="0" w:color="auto"/>
            <w:left w:val="none" w:sz="0" w:space="0" w:color="auto"/>
            <w:bottom w:val="none" w:sz="0" w:space="0" w:color="auto"/>
            <w:right w:val="none" w:sz="0" w:space="0" w:color="auto"/>
          </w:divBdr>
        </w:div>
        <w:div w:id="978072785">
          <w:marLeft w:val="640"/>
          <w:marRight w:val="0"/>
          <w:marTop w:val="0"/>
          <w:marBottom w:val="0"/>
          <w:divBdr>
            <w:top w:val="none" w:sz="0" w:space="0" w:color="auto"/>
            <w:left w:val="none" w:sz="0" w:space="0" w:color="auto"/>
            <w:bottom w:val="none" w:sz="0" w:space="0" w:color="auto"/>
            <w:right w:val="none" w:sz="0" w:space="0" w:color="auto"/>
          </w:divBdr>
        </w:div>
        <w:div w:id="999386930">
          <w:marLeft w:val="640"/>
          <w:marRight w:val="0"/>
          <w:marTop w:val="0"/>
          <w:marBottom w:val="0"/>
          <w:divBdr>
            <w:top w:val="none" w:sz="0" w:space="0" w:color="auto"/>
            <w:left w:val="none" w:sz="0" w:space="0" w:color="auto"/>
            <w:bottom w:val="none" w:sz="0" w:space="0" w:color="auto"/>
            <w:right w:val="none" w:sz="0" w:space="0" w:color="auto"/>
          </w:divBdr>
        </w:div>
        <w:div w:id="1063604147">
          <w:marLeft w:val="640"/>
          <w:marRight w:val="0"/>
          <w:marTop w:val="0"/>
          <w:marBottom w:val="0"/>
          <w:divBdr>
            <w:top w:val="none" w:sz="0" w:space="0" w:color="auto"/>
            <w:left w:val="none" w:sz="0" w:space="0" w:color="auto"/>
            <w:bottom w:val="none" w:sz="0" w:space="0" w:color="auto"/>
            <w:right w:val="none" w:sz="0" w:space="0" w:color="auto"/>
          </w:divBdr>
        </w:div>
        <w:div w:id="1080063469">
          <w:marLeft w:val="640"/>
          <w:marRight w:val="0"/>
          <w:marTop w:val="0"/>
          <w:marBottom w:val="0"/>
          <w:divBdr>
            <w:top w:val="none" w:sz="0" w:space="0" w:color="auto"/>
            <w:left w:val="none" w:sz="0" w:space="0" w:color="auto"/>
            <w:bottom w:val="none" w:sz="0" w:space="0" w:color="auto"/>
            <w:right w:val="none" w:sz="0" w:space="0" w:color="auto"/>
          </w:divBdr>
        </w:div>
        <w:div w:id="1148596790">
          <w:marLeft w:val="640"/>
          <w:marRight w:val="0"/>
          <w:marTop w:val="0"/>
          <w:marBottom w:val="0"/>
          <w:divBdr>
            <w:top w:val="none" w:sz="0" w:space="0" w:color="auto"/>
            <w:left w:val="none" w:sz="0" w:space="0" w:color="auto"/>
            <w:bottom w:val="none" w:sz="0" w:space="0" w:color="auto"/>
            <w:right w:val="none" w:sz="0" w:space="0" w:color="auto"/>
          </w:divBdr>
        </w:div>
        <w:div w:id="1168401930">
          <w:marLeft w:val="640"/>
          <w:marRight w:val="0"/>
          <w:marTop w:val="0"/>
          <w:marBottom w:val="0"/>
          <w:divBdr>
            <w:top w:val="none" w:sz="0" w:space="0" w:color="auto"/>
            <w:left w:val="none" w:sz="0" w:space="0" w:color="auto"/>
            <w:bottom w:val="none" w:sz="0" w:space="0" w:color="auto"/>
            <w:right w:val="none" w:sz="0" w:space="0" w:color="auto"/>
          </w:divBdr>
        </w:div>
        <w:div w:id="1170946076">
          <w:marLeft w:val="640"/>
          <w:marRight w:val="0"/>
          <w:marTop w:val="0"/>
          <w:marBottom w:val="0"/>
          <w:divBdr>
            <w:top w:val="none" w:sz="0" w:space="0" w:color="auto"/>
            <w:left w:val="none" w:sz="0" w:space="0" w:color="auto"/>
            <w:bottom w:val="none" w:sz="0" w:space="0" w:color="auto"/>
            <w:right w:val="none" w:sz="0" w:space="0" w:color="auto"/>
          </w:divBdr>
        </w:div>
        <w:div w:id="1256553866">
          <w:marLeft w:val="640"/>
          <w:marRight w:val="0"/>
          <w:marTop w:val="0"/>
          <w:marBottom w:val="0"/>
          <w:divBdr>
            <w:top w:val="none" w:sz="0" w:space="0" w:color="auto"/>
            <w:left w:val="none" w:sz="0" w:space="0" w:color="auto"/>
            <w:bottom w:val="none" w:sz="0" w:space="0" w:color="auto"/>
            <w:right w:val="none" w:sz="0" w:space="0" w:color="auto"/>
          </w:divBdr>
        </w:div>
        <w:div w:id="1327442765">
          <w:marLeft w:val="640"/>
          <w:marRight w:val="0"/>
          <w:marTop w:val="0"/>
          <w:marBottom w:val="0"/>
          <w:divBdr>
            <w:top w:val="none" w:sz="0" w:space="0" w:color="auto"/>
            <w:left w:val="none" w:sz="0" w:space="0" w:color="auto"/>
            <w:bottom w:val="none" w:sz="0" w:space="0" w:color="auto"/>
            <w:right w:val="none" w:sz="0" w:space="0" w:color="auto"/>
          </w:divBdr>
        </w:div>
        <w:div w:id="1331759942">
          <w:marLeft w:val="640"/>
          <w:marRight w:val="0"/>
          <w:marTop w:val="0"/>
          <w:marBottom w:val="0"/>
          <w:divBdr>
            <w:top w:val="none" w:sz="0" w:space="0" w:color="auto"/>
            <w:left w:val="none" w:sz="0" w:space="0" w:color="auto"/>
            <w:bottom w:val="none" w:sz="0" w:space="0" w:color="auto"/>
            <w:right w:val="none" w:sz="0" w:space="0" w:color="auto"/>
          </w:divBdr>
        </w:div>
        <w:div w:id="1427724766">
          <w:marLeft w:val="640"/>
          <w:marRight w:val="0"/>
          <w:marTop w:val="0"/>
          <w:marBottom w:val="0"/>
          <w:divBdr>
            <w:top w:val="none" w:sz="0" w:space="0" w:color="auto"/>
            <w:left w:val="none" w:sz="0" w:space="0" w:color="auto"/>
            <w:bottom w:val="none" w:sz="0" w:space="0" w:color="auto"/>
            <w:right w:val="none" w:sz="0" w:space="0" w:color="auto"/>
          </w:divBdr>
        </w:div>
        <w:div w:id="1429735765">
          <w:marLeft w:val="640"/>
          <w:marRight w:val="0"/>
          <w:marTop w:val="0"/>
          <w:marBottom w:val="0"/>
          <w:divBdr>
            <w:top w:val="none" w:sz="0" w:space="0" w:color="auto"/>
            <w:left w:val="none" w:sz="0" w:space="0" w:color="auto"/>
            <w:bottom w:val="none" w:sz="0" w:space="0" w:color="auto"/>
            <w:right w:val="none" w:sz="0" w:space="0" w:color="auto"/>
          </w:divBdr>
        </w:div>
        <w:div w:id="1538009701">
          <w:marLeft w:val="640"/>
          <w:marRight w:val="0"/>
          <w:marTop w:val="0"/>
          <w:marBottom w:val="0"/>
          <w:divBdr>
            <w:top w:val="none" w:sz="0" w:space="0" w:color="auto"/>
            <w:left w:val="none" w:sz="0" w:space="0" w:color="auto"/>
            <w:bottom w:val="none" w:sz="0" w:space="0" w:color="auto"/>
            <w:right w:val="none" w:sz="0" w:space="0" w:color="auto"/>
          </w:divBdr>
        </w:div>
        <w:div w:id="1671323049">
          <w:marLeft w:val="640"/>
          <w:marRight w:val="0"/>
          <w:marTop w:val="0"/>
          <w:marBottom w:val="0"/>
          <w:divBdr>
            <w:top w:val="none" w:sz="0" w:space="0" w:color="auto"/>
            <w:left w:val="none" w:sz="0" w:space="0" w:color="auto"/>
            <w:bottom w:val="none" w:sz="0" w:space="0" w:color="auto"/>
            <w:right w:val="none" w:sz="0" w:space="0" w:color="auto"/>
          </w:divBdr>
        </w:div>
        <w:div w:id="1714497571">
          <w:marLeft w:val="640"/>
          <w:marRight w:val="0"/>
          <w:marTop w:val="0"/>
          <w:marBottom w:val="0"/>
          <w:divBdr>
            <w:top w:val="none" w:sz="0" w:space="0" w:color="auto"/>
            <w:left w:val="none" w:sz="0" w:space="0" w:color="auto"/>
            <w:bottom w:val="none" w:sz="0" w:space="0" w:color="auto"/>
            <w:right w:val="none" w:sz="0" w:space="0" w:color="auto"/>
          </w:divBdr>
        </w:div>
        <w:div w:id="1714689767">
          <w:marLeft w:val="640"/>
          <w:marRight w:val="0"/>
          <w:marTop w:val="0"/>
          <w:marBottom w:val="0"/>
          <w:divBdr>
            <w:top w:val="none" w:sz="0" w:space="0" w:color="auto"/>
            <w:left w:val="none" w:sz="0" w:space="0" w:color="auto"/>
            <w:bottom w:val="none" w:sz="0" w:space="0" w:color="auto"/>
            <w:right w:val="none" w:sz="0" w:space="0" w:color="auto"/>
          </w:divBdr>
        </w:div>
        <w:div w:id="1743530179">
          <w:marLeft w:val="640"/>
          <w:marRight w:val="0"/>
          <w:marTop w:val="0"/>
          <w:marBottom w:val="0"/>
          <w:divBdr>
            <w:top w:val="none" w:sz="0" w:space="0" w:color="auto"/>
            <w:left w:val="none" w:sz="0" w:space="0" w:color="auto"/>
            <w:bottom w:val="none" w:sz="0" w:space="0" w:color="auto"/>
            <w:right w:val="none" w:sz="0" w:space="0" w:color="auto"/>
          </w:divBdr>
        </w:div>
        <w:div w:id="1830055228">
          <w:marLeft w:val="640"/>
          <w:marRight w:val="0"/>
          <w:marTop w:val="0"/>
          <w:marBottom w:val="0"/>
          <w:divBdr>
            <w:top w:val="none" w:sz="0" w:space="0" w:color="auto"/>
            <w:left w:val="none" w:sz="0" w:space="0" w:color="auto"/>
            <w:bottom w:val="none" w:sz="0" w:space="0" w:color="auto"/>
            <w:right w:val="none" w:sz="0" w:space="0" w:color="auto"/>
          </w:divBdr>
        </w:div>
        <w:div w:id="1884323798">
          <w:marLeft w:val="640"/>
          <w:marRight w:val="0"/>
          <w:marTop w:val="0"/>
          <w:marBottom w:val="0"/>
          <w:divBdr>
            <w:top w:val="none" w:sz="0" w:space="0" w:color="auto"/>
            <w:left w:val="none" w:sz="0" w:space="0" w:color="auto"/>
            <w:bottom w:val="none" w:sz="0" w:space="0" w:color="auto"/>
            <w:right w:val="none" w:sz="0" w:space="0" w:color="auto"/>
          </w:divBdr>
        </w:div>
        <w:div w:id="1955362988">
          <w:marLeft w:val="640"/>
          <w:marRight w:val="0"/>
          <w:marTop w:val="0"/>
          <w:marBottom w:val="0"/>
          <w:divBdr>
            <w:top w:val="none" w:sz="0" w:space="0" w:color="auto"/>
            <w:left w:val="none" w:sz="0" w:space="0" w:color="auto"/>
            <w:bottom w:val="none" w:sz="0" w:space="0" w:color="auto"/>
            <w:right w:val="none" w:sz="0" w:space="0" w:color="auto"/>
          </w:divBdr>
        </w:div>
        <w:div w:id="1962221268">
          <w:marLeft w:val="640"/>
          <w:marRight w:val="0"/>
          <w:marTop w:val="0"/>
          <w:marBottom w:val="0"/>
          <w:divBdr>
            <w:top w:val="none" w:sz="0" w:space="0" w:color="auto"/>
            <w:left w:val="none" w:sz="0" w:space="0" w:color="auto"/>
            <w:bottom w:val="none" w:sz="0" w:space="0" w:color="auto"/>
            <w:right w:val="none" w:sz="0" w:space="0" w:color="auto"/>
          </w:divBdr>
        </w:div>
      </w:divsChild>
    </w:div>
    <w:div w:id="214658341">
      <w:bodyDiv w:val="1"/>
      <w:marLeft w:val="0"/>
      <w:marRight w:val="0"/>
      <w:marTop w:val="0"/>
      <w:marBottom w:val="0"/>
      <w:divBdr>
        <w:top w:val="none" w:sz="0" w:space="0" w:color="auto"/>
        <w:left w:val="none" w:sz="0" w:space="0" w:color="auto"/>
        <w:bottom w:val="none" w:sz="0" w:space="0" w:color="auto"/>
        <w:right w:val="none" w:sz="0" w:space="0" w:color="auto"/>
      </w:divBdr>
      <w:divsChild>
        <w:div w:id="91558867">
          <w:marLeft w:val="640"/>
          <w:marRight w:val="0"/>
          <w:marTop w:val="0"/>
          <w:marBottom w:val="0"/>
          <w:divBdr>
            <w:top w:val="none" w:sz="0" w:space="0" w:color="auto"/>
            <w:left w:val="none" w:sz="0" w:space="0" w:color="auto"/>
            <w:bottom w:val="none" w:sz="0" w:space="0" w:color="auto"/>
            <w:right w:val="none" w:sz="0" w:space="0" w:color="auto"/>
          </w:divBdr>
        </w:div>
        <w:div w:id="152188438">
          <w:marLeft w:val="640"/>
          <w:marRight w:val="0"/>
          <w:marTop w:val="0"/>
          <w:marBottom w:val="0"/>
          <w:divBdr>
            <w:top w:val="none" w:sz="0" w:space="0" w:color="auto"/>
            <w:left w:val="none" w:sz="0" w:space="0" w:color="auto"/>
            <w:bottom w:val="none" w:sz="0" w:space="0" w:color="auto"/>
            <w:right w:val="none" w:sz="0" w:space="0" w:color="auto"/>
          </w:divBdr>
        </w:div>
        <w:div w:id="221717769">
          <w:marLeft w:val="640"/>
          <w:marRight w:val="0"/>
          <w:marTop w:val="0"/>
          <w:marBottom w:val="0"/>
          <w:divBdr>
            <w:top w:val="none" w:sz="0" w:space="0" w:color="auto"/>
            <w:left w:val="none" w:sz="0" w:space="0" w:color="auto"/>
            <w:bottom w:val="none" w:sz="0" w:space="0" w:color="auto"/>
            <w:right w:val="none" w:sz="0" w:space="0" w:color="auto"/>
          </w:divBdr>
        </w:div>
        <w:div w:id="274140341">
          <w:marLeft w:val="640"/>
          <w:marRight w:val="0"/>
          <w:marTop w:val="0"/>
          <w:marBottom w:val="0"/>
          <w:divBdr>
            <w:top w:val="none" w:sz="0" w:space="0" w:color="auto"/>
            <w:left w:val="none" w:sz="0" w:space="0" w:color="auto"/>
            <w:bottom w:val="none" w:sz="0" w:space="0" w:color="auto"/>
            <w:right w:val="none" w:sz="0" w:space="0" w:color="auto"/>
          </w:divBdr>
        </w:div>
        <w:div w:id="348219814">
          <w:marLeft w:val="640"/>
          <w:marRight w:val="0"/>
          <w:marTop w:val="0"/>
          <w:marBottom w:val="0"/>
          <w:divBdr>
            <w:top w:val="none" w:sz="0" w:space="0" w:color="auto"/>
            <w:left w:val="none" w:sz="0" w:space="0" w:color="auto"/>
            <w:bottom w:val="none" w:sz="0" w:space="0" w:color="auto"/>
            <w:right w:val="none" w:sz="0" w:space="0" w:color="auto"/>
          </w:divBdr>
        </w:div>
        <w:div w:id="360013999">
          <w:marLeft w:val="640"/>
          <w:marRight w:val="0"/>
          <w:marTop w:val="0"/>
          <w:marBottom w:val="0"/>
          <w:divBdr>
            <w:top w:val="none" w:sz="0" w:space="0" w:color="auto"/>
            <w:left w:val="none" w:sz="0" w:space="0" w:color="auto"/>
            <w:bottom w:val="none" w:sz="0" w:space="0" w:color="auto"/>
            <w:right w:val="none" w:sz="0" w:space="0" w:color="auto"/>
          </w:divBdr>
        </w:div>
        <w:div w:id="381566300">
          <w:marLeft w:val="640"/>
          <w:marRight w:val="0"/>
          <w:marTop w:val="0"/>
          <w:marBottom w:val="0"/>
          <w:divBdr>
            <w:top w:val="none" w:sz="0" w:space="0" w:color="auto"/>
            <w:left w:val="none" w:sz="0" w:space="0" w:color="auto"/>
            <w:bottom w:val="none" w:sz="0" w:space="0" w:color="auto"/>
            <w:right w:val="none" w:sz="0" w:space="0" w:color="auto"/>
          </w:divBdr>
        </w:div>
        <w:div w:id="452940573">
          <w:marLeft w:val="640"/>
          <w:marRight w:val="0"/>
          <w:marTop w:val="0"/>
          <w:marBottom w:val="0"/>
          <w:divBdr>
            <w:top w:val="none" w:sz="0" w:space="0" w:color="auto"/>
            <w:left w:val="none" w:sz="0" w:space="0" w:color="auto"/>
            <w:bottom w:val="none" w:sz="0" w:space="0" w:color="auto"/>
            <w:right w:val="none" w:sz="0" w:space="0" w:color="auto"/>
          </w:divBdr>
        </w:div>
        <w:div w:id="523716352">
          <w:marLeft w:val="640"/>
          <w:marRight w:val="0"/>
          <w:marTop w:val="0"/>
          <w:marBottom w:val="0"/>
          <w:divBdr>
            <w:top w:val="none" w:sz="0" w:space="0" w:color="auto"/>
            <w:left w:val="none" w:sz="0" w:space="0" w:color="auto"/>
            <w:bottom w:val="none" w:sz="0" w:space="0" w:color="auto"/>
            <w:right w:val="none" w:sz="0" w:space="0" w:color="auto"/>
          </w:divBdr>
        </w:div>
        <w:div w:id="640883040">
          <w:marLeft w:val="640"/>
          <w:marRight w:val="0"/>
          <w:marTop w:val="0"/>
          <w:marBottom w:val="0"/>
          <w:divBdr>
            <w:top w:val="none" w:sz="0" w:space="0" w:color="auto"/>
            <w:left w:val="none" w:sz="0" w:space="0" w:color="auto"/>
            <w:bottom w:val="none" w:sz="0" w:space="0" w:color="auto"/>
            <w:right w:val="none" w:sz="0" w:space="0" w:color="auto"/>
          </w:divBdr>
        </w:div>
        <w:div w:id="780799538">
          <w:marLeft w:val="640"/>
          <w:marRight w:val="0"/>
          <w:marTop w:val="0"/>
          <w:marBottom w:val="0"/>
          <w:divBdr>
            <w:top w:val="none" w:sz="0" w:space="0" w:color="auto"/>
            <w:left w:val="none" w:sz="0" w:space="0" w:color="auto"/>
            <w:bottom w:val="none" w:sz="0" w:space="0" w:color="auto"/>
            <w:right w:val="none" w:sz="0" w:space="0" w:color="auto"/>
          </w:divBdr>
        </w:div>
        <w:div w:id="818153411">
          <w:marLeft w:val="640"/>
          <w:marRight w:val="0"/>
          <w:marTop w:val="0"/>
          <w:marBottom w:val="0"/>
          <w:divBdr>
            <w:top w:val="none" w:sz="0" w:space="0" w:color="auto"/>
            <w:left w:val="none" w:sz="0" w:space="0" w:color="auto"/>
            <w:bottom w:val="none" w:sz="0" w:space="0" w:color="auto"/>
            <w:right w:val="none" w:sz="0" w:space="0" w:color="auto"/>
          </w:divBdr>
        </w:div>
        <w:div w:id="1023822168">
          <w:marLeft w:val="640"/>
          <w:marRight w:val="0"/>
          <w:marTop w:val="0"/>
          <w:marBottom w:val="0"/>
          <w:divBdr>
            <w:top w:val="none" w:sz="0" w:space="0" w:color="auto"/>
            <w:left w:val="none" w:sz="0" w:space="0" w:color="auto"/>
            <w:bottom w:val="none" w:sz="0" w:space="0" w:color="auto"/>
            <w:right w:val="none" w:sz="0" w:space="0" w:color="auto"/>
          </w:divBdr>
        </w:div>
        <w:div w:id="1314406459">
          <w:marLeft w:val="640"/>
          <w:marRight w:val="0"/>
          <w:marTop w:val="0"/>
          <w:marBottom w:val="0"/>
          <w:divBdr>
            <w:top w:val="none" w:sz="0" w:space="0" w:color="auto"/>
            <w:left w:val="none" w:sz="0" w:space="0" w:color="auto"/>
            <w:bottom w:val="none" w:sz="0" w:space="0" w:color="auto"/>
            <w:right w:val="none" w:sz="0" w:space="0" w:color="auto"/>
          </w:divBdr>
        </w:div>
        <w:div w:id="1328095716">
          <w:marLeft w:val="640"/>
          <w:marRight w:val="0"/>
          <w:marTop w:val="0"/>
          <w:marBottom w:val="0"/>
          <w:divBdr>
            <w:top w:val="none" w:sz="0" w:space="0" w:color="auto"/>
            <w:left w:val="none" w:sz="0" w:space="0" w:color="auto"/>
            <w:bottom w:val="none" w:sz="0" w:space="0" w:color="auto"/>
            <w:right w:val="none" w:sz="0" w:space="0" w:color="auto"/>
          </w:divBdr>
        </w:div>
        <w:div w:id="1328899650">
          <w:marLeft w:val="640"/>
          <w:marRight w:val="0"/>
          <w:marTop w:val="0"/>
          <w:marBottom w:val="0"/>
          <w:divBdr>
            <w:top w:val="none" w:sz="0" w:space="0" w:color="auto"/>
            <w:left w:val="none" w:sz="0" w:space="0" w:color="auto"/>
            <w:bottom w:val="none" w:sz="0" w:space="0" w:color="auto"/>
            <w:right w:val="none" w:sz="0" w:space="0" w:color="auto"/>
          </w:divBdr>
        </w:div>
        <w:div w:id="1340547255">
          <w:marLeft w:val="640"/>
          <w:marRight w:val="0"/>
          <w:marTop w:val="0"/>
          <w:marBottom w:val="0"/>
          <w:divBdr>
            <w:top w:val="none" w:sz="0" w:space="0" w:color="auto"/>
            <w:left w:val="none" w:sz="0" w:space="0" w:color="auto"/>
            <w:bottom w:val="none" w:sz="0" w:space="0" w:color="auto"/>
            <w:right w:val="none" w:sz="0" w:space="0" w:color="auto"/>
          </w:divBdr>
        </w:div>
        <w:div w:id="1382899249">
          <w:marLeft w:val="640"/>
          <w:marRight w:val="0"/>
          <w:marTop w:val="0"/>
          <w:marBottom w:val="0"/>
          <w:divBdr>
            <w:top w:val="none" w:sz="0" w:space="0" w:color="auto"/>
            <w:left w:val="none" w:sz="0" w:space="0" w:color="auto"/>
            <w:bottom w:val="none" w:sz="0" w:space="0" w:color="auto"/>
            <w:right w:val="none" w:sz="0" w:space="0" w:color="auto"/>
          </w:divBdr>
        </w:div>
        <w:div w:id="1572619921">
          <w:marLeft w:val="640"/>
          <w:marRight w:val="0"/>
          <w:marTop w:val="0"/>
          <w:marBottom w:val="0"/>
          <w:divBdr>
            <w:top w:val="none" w:sz="0" w:space="0" w:color="auto"/>
            <w:left w:val="none" w:sz="0" w:space="0" w:color="auto"/>
            <w:bottom w:val="none" w:sz="0" w:space="0" w:color="auto"/>
            <w:right w:val="none" w:sz="0" w:space="0" w:color="auto"/>
          </w:divBdr>
        </w:div>
      </w:divsChild>
    </w:div>
    <w:div w:id="276300255">
      <w:bodyDiv w:val="1"/>
      <w:marLeft w:val="0"/>
      <w:marRight w:val="0"/>
      <w:marTop w:val="0"/>
      <w:marBottom w:val="0"/>
      <w:divBdr>
        <w:top w:val="none" w:sz="0" w:space="0" w:color="auto"/>
        <w:left w:val="none" w:sz="0" w:space="0" w:color="auto"/>
        <w:bottom w:val="none" w:sz="0" w:space="0" w:color="auto"/>
        <w:right w:val="none" w:sz="0" w:space="0" w:color="auto"/>
      </w:divBdr>
      <w:divsChild>
        <w:div w:id="66222386">
          <w:marLeft w:val="640"/>
          <w:marRight w:val="0"/>
          <w:marTop w:val="0"/>
          <w:marBottom w:val="0"/>
          <w:divBdr>
            <w:top w:val="none" w:sz="0" w:space="0" w:color="auto"/>
            <w:left w:val="none" w:sz="0" w:space="0" w:color="auto"/>
            <w:bottom w:val="none" w:sz="0" w:space="0" w:color="auto"/>
            <w:right w:val="none" w:sz="0" w:space="0" w:color="auto"/>
          </w:divBdr>
        </w:div>
        <w:div w:id="206188495">
          <w:marLeft w:val="640"/>
          <w:marRight w:val="0"/>
          <w:marTop w:val="0"/>
          <w:marBottom w:val="0"/>
          <w:divBdr>
            <w:top w:val="none" w:sz="0" w:space="0" w:color="auto"/>
            <w:left w:val="none" w:sz="0" w:space="0" w:color="auto"/>
            <w:bottom w:val="none" w:sz="0" w:space="0" w:color="auto"/>
            <w:right w:val="none" w:sz="0" w:space="0" w:color="auto"/>
          </w:divBdr>
        </w:div>
        <w:div w:id="402947289">
          <w:marLeft w:val="640"/>
          <w:marRight w:val="0"/>
          <w:marTop w:val="0"/>
          <w:marBottom w:val="0"/>
          <w:divBdr>
            <w:top w:val="none" w:sz="0" w:space="0" w:color="auto"/>
            <w:left w:val="none" w:sz="0" w:space="0" w:color="auto"/>
            <w:bottom w:val="none" w:sz="0" w:space="0" w:color="auto"/>
            <w:right w:val="none" w:sz="0" w:space="0" w:color="auto"/>
          </w:divBdr>
        </w:div>
        <w:div w:id="418870424">
          <w:marLeft w:val="640"/>
          <w:marRight w:val="0"/>
          <w:marTop w:val="0"/>
          <w:marBottom w:val="0"/>
          <w:divBdr>
            <w:top w:val="none" w:sz="0" w:space="0" w:color="auto"/>
            <w:left w:val="none" w:sz="0" w:space="0" w:color="auto"/>
            <w:bottom w:val="none" w:sz="0" w:space="0" w:color="auto"/>
            <w:right w:val="none" w:sz="0" w:space="0" w:color="auto"/>
          </w:divBdr>
        </w:div>
        <w:div w:id="505439388">
          <w:marLeft w:val="640"/>
          <w:marRight w:val="0"/>
          <w:marTop w:val="0"/>
          <w:marBottom w:val="0"/>
          <w:divBdr>
            <w:top w:val="none" w:sz="0" w:space="0" w:color="auto"/>
            <w:left w:val="none" w:sz="0" w:space="0" w:color="auto"/>
            <w:bottom w:val="none" w:sz="0" w:space="0" w:color="auto"/>
            <w:right w:val="none" w:sz="0" w:space="0" w:color="auto"/>
          </w:divBdr>
        </w:div>
        <w:div w:id="622616499">
          <w:marLeft w:val="640"/>
          <w:marRight w:val="0"/>
          <w:marTop w:val="0"/>
          <w:marBottom w:val="0"/>
          <w:divBdr>
            <w:top w:val="none" w:sz="0" w:space="0" w:color="auto"/>
            <w:left w:val="none" w:sz="0" w:space="0" w:color="auto"/>
            <w:bottom w:val="none" w:sz="0" w:space="0" w:color="auto"/>
            <w:right w:val="none" w:sz="0" w:space="0" w:color="auto"/>
          </w:divBdr>
        </w:div>
        <w:div w:id="654451906">
          <w:marLeft w:val="640"/>
          <w:marRight w:val="0"/>
          <w:marTop w:val="0"/>
          <w:marBottom w:val="0"/>
          <w:divBdr>
            <w:top w:val="none" w:sz="0" w:space="0" w:color="auto"/>
            <w:left w:val="none" w:sz="0" w:space="0" w:color="auto"/>
            <w:bottom w:val="none" w:sz="0" w:space="0" w:color="auto"/>
            <w:right w:val="none" w:sz="0" w:space="0" w:color="auto"/>
          </w:divBdr>
        </w:div>
        <w:div w:id="670715750">
          <w:marLeft w:val="640"/>
          <w:marRight w:val="0"/>
          <w:marTop w:val="0"/>
          <w:marBottom w:val="0"/>
          <w:divBdr>
            <w:top w:val="none" w:sz="0" w:space="0" w:color="auto"/>
            <w:left w:val="none" w:sz="0" w:space="0" w:color="auto"/>
            <w:bottom w:val="none" w:sz="0" w:space="0" w:color="auto"/>
            <w:right w:val="none" w:sz="0" w:space="0" w:color="auto"/>
          </w:divBdr>
        </w:div>
        <w:div w:id="704673743">
          <w:marLeft w:val="640"/>
          <w:marRight w:val="0"/>
          <w:marTop w:val="0"/>
          <w:marBottom w:val="0"/>
          <w:divBdr>
            <w:top w:val="none" w:sz="0" w:space="0" w:color="auto"/>
            <w:left w:val="none" w:sz="0" w:space="0" w:color="auto"/>
            <w:bottom w:val="none" w:sz="0" w:space="0" w:color="auto"/>
            <w:right w:val="none" w:sz="0" w:space="0" w:color="auto"/>
          </w:divBdr>
        </w:div>
        <w:div w:id="769543048">
          <w:marLeft w:val="640"/>
          <w:marRight w:val="0"/>
          <w:marTop w:val="0"/>
          <w:marBottom w:val="0"/>
          <w:divBdr>
            <w:top w:val="none" w:sz="0" w:space="0" w:color="auto"/>
            <w:left w:val="none" w:sz="0" w:space="0" w:color="auto"/>
            <w:bottom w:val="none" w:sz="0" w:space="0" w:color="auto"/>
            <w:right w:val="none" w:sz="0" w:space="0" w:color="auto"/>
          </w:divBdr>
        </w:div>
        <w:div w:id="1027832999">
          <w:marLeft w:val="640"/>
          <w:marRight w:val="0"/>
          <w:marTop w:val="0"/>
          <w:marBottom w:val="0"/>
          <w:divBdr>
            <w:top w:val="none" w:sz="0" w:space="0" w:color="auto"/>
            <w:left w:val="none" w:sz="0" w:space="0" w:color="auto"/>
            <w:bottom w:val="none" w:sz="0" w:space="0" w:color="auto"/>
            <w:right w:val="none" w:sz="0" w:space="0" w:color="auto"/>
          </w:divBdr>
        </w:div>
        <w:div w:id="1045758658">
          <w:marLeft w:val="640"/>
          <w:marRight w:val="0"/>
          <w:marTop w:val="0"/>
          <w:marBottom w:val="0"/>
          <w:divBdr>
            <w:top w:val="none" w:sz="0" w:space="0" w:color="auto"/>
            <w:left w:val="none" w:sz="0" w:space="0" w:color="auto"/>
            <w:bottom w:val="none" w:sz="0" w:space="0" w:color="auto"/>
            <w:right w:val="none" w:sz="0" w:space="0" w:color="auto"/>
          </w:divBdr>
        </w:div>
        <w:div w:id="1119493062">
          <w:marLeft w:val="640"/>
          <w:marRight w:val="0"/>
          <w:marTop w:val="0"/>
          <w:marBottom w:val="0"/>
          <w:divBdr>
            <w:top w:val="none" w:sz="0" w:space="0" w:color="auto"/>
            <w:left w:val="none" w:sz="0" w:space="0" w:color="auto"/>
            <w:bottom w:val="none" w:sz="0" w:space="0" w:color="auto"/>
            <w:right w:val="none" w:sz="0" w:space="0" w:color="auto"/>
          </w:divBdr>
        </w:div>
        <w:div w:id="1213545040">
          <w:marLeft w:val="640"/>
          <w:marRight w:val="0"/>
          <w:marTop w:val="0"/>
          <w:marBottom w:val="0"/>
          <w:divBdr>
            <w:top w:val="none" w:sz="0" w:space="0" w:color="auto"/>
            <w:left w:val="none" w:sz="0" w:space="0" w:color="auto"/>
            <w:bottom w:val="none" w:sz="0" w:space="0" w:color="auto"/>
            <w:right w:val="none" w:sz="0" w:space="0" w:color="auto"/>
          </w:divBdr>
        </w:div>
        <w:div w:id="1313603777">
          <w:marLeft w:val="640"/>
          <w:marRight w:val="0"/>
          <w:marTop w:val="0"/>
          <w:marBottom w:val="0"/>
          <w:divBdr>
            <w:top w:val="none" w:sz="0" w:space="0" w:color="auto"/>
            <w:left w:val="none" w:sz="0" w:space="0" w:color="auto"/>
            <w:bottom w:val="none" w:sz="0" w:space="0" w:color="auto"/>
            <w:right w:val="none" w:sz="0" w:space="0" w:color="auto"/>
          </w:divBdr>
        </w:div>
        <w:div w:id="1574898932">
          <w:marLeft w:val="640"/>
          <w:marRight w:val="0"/>
          <w:marTop w:val="0"/>
          <w:marBottom w:val="0"/>
          <w:divBdr>
            <w:top w:val="none" w:sz="0" w:space="0" w:color="auto"/>
            <w:left w:val="none" w:sz="0" w:space="0" w:color="auto"/>
            <w:bottom w:val="none" w:sz="0" w:space="0" w:color="auto"/>
            <w:right w:val="none" w:sz="0" w:space="0" w:color="auto"/>
          </w:divBdr>
        </w:div>
        <w:div w:id="1751777802">
          <w:marLeft w:val="640"/>
          <w:marRight w:val="0"/>
          <w:marTop w:val="0"/>
          <w:marBottom w:val="0"/>
          <w:divBdr>
            <w:top w:val="none" w:sz="0" w:space="0" w:color="auto"/>
            <w:left w:val="none" w:sz="0" w:space="0" w:color="auto"/>
            <w:bottom w:val="none" w:sz="0" w:space="0" w:color="auto"/>
            <w:right w:val="none" w:sz="0" w:space="0" w:color="auto"/>
          </w:divBdr>
        </w:div>
        <w:div w:id="1755513749">
          <w:marLeft w:val="640"/>
          <w:marRight w:val="0"/>
          <w:marTop w:val="0"/>
          <w:marBottom w:val="0"/>
          <w:divBdr>
            <w:top w:val="none" w:sz="0" w:space="0" w:color="auto"/>
            <w:left w:val="none" w:sz="0" w:space="0" w:color="auto"/>
            <w:bottom w:val="none" w:sz="0" w:space="0" w:color="auto"/>
            <w:right w:val="none" w:sz="0" w:space="0" w:color="auto"/>
          </w:divBdr>
        </w:div>
        <w:div w:id="1845364157">
          <w:marLeft w:val="640"/>
          <w:marRight w:val="0"/>
          <w:marTop w:val="0"/>
          <w:marBottom w:val="0"/>
          <w:divBdr>
            <w:top w:val="none" w:sz="0" w:space="0" w:color="auto"/>
            <w:left w:val="none" w:sz="0" w:space="0" w:color="auto"/>
            <w:bottom w:val="none" w:sz="0" w:space="0" w:color="auto"/>
            <w:right w:val="none" w:sz="0" w:space="0" w:color="auto"/>
          </w:divBdr>
        </w:div>
        <w:div w:id="1854957111">
          <w:marLeft w:val="640"/>
          <w:marRight w:val="0"/>
          <w:marTop w:val="0"/>
          <w:marBottom w:val="0"/>
          <w:divBdr>
            <w:top w:val="none" w:sz="0" w:space="0" w:color="auto"/>
            <w:left w:val="none" w:sz="0" w:space="0" w:color="auto"/>
            <w:bottom w:val="none" w:sz="0" w:space="0" w:color="auto"/>
            <w:right w:val="none" w:sz="0" w:space="0" w:color="auto"/>
          </w:divBdr>
        </w:div>
        <w:div w:id="1867057652">
          <w:marLeft w:val="640"/>
          <w:marRight w:val="0"/>
          <w:marTop w:val="0"/>
          <w:marBottom w:val="0"/>
          <w:divBdr>
            <w:top w:val="none" w:sz="0" w:space="0" w:color="auto"/>
            <w:left w:val="none" w:sz="0" w:space="0" w:color="auto"/>
            <w:bottom w:val="none" w:sz="0" w:space="0" w:color="auto"/>
            <w:right w:val="none" w:sz="0" w:space="0" w:color="auto"/>
          </w:divBdr>
        </w:div>
        <w:div w:id="1876846623">
          <w:marLeft w:val="640"/>
          <w:marRight w:val="0"/>
          <w:marTop w:val="0"/>
          <w:marBottom w:val="0"/>
          <w:divBdr>
            <w:top w:val="none" w:sz="0" w:space="0" w:color="auto"/>
            <w:left w:val="none" w:sz="0" w:space="0" w:color="auto"/>
            <w:bottom w:val="none" w:sz="0" w:space="0" w:color="auto"/>
            <w:right w:val="none" w:sz="0" w:space="0" w:color="auto"/>
          </w:divBdr>
        </w:div>
        <w:div w:id="1884320052">
          <w:marLeft w:val="640"/>
          <w:marRight w:val="0"/>
          <w:marTop w:val="0"/>
          <w:marBottom w:val="0"/>
          <w:divBdr>
            <w:top w:val="none" w:sz="0" w:space="0" w:color="auto"/>
            <w:left w:val="none" w:sz="0" w:space="0" w:color="auto"/>
            <w:bottom w:val="none" w:sz="0" w:space="0" w:color="auto"/>
            <w:right w:val="none" w:sz="0" w:space="0" w:color="auto"/>
          </w:divBdr>
        </w:div>
        <w:div w:id="1916083572">
          <w:marLeft w:val="640"/>
          <w:marRight w:val="0"/>
          <w:marTop w:val="0"/>
          <w:marBottom w:val="0"/>
          <w:divBdr>
            <w:top w:val="none" w:sz="0" w:space="0" w:color="auto"/>
            <w:left w:val="none" w:sz="0" w:space="0" w:color="auto"/>
            <w:bottom w:val="none" w:sz="0" w:space="0" w:color="auto"/>
            <w:right w:val="none" w:sz="0" w:space="0" w:color="auto"/>
          </w:divBdr>
        </w:div>
        <w:div w:id="1975482603">
          <w:marLeft w:val="640"/>
          <w:marRight w:val="0"/>
          <w:marTop w:val="0"/>
          <w:marBottom w:val="0"/>
          <w:divBdr>
            <w:top w:val="none" w:sz="0" w:space="0" w:color="auto"/>
            <w:left w:val="none" w:sz="0" w:space="0" w:color="auto"/>
            <w:bottom w:val="none" w:sz="0" w:space="0" w:color="auto"/>
            <w:right w:val="none" w:sz="0" w:space="0" w:color="auto"/>
          </w:divBdr>
        </w:div>
        <w:div w:id="1975601140">
          <w:marLeft w:val="640"/>
          <w:marRight w:val="0"/>
          <w:marTop w:val="0"/>
          <w:marBottom w:val="0"/>
          <w:divBdr>
            <w:top w:val="none" w:sz="0" w:space="0" w:color="auto"/>
            <w:left w:val="none" w:sz="0" w:space="0" w:color="auto"/>
            <w:bottom w:val="none" w:sz="0" w:space="0" w:color="auto"/>
            <w:right w:val="none" w:sz="0" w:space="0" w:color="auto"/>
          </w:divBdr>
        </w:div>
        <w:div w:id="2075397047">
          <w:marLeft w:val="640"/>
          <w:marRight w:val="0"/>
          <w:marTop w:val="0"/>
          <w:marBottom w:val="0"/>
          <w:divBdr>
            <w:top w:val="none" w:sz="0" w:space="0" w:color="auto"/>
            <w:left w:val="none" w:sz="0" w:space="0" w:color="auto"/>
            <w:bottom w:val="none" w:sz="0" w:space="0" w:color="auto"/>
            <w:right w:val="none" w:sz="0" w:space="0" w:color="auto"/>
          </w:divBdr>
        </w:div>
      </w:divsChild>
    </w:div>
    <w:div w:id="289289666">
      <w:bodyDiv w:val="1"/>
      <w:marLeft w:val="0"/>
      <w:marRight w:val="0"/>
      <w:marTop w:val="0"/>
      <w:marBottom w:val="0"/>
      <w:divBdr>
        <w:top w:val="none" w:sz="0" w:space="0" w:color="auto"/>
        <w:left w:val="none" w:sz="0" w:space="0" w:color="auto"/>
        <w:bottom w:val="none" w:sz="0" w:space="0" w:color="auto"/>
        <w:right w:val="none" w:sz="0" w:space="0" w:color="auto"/>
      </w:divBdr>
      <w:divsChild>
        <w:div w:id="132990332">
          <w:marLeft w:val="640"/>
          <w:marRight w:val="0"/>
          <w:marTop w:val="0"/>
          <w:marBottom w:val="0"/>
          <w:divBdr>
            <w:top w:val="none" w:sz="0" w:space="0" w:color="auto"/>
            <w:left w:val="none" w:sz="0" w:space="0" w:color="auto"/>
            <w:bottom w:val="none" w:sz="0" w:space="0" w:color="auto"/>
            <w:right w:val="none" w:sz="0" w:space="0" w:color="auto"/>
          </w:divBdr>
        </w:div>
        <w:div w:id="236672554">
          <w:marLeft w:val="640"/>
          <w:marRight w:val="0"/>
          <w:marTop w:val="0"/>
          <w:marBottom w:val="0"/>
          <w:divBdr>
            <w:top w:val="none" w:sz="0" w:space="0" w:color="auto"/>
            <w:left w:val="none" w:sz="0" w:space="0" w:color="auto"/>
            <w:bottom w:val="none" w:sz="0" w:space="0" w:color="auto"/>
            <w:right w:val="none" w:sz="0" w:space="0" w:color="auto"/>
          </w:divBdr>
        </w:div>
        <w:div w:id="239875067">
          <w:marLeft w:val="640"/>
          <w:marRight w:val="0"/>
          <w:marTop w:val="0"/>
          <w:marBottom w:val="0"/>
          <w:divBdr>
            <w:top w:val="none" w:sz="0" w:space="0" w:color="auto"/>
            <w:left w:val="none" w:sz="0" w:space="0" w:color="auto"/>
            <w:bottom w:val="none" w:sz="0" w:space="0" w:color="auto"/>
            <w:right w:val="none" w:sz="0" w:space="0" w:color="auto"/>
          </w:divBdr>
        </w:div>
        <w:div w:id="311760056">
          <w:marLeft w:val="640"/>
          <w:marRight w:val="0"/>
          <w:marTop w:val="0"/>
          <w:marBottom w:val="0"/>
          <w:divBdr>
            <w:top w:val="none" w:sz="0" w:space="0" w:color="auto"/>
            <w:left w:val="none" w:sz="0" w:space="0" w:color="auto"/>
            <w:bottom w:val="none" w:sz="0" w:space="0" w:color="auto"/>
            <w:right w:val="none" w:sz="0" w:space="0" w:color="auto"/>
          </w:divBdr>
        </w:div>
        <w:div w:id="492179598">
          <w:marLeft w:val="640"/>
          <w:marRight w:val="0"/>
          <w:marTop w:val="0"/>
          <w:marBottom w:val="0"/>
          <w:divBdr>
            <w:top w:val="none" w:sz="0" w:space="0" w:color="auto"/>
            <w:left w:val="none" w:sz="0" w:space="0" w:color="auto"/>
            <w:bottom w:val="none" w:sz="0" w:space="0" w:color="auto"/>
            <w:right w:val="none" w:sz="0" w:space="0" w:color="auto"/>
          </w:divBdr>
        </w:div>
        <w:div w:id="514734365">
          <w:marLeft w:val="640"/>
          <w:marRight w:val="0"/>
          <w:marTop w:val="0"/>
          <w:marBottom w:val="0"/>
          <w:divBdr>
            <w:top w:val="none" w:sz="0" w:space="0" w:color="auto"/>
            <w:left w:val="none" w:sz="0" w:space="0" w:color="auto"/>
            <w:bottom w:val="none" w:sz="0" w:space="0" w:color="auto"/>
            <w:right w:val="none" w:sz="0" w:space="0" w:color="auto"/>
          </w:divBdr>
        </w:div>
        <w:div w:id="530264698">
          <w:marLeft w:val="640"/>
          <w:marRight w:val="0"/>
          <w:marTop w:val="0"/>
          <w:marBottom w:val="0"/>
          <w:divBdr>
            <w:top w:val="none" w:sz="0" w:space="0" w:color="auto"/>
            <w:left w:val="none" w:sz="0" w:space="0" w:color="auto"/>
            <w:bottom w:val="none" w:sz="0" w:space="0" w:color="auto"/>
            <w:right w:val="none" w:sz="0" w:space="0" w:color="auto"/>
          </w:divBdr>
        </w:div>
        <w:div w:id="557516642">
          <w:marLeft w:val="640"/>
          <w:marRight w:val="0"/>
          <w:marTop w:val="0"/>
          <w:marBottom w:val="0"/>
          <w:divBdr>
            <w:top w:val="none" w:sz="0" w:space="0" w:color="auto"/>
            <w:left w:val="none" w:sz="0" w:space="0" w:color="auto"/>
            <w:bottom w:val="none" w:sz="0" w:space="0" w:color="auto"/>
            <w:right w:val="none" w:sz="0" w:space="0" w:color="auto"/>
          </w:divBdr>
        </w:div>
        <w:div w:id="664436288">
          <w:marLeft w:val="640"/>
          <w:marRight w:val="0"/>
          <w:marTop w:val="0"/>
          <w:marBottom w:val="0"/>
          <w:divBdr>
            <w:top w:val="none" w:sz="0" w:space="0" w:color="auto"/>
            <w:left w:val="none" w:sz="0" w:space="0" w:color="auto"/>
            <w:bottom w:val="none" w:sz="0" w:space="0" w:color="auto"/>
            <w:right w:val="none" w:sz="0" w:space="0" w:color="auto"/>
          </w:divBdr>
        </w:div>
        <w:div w:id="674301933">
          <w:marLeft w:val="640"/>
          <w:marRight w:val="0"/>
          <w:marTop w:val="0"/>
          <w:marBottom w:val="0"/>
          <w:divBdr>
            <w:top w:val="none" w:sz="0" w:space="0" w:color="auto"/>
            <w:left w:val="none" w:sz="0" w:space="0" w:color="auto"/>
            <w:bottom w:val="none" w:sz="0" w:space="0" w:color="auto"/>
            <w:right w:val="none" w:sz="0" w:space="0" w:color="auto"/>
          </w:divBdr>
        </w:div>
        <w:div w:id="711269741">
          <w:marLeft w:val="640"/>
          <w:marRight w:val="0"/>
          <w:marTop w:val="0"/>
          <w:marBottom w:val="0"/>
          <w:divBdr>
            <w:top w:val="none" w:sz="0" w:space="0" w:color="auto"/>
            <w:left w:val="none" w:sz="0" w:space="0" w:color="auto"/>
            <w:bottom w:val="none" w:sz="0" w:space="0" w:color="auto"/>
            <w:right w:val="none" w:sz="0" w:space="0" w:color="auto"/>
          </w:divBdr>
        </w:div>
        <w:div w:id="1072384661">
          <w:marLeft w:val="640"/>
          <w:marRight w:val="0"/>
          <w:marTop w:val="0"/>
          <w:marBottom w:val="0"/>
          <w:divBdr>
            <w:top w:val="none" w:sz="0" w:space="0" w:color="auto"/>
            <w:left w:val="none" w:sz="0" w:space="0" w:color="auto"/>
            <w:bottom w:val="none" w:sz="0" w:space="0" w:color="auto"/>
            <w:right w:val="none" w:sz="0" w:space="0" w:color="auto"/>
          </w:divBdr>
        </w:div>
        <w:div w:id="1141923493">
          <w:marLeft w:val="640"/>
          <w:marRight w:val="0"/>
          <w:marTop w:val="0"/>
          <w:marBottom w:val="0"/>
          <w:divBdr>
            <w:top w:val="none" w:sz="0" w:space="0" w:color="auto"/>
            <w:left w:val="none" w:sz="0" w:space="0" w:color="auto"/>
            <w:bottom w:val="none" w:sz="0" w:space="0" w:color="auto"/>
            <w:right w:val="none" w:sz="0" w:space="0" w:color="auto"/>
          </w:divBdr>
        </w:div>
        <w:div w:id="1213882182">
          <w:marLeft w:val="640"/>
          <w:marRight w:val="0"/>
          <w:marTop w:val="0"/>
          <w:marBottom w:val="0"/>
          <w:divBdr>
            <w:top w:val="none" w:sz="0" w:space="0" w:color="auto"/>
            <w:left w:val="none" w:sz="0" w:space="0" w:color="auto"/>
            <w:bottom w:val="none" w:sz="0" w:space="0" w:color="auto"/>
            <w:right w:val="none" w:sz="0" w:space="0" w:color="auto"/>
          </w:divBdr>
        </w:div>
        <w:div w:id="1314404999">
          <w:marLeft w:val="640"/>
          <w:marRight w:val="0"/>
          <w:marTop w:val="0"/>
          <w:marBottom w:val="0"/>
          <w:divBdr>
            <w:top w:val="none" w:sz="0" w:space="0" w:color="auto"/>
            <w:left w:val="none" w:sz="0" w:space="0" w:color="auto"/>
            <w:bottom w:val="none" w:sz="0" w:space="0" w:color="auto"/>
            <w:right w:val="none" w:sz="0" w:space="0" w:color="auto"/>
          </w:divBdr>
        </w:div>
        <w:div w:id="1435589676">
          <w:marLeft w:val="640"/>
          <w:marRight w:val="0"/>
          <w:marTop w:val="0"/>
          <w:marBottom w:val="0"/>
          <w:divBdr>
            <w:top w:val="none" w:sz="0" w:space="0" w:color="auto"/>
            <w:left w:val="none" w:sz="0" w:space="0" w:color="auto"/>
            <w:bottom w:val="none" w:sz="0" w:space="0" w:color="auto"/>
            <w:right w:val="none" w:sz="0" w:space="0" w:color="auto"/>
          </w:divBdr>
        </w:div>
        <w:div w:id="1514224166">
          <w:marLeft w:val="640"/>
          <w:marRight w:val="0"/>
          <w:marTop w:val="0"/>
          <w:marBottom w:val="0"/>
          <w:divBdr>
            <w:top w:val="none" w:sz="0" w:space="0" w:color="auto"/>
            <w:left w:val="none" w:sz="0" w:space="0" w:color="auto"/>
            <w:bottom w:val="none" w:sz="0" w:space="0" w:color="auto"/>
            <w:right w:val="none" w:sz="0" w:space="0" w:color="auto"/>
          </w:divBdr>
        </w:div>
        <w:div w:id="1524443768">
          <w:marLeft w:val="640"/>
          <w:marRight w:val="0"/>
          <w:marTop w:val="0"/>
          <w:marBottom w:val="0"/>
          <w:divBdr>
            <w:top w:val="none" w:sz="0" w:space="0" w:color="auto"/>
            <w:left w:val="none" w:sz="0" w:space="0" w:color="auto"/>
            <w:bottom w:val="none" w:sz="0" w:space="0" w:color="auto"/>
            <w:right w:val="none" w:sz="0" w:space="0" w:color="auto"/>
          </w:divBdr>
        </w:div>
        <w:div w:id="1640266081">
          <w:marLeft w:val="640"/>
          <w:marRight w:val="0"/>
          <w:marTop w:val="0"/>
          <w:marBottom w:val="0"/>
          <w:divBdr>
            <w:top w:val="none" w:sz="0" w:space="0" w:color="auto"/>
            <w:left w:val="none" w:sz="0" w:space="0" w:color="auto"/>
            <w:bottom w:val="none" w:sz="0" w:space="0" w:color="auto"/>
            <w:right w:val="none" w:sz="0" w:space="0" w:color="auto"/>
          </w:divBdr>
        </w:div>
        <w:div w:id="1751393128">
          <w:marLeft w:val="640"/>
          <w:marRight w:val="0"/>
          <w:marTop w:val="0"/>
          <w:marBottom w:val="0"/>
          <w:divBdr>
            <w:top w:val="none" w:sz="0" w:space="0" w:color="auto"/>
            <w:left w:val="none" w:sz="0" w:space="0" w:color="auto"/>
            <w:bottom w:val="none" w:sz="0" w:space="0" w:color="auto"/>
            <w:right w:val="none" w:sz="0" w:space="0" w:color="auto"/>
          </w:divBdr>
        </w:div>
        <w:div w:id="1825852765">
          <w:marLeft w:val="640"/>
          <w:marRight w:val="0"/>
          <w:marTop w:val="0"/>
          <w:marBottom w:val="0"/>
          <w:divBdr>
            <w:top w:val="none" w:sz="0" w:space="0" w:color="auto"/>
            <w:left w:val="none" w:sz="0" w:space="0" w:color="auto"/>
            <w:bottom w:val="none" w:sz="0" w:space="0" w:color="auto"/>
            <w:right w:val="none" w:sz="0" w:space="0" w:color="auto"/>
          </w:divBdr>
        </w:div>
        <w:div w:id="1852451670">
          <w:marLeft w:val="640"/>
          <w:marRight w:val="0"/>
          <w:marTop w:val="0"/>
          <w:marBottom w:val="0"/>
          <w:divBdr>
            <w:top w:val="none" w:sz="0" w:space="0" w:color="auto"/>
            <w:left w:val="none" w:sz="0" w:space="0" w:color="auto"/>
            <w:bottom w:val="none" w:sz="0" w:space="0" w:color="auto"/>
            <w:right w:val="none" w:sz="0" w:space="0" w:color="auto"/>
          </w:divBdr>
        </w:div>
        <w:div w:id="1976716109">
          <w:marLeft w:val="640"/>
          <w:marRight w:val="0"/>
          <w:marTop w:val="0"/>
          <w:marBottom w:val="0"/>
          <w:divBdr>
            <w:top w:val="none" w:sz="0" w:space="0" w:color="auto"/>
            <w:left w:val="none" w:sz="0" w:space="0" w:color="auto"/>
            <w:bottom w:val="none" w:sz="0" w:space="0" w:color="auto"/>
            <w:right w:val="none" w:sz="0" w:space="0" w:color="auto"/>
          </w:divBdr>
        </w:div>
        <w:div w:id="2032949968">
          <w:marLeft w:val="640"/>
          <w:marRight w:val="0"/>
          <w:marTop w:val="0"/>
          <w:marBottom w:val="0"/>
          <w:divBdr>
            <w:top w:val="none" w:sz="0" w:space="0" w:color="auto"/>
            <w:left w:val="none" w:sz="0" w:space="0" w:color="auto"/>
            <w:bottom w:val="none" w:sz="0" w:space="0" w:color="auto"/>
            <w:right w:val="none" w:sz="0" w:space="0" w:color="auto"/>
          </w:divBdr>
        </w:div>
      </w:divsChild>
    </w:div>
    <w:div w:id="313067514">
      <w:bodyDiv w:val="1"/>
      <w:marLeft w:val="0"/>
      <w:marRight w:val="0"/>
      <w:marTop w:val="0"/>
      <w:marBottom w:val="0"/>
      <w:divBdr>
        <w:top w:val="none" w:sz="0" w:space="0" w:color="auto"/>
        <w:left w:val="none" w:sz="0" w:space="0" w:color="auto"/>
        <w:bottom w:val="none" w:sz="0" w:space="0" w:color="auto"/>
        <w:right w:val="none" w:sz="0" w:space="0" w:color="auto"/>
      </w:divBdr>
      <w:divsChild>
        <w:div w:id="62610227">
          <w:marLeft w:val="640"/>
          <w:marRight w:val="0"/>
          <w:marTop w:val="0"/>
          <w:marBottom w:val="0"/>
          <w:divBdr>
            <w:top w:val="none" w:sz="0" w:space="0" w:color="auto"/>
            <w:left w:val="none" w:sz="0" w:space="0" w:color="auto"/>
            <w:bottom w:val="none" w:sz="0" w:space="0" w:color="auto"/>
            <w:right w:val="none" w:sz="0" w:space="0" w:color="auto"/>
          </w:divBdr>
        </w:div>
        <w:div w:id="143742550">
          <w:marLeft w:val="640"/>
          <w:marRight w:val="0"/>
          <w:marTop w:val="0"/>
          <w:marBottom w:val="0"/>
          <w:divBdr>
            <w:top w:val="none" w:sz="0" w:space="0" w:color="auto"/>
            <w:left w:val="none" w:sz="0" w:space="0" w:color="auto"/>
            <w:bottom w:val="none" w:sz="0" w:space="0" w:color="auto"/>
            <w:right w:val="none" w:sz="0" w:space="0" w:color="auto"/>
          </w:divBdr>
        </w:div>
        <w:div w:id="219561228">
          <w:marLeft w:val="640"/>
          <w:marRight w:val="0"/>
          <w:marTop w:val="0"/>
          <w:marBottom w:val="0"/>
          <w:divBdr>
            <w:top w:val="none" w:sz="0" w:space="0" w:color="auto"/>
            <w:left w:val="none" w:sz="0" w:space="0" w:color="auto"/>
            <w:bottom w:val="none" w:sz="0" w:space="0" w:color="auto"/>
            <w:right w:val="none" w:sz="0" w:space="0" w:color="auto"/>
          </w:divBdr>
        </w:div>
        <w:div w:id="451023446">
          <w:marLeft w:val="640"/>
          <w:marRight w:val="0"/>
          <w:marTop w:val="0"/>
          <w:marBottom w:val="0"/>
          <w:divBdr>
            <w:top w:val="none" w:sz="0" w:space="0" w:color="auto"/>
            <w:left w:val="none" w:sz="0" w:space="0" w:color="auto"/>
            <w:bottom w:val="none" w:sz="0" w:space="0" w:color="auto"/>
            <w:right w:val="none" w:sz="0" w:space="0" w:color="auto"/>
          </w:divBdr>
        </w:div>
        <w:div w:id="889917979">
          <w:marLeft w:val="640"/>
          <w:marRight w:val="0"/>
          <w:marTop w:val="0"/>
          <w:marBottom w:val="0"/>
          <w:divBdr>
            <w:top w:val="none" w:sz="0" w:space="0" w:color="auto"/>
            <w:left w:val="none" w:sz="0" w:space="0" w:color="auto"/>
            <w:bottom w:val="none" w:sz="0" w:space="0" w:color="auto"/>
            <w:right w:val="none" w:sz="0" w:space="0" w:color="auto"/>
          </w:divBdr>
        </w:div>
        <w:div w:id="1629967326">
          <w:marLeft w:val="640"/>
          <w:marRight w:val="0"/>
          <w:marTop w:val="0"/>
          <w:marBottom w:val="0"/>
          <w:divBdr>
            <w:top w:val="none" w:sz="0" w:space="0" w:color="auto"/>
            <w:left w:val="none" w:sz="0" w:space="0" w:color="auto"/>
            <w:bottom w:val="none" w:sz="0" w:space="0" w:color="auto"/>
            <w:right w:val="none" w:sz="0" w:space="0" w:color="auto"/>
          </w:divBdr>
        </w:div>
      </w:divsChild>
    </w:div>
    <w:div w:id="328872647">
      <w:bodyDiv w:val="1"/>
      <w:marLeft w:val="0"/>
      <w:marRight w:val="0"/>
      <w:marTop w:val="0"/>
      <w:marBottom w:val="0"/>
      <w:divBdr>
        <w:top w:val="none" w:sz="0" w:space="0" w:color="auto"/>
        <w:left w:val="none" w:sz="0" w:space="0" w:color="auto"/>
        <w:bottom w:val="none" w:sz="0" w:space="0" w:color="auto"/>
        <w:right w:val="none" w:sz="0" w:space="0" w:color="auto"/>
      </w:divBdr>
      <w:divsChild>
        <w:div w:id="12849657">
          <w:marLeft w:val="640"/>
          <w:marRight w:val="0"/>
          <w:marTop w:val="0"/>
          <w:marBottom w:val="0"/>
          <w:divBdr>
            <w:top w:val="none" w:sz="0" w:space="0" w:color="auto"/>
            <w:left w:val="none" w:sz="0" w:space="0" w:color="auto"/>
            <w:bottom w:val="none" w:sz="0" w:space="0" w:color="auto"/>
            <w:right w:val="none" w:sz="0" w:space="0" w:color="auto"/>
          </w:divBdr>
        </w:div>
        <w:div w:id="64842216">
          <w:marLeft w:val="640"/>
          <w:marRight w:val="0"/>
          <w:marTop w:val="0"/>
          <w:marBottom w:val="0"/>
          <w:divBdr>
            <w:top w:val="none" w:sz="0" w:space="0" w:color="auto"/>
            <w:left w:val="none" w:sz="0" w:space="0" w:color="auto"/>
            <w:bottom w:val="none" w:sz="0" w:space="0" w:color="auto"/>
            <w:right w:val="none" w:sz="0" w:space="0" w:color="auto"/>
          </w:divBdr>
        </w:div>
        <w:div w:id="69080758">
          <w:marLeft w:val="640"/>
          <w:marRight w:val="0"/>
          <w:marTop w:val="0"/>
          <w:marBottom w:val="0"/>
          <w:divBdr>
            <w:top w:val="none" w:sz="0" w:space="0" w:color="auto"/>
            <w:left w:val="none" w:sz="0" w:space="0" w:color="auto"/>
            <w:bottom w:val="none" w:sz="0" w:space="0" w:color="auto"/>
            <w:right w:val="none" w:sz="0" w:space="0" w:color="auto"/>
          </w:divBdr>
        </w:div>
        <w:div w:id="271909551">
          <w:marLeft w:val="640"/>
          <w:marRight w:val="0"/>
          <w:marTop w:val="0"/>
          <w:marBottom w:val="0"/>
          <w:divBdr>
            <w:top w:val="none" w:sz="0" w:space="0" w:color="auto"/>
            <w:left w:val="none" w:sz="0" w:space="0" w:color="auto"/>
            <w:bottom w:val="none" w:sz="0" w:space="0" w:color="auto"/>
            <w:right w:val="none" w:sz="0" w:space="0" w:color="auto"/>
          </w:divBdr>
        </w:div>
        <w:div w:id="291518659">
          <w:marLeft w:val="640"/>
          <w:marRight w:val="0"/>
          <w:marTop w:val="0"/>
          <w:marBottom w:val="0"/>
          <w:divBdr>
            <w:top w:val="none" w:sz="0" w:space="0" w:color="auto"/>
            <w:left w:val="none" w:sz="0" w:space="0" w:color="auto"/>
            <w:bottom w:val="none" w:sz="0" w:space="0" w:color="auto"/>
            <w:right w:val="none" w:sz="0" w:space="0" w:color="auto"/>
          </w:divBdr>
        </w:div>
        <w:div w:id="330135020">
          <w:marLeft w:val="640"/>
          <w:marRight w:val="0"/>
          <w:marTop w:val="0"/>
          <w:marBottom w:val="0"/>
          <w:divBdr>
            <w:top w:val="none" w:sz="0" w:space="0" w:color="auto"/>
            <w:left w:val="none" w:sz="0" w:space="0" w:color="auto"/>
            <w:bottom w:val="none" w:sz="0" w:space="0" w:color="auto"/>
            <w:right w:val="none" w:sz="0" w:space="0" w:color="auto"/>
          </w:divBdr>
        </w:div>
        <w:div w:id="443042753">
          <w:marLeft w:val="640"/>
          <w:marRight w:val="0"/>
          <w:marTop w:val="0"/>
          <w:marBottom w:val="0"/>
          <w:divBdr>
            <w:top w:val="none" w:sz="0" w:space="0" w:color="auto"/>
            <w:left w:val="none" w:sz="0" w:space="0" w:color="auto"/>
            <w:bottom w:val="none" w:sz="0" w:space="0" w:color="auto"/>
            <w:right w:val="none" w:sz="0" w:space="0" w:color="auto"/>
          </w:divBdr>
        </w:div>
        <w:div w:id="444543770">
          <w:marLeft w:val="640"/>
          <w:marRight w:val="0"/>
          <w:marTop w:val="0"/>
          <w:marBottom w:val="0"/>
          <w:divBdr>
            <w:top w:val="none" w:sz="0" w:space="0" w:color="auto"/>
            <w:left w:val="none" w:sz="0" w:space="0" w:color="auto"/>
            <w:bottom w:val="none" w:sz="0" w:space="0" w:color="auto"/>
            <w:right w:val="none" w:sz="0" w:space="0" w:color="auto"/>
          </w:divBdr>
        </w:div>
        <w:div w:id="548104542">
          <w:marLeft w:val="640"/>
          <w:marRight w:val="0"/>
          <w:marTop w:val="0"/>
          <w:marBottom w:val="0"/>
          <w:divBdr>
            <w:top w:val="none" w:sz="0" w:space="0" w:color="auto"/>
            <w:left w:val="none" w:sz="0" w:space="0" w:color="auto"/>
            <w:bottom w:val="none" w:sz="0" w:space="0" w:color="auto"/>
            <w:right w:val="none" w:sz="0" w:space="0" w:color="auto"/>
          </w:divBdr>
        </w:div>
        <w:div w:id="588544744">
          <w:marLeft w:val="640"/>
          <w:marRight w:val="0"/>
          <w:marTop w:val="0"/>
          <w:marBottom w:val="0"/>
          <w:divBdr>
            <w:top w:val="none" w:sz="0" w:space="0" w:color="auto"/>
            <w:left w:val="none" w:sz="0" w:space="0" w:color="auto"/>
            <w:bottom w:val="none" w:sz="0" w:space="0" w:color="auto"/>
            <w:right w:val="none" w:sz="0" w:space="0" w:color="auto"/>
          </w:divBdr>
        </w:div>
        <w:div w:id="681006895">
          <w:marLeft w:val="640"/>
          <w:marRight w:val="0"/>
          <w:marTop w:val="0"/>
          <w:marBottom w:val="0"/>
          <w:divBdr>
            <w:top w:val="none" w:sz="0" w:space="0" w:color="auto"/>
            <w:left w:val="none" w:sz="0" w:space="0" w:color="auto"/>
            <w:bottom w:val="none" w:sz="0" w:space="0" w:color="auto"/>
            <w:right w:val="none" w:sz="0" w:space="0" w:color="auto"/>
          </w:divBdr>
        </w:div>
        <w:div w:id="762727382">
          <w:marLeft w:val="640"/>
          <w:marRight w:val="0"/>
          <w:marTop w:val="0"/>
          <w:marBottom w:val="0"/>
          <w:divBdr>
            <w:top w:val="none" w:sz="0" w:space="0" w:color="auto"/>
            <w:left w:val="none" w:sz="0" w:space="0" w:color="auto"/>
            <w:bottom w:val="none" w:sz="0" w:space="0" w:color="auto"/>
            <w:right w:val="none" w:sz="0" w:space="0" w:color="auto"/>
          </w:divBdr>
        </w:div>
        <w:div w:id="820194788">
          <w:marLeft w:val="640"/>
          <w:marRight w:val="0"/>
          <w:marTop w:val="0"/>
          <w:marBottom w:val="0"/>
          <w:divBdr>
            <w:top w:val="none" w:sz="0" w:space="0" w:color="auto"/>
            <w:left w:val="none" w:sz="0" w:space="0" w:color="auto"/>
            <w:bottom w:val="none" w:sz="0" w:space="0" w:color="auto"/>
            <w:right w:val="none" w:sz="0" w:space="0" w:color="auto"/>
          </w:divBdr>
        </w:div>
        <w:div w:id="1012683342">
          <w:marLeft w:val="640"/>
          <w:marRight w:val="0"/>
          <w:marTop w:val="0"/>
          <w:marBottom w:val="0"/>
          <w:divBdr>
            <w:top w:val="none" w:sz="0" w:space="0" w:color="auto"/>
            <w:left w:val="none" w:sz="0" w:space="0" w:color="auto"/>
            <w:bottom w:val="none" w:sz="0" w:space="0" w:color="auto"/>
            <w:right w:val="none" w:sz="0" w:space="0" w:color="auto"/>
          </w:divBdr>
        </w:div>
        <w:div w:id="1361518023">
          <w:marLeft w:val="640"/>
          <w:marRight w:val="0"/>
          <w:marTop w:val="0"/>
          <w:marBottom w:val="0"/>
          <w:divBdr>
            <w:top w:val="none" w:sz="0" w:space="0" w:color="auto"/>
            <w:left w:val="none" w:sz="0" w:space="0" w:color="auto"/>
            <w:bottom w:val="none" w:sz="0" w:space="0" w:color="auto"/>
            <w:right w:val="none" w:sz="0" w:space="0" w:color="auto"/>
          </w:divBdr>
        </w:div>
        <w:div w:id="1405840263">
          <w:marLeft w:val="640"/>
          <w:marRight w:val="0"/>
          <w:marTop w:val="0"/>
          <w:marBottom w:val="0"/>
          <w:divBdr>
            <w:top w:val="none" w:sz="0" w:space="0" w:color="auto"/>
            <w:left w:val="none" w:sz="0" w:space="0" w:color="auto"/>
            <w:bottom w:val="none" w:sz="0" w:space="0" w:color="auto"/>
            <w:right w:val="none" w:sz="0" w:space="0" w:color="auto"/>
          </w:divBdr>
        </w:div>
        <w:div w:id="1408531589">
          <w:marLeft w:val="640"/>
          <w:marRight w:val="0"/>
          <w:marTop w:val="0"/>
          <w:marBottom w:val="0"/>
          <w:divBdr>
            <w:top w:val="none" w:sz="0" w:space="0" w:color="auto"/>
            <w:left w:val="none" w:sz="0" w:space="0" w:color="auto"/>
            <w:bottom w:val="none" w:sz="0" w:space="0" w:color="auto"/>
            <w:right w:val="none" w:sz="0" w:space="0" w:color="auto"/>
          </w:divBdr>
        </w:div>
        <w:div w:id="1420755668">
          <w:marLeft w:val="640"/>
          <w:marRight w:val="0"/>
          <w:marTop w:val="0"/>
          <w:marBottom w:val="0"/>
          <w:divBdr>
            <w:top w:val="none" w:sz="0" w:space="0" w:color="auto"/>
            <w:left w:val="none" w:sz="0" w:space="0" w:color="auto"/>
            <w:bottom w:val="none" w:sz="0" w:space="0" w:color="auto"/>
            <w:right w:val="none" w:sz="0" w:space="0" w:color="auto"/>
          </w:divBdr>
        </w:div>
        <w:div w:id="1451166518">
          <w:marLeft w:val="640"/>
          <w:marRight w:val="0"/>
          <w:marTop w:val="0"/>
          <w:marBottom w:val="0"/>
          <w:divBdr>
            <w:top w:val="none" w:sz="0" w:space="0" w:color="auto"/>
            <w:left w:val="none" w:sz="0" w:space="0" w:color="auto"/>
            <w:bottom w:val="none" w:sz="0" w:space="0" w:color="auto"/>
            <w:right w:val="none" w:sz="0" w:space="0" w:color="auto"/>
          </w:divBdr>
        </w:div>
        <w:div w:id="1691183182">
          <w:marLeft w:val="640"/>
          <w:marRight w:val="0"/>
          <w:marTop w:val="0"/>
          <w:marBottom w:val="0"/>
          <w:divBdr>
            <w:top w:val="none" w:sz="0" w:space="0" w:color="auto"/>
            <w:left w:val="none" w:sz="0" w:space="0" w:color="auto"/>
            <w:bottom w:val="none" w:sz="0" w:space="0" w:color="auto"/>
            <w:right w:val="none" w:sz="0" w:space="0" w:color="auto"/>
          </w:divBdr>
        </w:div>
        <w:div w:id="1771388404">
          <w:marLeft w:val="640"/>
          <w:marRight w:val="0"/>
          <w:marTop w:val="0"/>
          <w:marBottom w:val="0"/>
          <w:divBdr>
            <w:top w:val="none" w:sz="0" w:space="0" w:color="auto"/>
            <w:left w:val="none" w:sz="0" w:space="0" w:color="auto"/>
            <w:bottom w:val="none" w:sz="0" w:space="0" w:color="auto"/>
            <w:right w:val="none" w:sz="0" w:space="0" w:color="auto"/>
          </w:divBdr>
        </w:div>
        <w:div w:id="1865744581">
          <w:marLeft w:val="640"/>
          <w:marRight w:val="0"/>
          <w:marTop w:val="0"/>
          <w:marBottom w:val="0"/>
          <w:divBdr>
            <w:top w:val="none" w:sz="0" w:space="0" w:color="auto"/>
            <w:left w:val="none" w:sz="0" w:space="0" w:color="auto"/>
            <w:bottom w:val="none" w:sz="0" w:space="0" w:color="auto"/>
            <w:right w:val="none" w:sz="0" w:space="0" w:color="auto"/>
          </w:divBdr>
        </w:div>
        <w:div w:id="2120253196">
          <w:marLeft w:val="640"/>
          <w:marRight w:val="0"/>
          <w:marTop w:val="0"/>
          <w:marBottom w:val="0"/>
          <w:divBdr>
            <w:top w:val="none" w:sz="0" w:space="0" w:color="auto"/>
            <w:left w:val="none" w:sz="0" w:space="0" w:color="auto"/>
            <w:bottom w:val="none" w:sz="0" w:space="0" w:color="auto"/>
            <w:right w:val="none" w:sz="0" w:space="0" w:color="auto"/>
          </w:divBdr>
        </w:div>
      </w:divsChild>
    </w:div>
    <w:div w:id="332727417">
      <w:bodyDiv w:val="1"/>
      <w:marLeft w:val="0"/>
      <w:marRight w:val="0"/>
      <w:marTop w:val="0"/>
      <w:marBottom w:val="0"/>
      <w:divBdr>
        <w:top w:val="none" w:sz="0" w:space="0" w:color="auto"/>
        <w:left w:val="none" w:sz="0" w:space="0" w:color="auto"/>
        <w:bottom w:val="none" w:sz="0" w:space="0" w:color="auto"/>
        <w:right w:val="none" w:sz="0" w:space="0" w:color="auto"/>
      </w:divBdr>
      <w:divsChild>
        <w:div w:id="132061157">
          <w:marLeft w:val="640"/>
          <w:marRight w:val="0"/>
          <w:marTop w:val="0"/>
          <w:marBottom w:val="0"/>
          <w:divBdr>
            <w:top w:val="none" w:sz="0" w:space="0" w:color="auto"/>
            <w:left w:val="none" w:sz="0" w:space="0" w:color="auto"/>
            <w:bottom w:val="none" w:sz="0" w:space="0" w:color="auto"/>
            <w:right w:val="none" w:sz="0" w:space="0" w:color="auto"/>
          </w:divBdr>
        </w:div>
        <w:div w:id="161048822">
          <w:marLeft w:val="640"/>
          <w:marRight w:val="0"/>
          <w:marTop w:val="0"/>
          <w:marBottom w:val="0"/>
          <w:divBdr>
            <w:top w:val="none" w:sz="0" w:space="0" w:color="auto"/>
            <w:left w:val="none" w:sz="0" w:space="0" w:color="auto"/>
            <w:bottom w:val="none" w:sz="0" w:space="0" w:color="auto"/>
            <w:right w:val="none" w:sz="0" w:space="0" w:color="auto"/>
          </w:divBdr>
        </w:div>
        <w:div w:id="167059569">
          <w:marLeft w:val="640"/>
          <w:marRight w:val="0"/>
          <w:marTop w:val="0"/>
          <w:marBottom w:val="0"/>
          <w:divBdr>
            <w:top w:val="none" w:sz="0" w:space="0" w:color="auto"/>
            <w:left w:val="none" w:sz="0" w:space="0" w:color="auto"/>
            <w:bottom w:val="none" w:sz="0" w:space="0" w:color="auto"/>
            <w:right w:val="none" w:sz="0" w:space="0" w:color="auto"/>
          </w:divBdr>
        </w:div>
        <w:div w:id="421994312">
          <w:marLeft w:val="640"/>
          <w:marRight w:val="0"/>
          <w:marTop w:val="0"/>
          <w:marBottom w:val="0"/>
          <w:divBdr>
            <w:top w:val="none" w:sz="0" w:space="0" w:color="auto"/>
            <w:left w:val="none" w:sz="0" w:space="0" w:color="auto"/>
            <w:bottom w:val="none" w:sz="0" w:space="0" w:color="auto"/>
            <w:right w:val="none" w:sz="0" w:space="0" w:color="auto"/>
          </w:divBdr>
        </w:div>
        <w:div w:id="510490939">
          <w:marLeft w:val="640"/>
          <w:marRight w:val="0"/>
          <w:marTop w:val="0"/>
          <w:marBottom w:val="0"/>
          <w:divBdr>
            <w:top w:val="none" w:sz="0" w:space="0" w:color="auto"/>
            <w:left w:val="none" w:sz="0" w:space="0" w:color="auto"/>
            <w:bottom w:val="none" w:sz="0" w:space="0" w:color="auto"/>
            <w:right w:val="none" w:sz="0" w:space="0" w:color="auto"/>
          </w:divBdr>
        </w:div>
        <w:div w:id="728072150">
          <w:marLeft w:val="640"/>
          <w:marRight w:val="0"/>
          <w:marTop w:val="0"/>
          <w:marBottom w:val="0"/>
          <w:divBdr>
            <w:top w:val="none" w:sz="0" w:space="0" w:color="auto"/>
            <w:left w:val="none" w:sz="0" w:space="0" w:color="auto"/>
            <w:bottom w:val="none" w:sz="0" w:space="0" w:color="auto"/>
            <w:right w:val="none" w:sz="0" w:space="0" w:color="auto"/>
          </w:divBdr>
        </w:div>
        <w:div w:id="811826763">
          <w:marLeft w:val="640"/>
          <w:marRight w:val="0"/>
          <w:marTop w:val="0"/>
          <w:marBottom w:val="0"/>
          <w:divBdr>
            <w:top w:val="none" w:sz="0" w:space="0" w:color="auto"/>
            <w:left w:val="none" w:sz="0" w:space="0" w:color="auto"/>
            <w:bottom w:val="none" w:sz="0" w:space="0" w:color="auto"/>
            <w:right w:val="none" w:sz="0" w:space="0" w:color="auto"/>
          </w:divBdr>
        </w:div>
        <w:div w:id="1019351744">
          <w:marLeft w:val="640"/>
          <w:marRight w:val="0"/>
          <w:marTop w:val="0"/>
          <w:marBottom w:val="0"/>
          <w:divBdr>
            <w:top w:val="none" w:sz="0" w:space="0" w:color="auto"/>
            <w:left w:val="none" w:sz="0" w:space="0" w:color="auto"/>
            <w:bottom w:val="none" w:sz="0" w:space="0" w:color="auto"/>
            <w:right w:val="none" w:sz="0" w:space="0" w:color="auto"/>
          </w:divBdr>
        </w:div>
        <w:div w:id="1030570182">
          <w:marLeft w:val="640"/>
          <w:marRight w:val="0"/>
          <w:marTop w:val="0"/>
          <w:marBottom w:val="0"/>
          <w:divBdr>
            <w:top w:val="none" w:sz="0" w:space="0" w:color="auto"/>
            <w:left w:val="none" w:sz="0" w:space="0" w:color="auto"/>
            <w:bottom w:val="none" w:sz="0" w:space="0" w:color="auto"/>
            <w:right w:val="none" w:sz="0" w:space="0" w:color="auto"/>
          </w:divBdr>
        </w:div>
        <w:div w:id="1035227552">
          <w:marLeft w:val="640"/>
          <w:marRight w:val="0"/>
          <w:marTop w:val="0"/>
          <w:marBottom w:val="0"/>
          <w:divBdr>
            <w:top w:val="none" w:sz="0" w:space="0" w:color="auto"/>
            <w:left w:val="none" w:sz="0" w:space="0" w:color="auto"/>
            <w:bottom w:val="none" w:sz="0" w:space="0" w:color="auto"/>
            <w:right w:val="none" w:sz="0" w:space="0" w:color="auto"/>
          </w:divBdr>
        </w:div>
        <w:div w:id="1115057131">
          <w:marLeft w:val="640"/>
          <w:marRight w:val="0"/>
          <w:marTop w:val="0"/>
          <w:marBottom w:val="0"/>
          <w:divBdr>
            <w:top w:val="none" w:sz="0" w:space="0" w:color="auto"/>
            <w:left w:val="none" w:sz="0" w:space="0" w:color="auto"/>
            <w:bottom w:val="none" w:sz="0" w:space="0" w:color="auto"/>
            <w:right w:val="none" w:sz="0" w:space="0" w:color="auto"/>
          </w:divBdr>
        </w:div>
        <w:div w:id="1126585802">
          <w:marLeft w:val="640"/>
          <w:marRight w:val="0"/>
          <w:marTop w:val="0"/>
          <w:marBottom w:val="0"/>
          <w:divBdr>
            <w:top w:val="none" w:sz="0" w:space="0" w:color="auto"/>
            <w:left w:val="none" w:sz="0" w:space="0" w:color="auto"/>
            <w:bottom w:val="none" w:sz="0" w:space="0" w:color="auto"/>
            <w:right w:val="none" w:sz="0" w:space="0" w:color="auto"/>
          </w:divBdr>
        </w:div>
        <w:div w:id="1352485563">
          <w:marLeft w:val="640"/>
          <w:marRight w:val="0"/>
          <w:marTop w:val="0"/>
          <w:marBottom w:val="0"/>
          <w:divBdr>
            <w:top w:val="none" w:sz="0" w:space="0" w:color="auto"/>
            <w:left w:val="none" w:sz="0" w:space="0" w:color="auto"/>
            <w:bottom w:val="none" w:sz="0" w:space="0" w:color="auto"/>
            <w:right w:val="none" w:sz="0" w:space="0" w:color="auto"/>
          </w:divBdr>
        </w:div>
        <w:div w:id="1496799803">
          <w:marLeft w:val="640"/>
          <w:marRight w:val="0"/>
          <w:marTop w:val="0"/>
          <w:marBottom w:val="0"/>
          <w:divBdr>
            <w:top w:val="none" w:sz="0" w:space="0" w:color="auto"/>
            <w:left w:val="none" w:sz="0" w:space="0" w:color="auto"/>
            <w:bottom w:val="none" w:sz="0" w:space="0" w:color="auto"/>
            <w:right w:val="none" w:sz="0" w:space="0" w:color="auto"/>
          </w:divBdr>
        </w:div>
        <w:div w:id="1739743379">
          <w:marLeft w:val="640"/>
          <w:marRight w:val="0"/>
          <w:marTop w:val="0"/>
          <w:marBottom w:val="0"/>
          <w:divBdr>
            <w:top w:val="none" w:sz="0" w:space="0" w:color="auto"/>
            <w:left w:val="none" w:sz="0" w:space="0" w:color="auto"/>
            <w:bottom w:val="none" w:sz="0" w:space="0" w:color="auto"/>
            <w:right w:val="none" w:sz="0" w:space="0" w:color="auto"/>
          </w:divBdr>
        </w:div>
        <w:div w:id="1864391805">
          <w:marLeft w:val="640"/>
          <w:marRight w:val="0"/>
          <w:marTop w:val="0"/>
          <w:marBottom w:val="0"/>
          <w:divBdr>
            <w:top w:val="none" w:sz="0" w:space="0" w:color="auto"/>
            <w:left w:val="none" w:sz="0" w:space="0" w:color="auto"/>
            <w:bottom w:val="none" w:sz="0" w:space="0" w:color="auto"/>
            <w:right w:val="none" w:sz="0" w:space="0" w:color="auto"/>
          </w:divBdr>
        </w:div>
        <w:div w:id="1921207305">
          <w:marLeft w:val="640"/>
          <w:marRight w:val="0"/>
          <w:marTop w:val="0"/>
          <w:marBottom w:val="0"/>
          <w:divBdr>
            <w:top w:val="none" w:sz="0" w:space="0" w:color="auto"/>
            <w:left w:val="none" w:sz="0" w:space="0" w:color="auto"/>
            <w:bottom w:val="none" w:sz="0" w:space="0" w:color="auto"/>
            <w:right w:val="none" w:sz="0" w:space="0" w:color="auto"/>
          </w:divBdr>
        </w:div>
        <w:div w:id="2066249923">
          <w:marLeft w:val="640"/>
          <w:marRight w:val="0"/>
          <w:marTop w:val="0"/>
          <w:marBottom w:val="0"/>
          <w:divBdr>
            <w:top w:val="none" w:sz="0" w:space="0" w:color="auto"/>
            <w:left w:val="none" w:sz="0" w:space="0" w:color="auto"/>
            <w:bottom w:val="none" w:sz="0" w:space="0" w:color="auto"/>
            <w:right w:val="none" w:sz="0" w:space="0" w:color="auto"/>
          </w:divBdr>
        </w:div>
      </w:divsChild>
    </w:div>
    <w:div w:id="362484384">
      <w:bodyDiv w:val="1"/>
      <w:marLeft w:val="0"/>
      <w:marRight w:val="0"/>
      <w:marTop w:val="0"/>
      <w:marBottom w:val="0"/>
      <w:divBdr>
        <w:top w:val="none" w:sz="0" w:space="0" w:color="auto"/>
        <w:left w:val="none" w:sz="0" w:space="0" w:color="auto"/>
        <w:bottom w:val="none" w:sz="0" w:space="0" w:color="auto"/>
        <w:right w:val="none" w:sz="0" w:space="0" w:color="auto"/>
      </w:divBdr>
    </w:div>
    <w:div w:id="371416892">
      <w:bodyDiv w:val="1"/>
      <w:marLeft w:val="0"/>
      <w:marRight w:val="0"/>
      <w:marTop w:val="0"/>
      <w:marBottom w:val="0"/>
      <w:divBdr>
        <w:top w:val="none" w:sz="0" w:space="0" w:color="auto"/>
        <w:left w:val="none" w:sz="0" w:space="0" w:color="auto"/>
        <w:bottom w:val="none" w:sz="0" w:space="0" w:color="auto"/>
        <w:right w:val="none" w:sz="0" w:space="0" w:color="auto"/>
      </w:divBdr>
      <w:divsChild>
        <w:div w:id="33384155">
          <w:marLeft w:val="640"/>
          <w:marRight w:val="0"/>
          <w:marTop w:val="0"/>
          <w:marBottom w:val="0"/>
          <w:divBdr>
            <w:top w:val="none" w:sz="0" w:space="0" w:color="auto"/>
            <w:left w:val="none" w:sz="0" w:space="0" w:color="auto"/>
            <w:bottom w:val="none" w:sz="0" w:space="0" w:color="auto"/>
            <w:right w:val="none" w:sz="0" w:space="0" w:color="auto"/>
          </w:divBdr>
        </w:div>
        <w:div w:id="155195471">
          <w:marLeft w:val="640"/>
          <w:marRight w:val="0"/>
          <w:marTop w:val="0"/>
          <w:marBottom w:val="0"/>
          <w:divBdr>
            <w:top w:val="none" w:sz="0" w:space="0" w:color="auto"/>
            <w:left w:val="none" w:sz="0" w:space="0" w:color="auto"/>
            <w:bottom w:val="none" w:sz="0" w:space="0" w:color="auto"/>
            <w:right w:val="none" w:sz="0" w:space="0" w:color="auto"/>
          </w:divBdr>
        </w:div>
        <w:div w:id="289016155">
          <w:marLeft w:val="640"/>
          <w:marRight w:val="0"/>
          <w:marTop w:val="0"/>
          <w:marBottom w:val="0"/>
          <w:divBdr>
            <w:top w:val="none" w:sz="0" w:space="0" w:color="auto"/>
            <w:left w:val="none" w:sz="0" w:space="0" w:color="auto"/>
            <w:bottom w:val="none" w:sz="0" w:space="0" w:color="auto"/>
            <w:right w:val="none" w:sz="0" w:space="0" w:color="auto"/>
          </w:divBdr>
        </w:div>
        <w:div w:id="290524835">
          <w:marLeft w:val="640"/>
          <w:marRight w:val="0"/>
          <w:marTop w:val="0"/>
          <w:marBottom w:val="0"/>
          <w:divBdr>
            <w:top w:val="none" w:sz="0" w:space="0" w:color="auto"/>
            <w:left w:val="none" w:sz="0" w:space="0" w:color="auto"/>
            <w:bottom w:val="none" w:sz="0" w:space="0" w:color="auto"/>
            <w:right w:val="none" w:sz="0" w:space="0" w:color="auto"/>
          </w:divBdr>
        </w:div>
        <w:div w:id="319816603">
          <w:marLeft w:val="640"/>
          <w:marRight w:val="0"/>
          <w:marTop w:val="0"/>
          <w:marBottom w:val="0"/>
          <w:divBdr>
            <w:top w:val="none" w:sz="0" w:space="0" w:color="auto"/>
            <w:left w:val="none" w:sz="0" w:space="0" w:color="auto"/>
            <w:bottom w:val="none" w:sz="0" w:space="0" w:color="auto"/>
            <w:right w:val="none" w:sz="0" w:space="0" w:color="auto"/>
          </w:divBdr>
        </w:div>
        <w:div w:id="328214045">
          <w:marLeft w:val="640"/>
          <w:marRight w:val="0"/>
          <w:marTop w:val="0"/>
          <w:marBottom w:val="0"/>
          <w:divBdr>
            <w:top w:val="none" w:sz="0" w:space="0" w:color="auto"/>
            <w:left w:val="none" w:sz="0" w:space="0" w:color="auto"/>
            <w:bottom w:val="none" w:sz="0" w:space="0" w:color="auto"/>
            <w:right w:val="none" w:sz="0" w:space="0" w:color="auto"/>
          </w:divBdr>
        </w:div>
        <w:div w:id="342585995">
          <w:marLeft w:val="640"/>
          <w:marRight w:val="0"/>
          <w:marTop w:val="0"/>
          <w:marBottom w:val="0"/>
          <w:divBdr>
            <w:top w:val="none" w:sz="0" w:space="0" w:color="auto"/>
            <w:left w:val="none" w:sz="0" w:space="0" w:color="auto"/>
            <w:bottom w:val="none" w:sz="0" w:space="0" w:color="auto"/>
            <w:right w:val="none" w:sz="0" w:space="0" w:color="auto"/>
          </w:divBdr>
        </w:div>
        <w:div w:id="943608689">
          <w:marLeft w:val="640"/>
          <w:marRight w:val="0"/>
          <w:marTop w:val="0"/>
          <w:marBottom w:val="0"/>
          <w:divBdr>
            <w:top w:val="none" w:sz="0" w:space="0" w:color="auto"/>
            <w:left w:val="none" w:sz="0" w:space="0" w:color="auto"/>
            <w:bottom w:val="none" w:sz="0" w:space="0" w:color="auto"/>
            <w:right w:val="none" w:sz="0" w:space="0" w:color="auto"/>
          </w:divBdr>
        </w:div>
        <w:div w:id="1140196239">
          <w:marLeft w:val="640"/>
          <w:marRight w:val="0"/>
          <w:marTop w:val="0"/>
          <w:marBottom w:val="0"/>
          <w:divBdr>
            <w:top w:val="none" w:sz="0" w:space="0" w:color="auto"/>
            <w:left w:val="none" w:sz="0" w:space="0" w:color="auto"/>
            <w:bottom w:val="none" w:sz="0" w:space="0" w:color="auto"/>
            <w:right w:val="none" w:sz="0" w:space="0" w:color="auto"/>
          </w:divBdr>
        </w:div>
        <w:div w:id="1195845435">
          <w:marLeft w:val="640"/>
          <w:marRight w:val="0"/>
          <w:marTop w:val="0"/>
          <w:marBottom w:val="0"/>
          <w:divBdr>
            <w:top w:val="none" w:sz="0" w:space="0" w:color="auto"/>
            <w:left w:val="none" w:sz="0" w:space="0" w:color="auto"/>
            <w:bottom w:val="none" w:sz="0" w:space="0" w:color="auto"/>
            <w:right w:val="none" w:sz="0" w:space="0" w:color="auto"/>
          </w:divBdr>
        </w:div>
        <w:div w:id="1200123167">
          <w:marLeft w:val="640"/>
          <w:marRight w:val="0"/>
          <w:marTop w:val="0"/>
          <w:marBottom w:val="0"/>
          <w:divBdr>
            <w:top w:val="none" w:sz="0" w:space="0" w:color="auto"/>
            <w:left w:val="none" w:sz="0" w:space="0" w:color="auto"/>
            <w:bottom w:val="none" w:sz="0" w:space="0" w:color="auto"/>
            <w:right w:val="none" w:sz="0" w:space="0" w:color="auto"/>
          </w:divBdr>
        </w:div>
        <w:div w:id="1380668132">
          <w:marLeft w:val="640"/>
          <w:marRight w:val="0"/>
          <w:marTop w:val="0"/>
          <w:marBottom w:val="0"/>
          <w:divBdr>
            <w:top w:val="none" w:sz="0" w:space="0" w:color="auto"/>
            <w:left w:val="none" w:sz="0" w:space="0" w:color="auto"/>
            <w:bottom w:val="none" w:sz="0" w:space="0" w:color="auto"/>
            <w:right w:val="none" w:sz="0" w:space="0" w:color="auto"/>
          </w:divBdr>
        </w:div>
        <w:div w:id="1741751451">
          <w:marLeft w:val="640"/>
          <w:marRight w:val="0"/>
          <w:marTop w:val="0"/>
          <w:marBottom w:val="0"/>
          <w:divBdr>
            <w:top w:val="none" w:sz="0" w:space="0" w:color="auto"/>
            <w:left w:val="none" w:sz="0" w:space="0" w:color="auto"/>
            <w:bottom w:val="none" w:sz="0" w:space="0" w:color="auto"/>
            <w:right w:val="none" w:sz="0" w:space="0" w:color="auto"/>
          </w:divBdr>
        </w:div>
        <w:div w:id="1761944512">
          <w:marLeft w:val="640"/>
          <w:marRight w:val="0"/>
          <w:marTop w:val="0"/>
          <w:marBottom w:val="0"/>
          <w:divBdr>
            <w:top w:val="none" w:sz="0" w:space="0" w:color="auto"/>
            <w:left w:val="none" w:sz="0" w:space="0" w:color="auto"/>
            <w:bottom w:val="none" w:sz="0" w:space="0" w:color="auto"/>
            <w:right w:val="none" w:sz="0" w:space="0" w:color="auto"/>
          </w:divBdr>
        </w:div>
        <w:div w:id="1932228818">
          <w:marLeft w:val="640"/>
          <w:marRight w:val="0"/>
          <w:marTop w:val="0"/>
          <w:marBottom w:val="0"/>
          <w:divBdr>
            <w:top w:val="none" w:sz="0" w:space="0" w:color="auto"/>
            <w:left w:val="none" w:sz="0" w:space="0" w:color="auto"/>
            <w:bottom w:val="none" w:sz="0" w:space="0" w:color="auto"/>
            <w:right w:val="none" w:sz="0" w:space="0" w:color="auto"/>
          </w:divBdr>
        </w:div>
      </w:divsChild>
    </w:div>
    <w:div w:id="385640226">
      <w:bodyDiv w:val="1"/>
      <w:marLeft w:val="0"/>
      <w:marRight w:val="0"/>
      <w:marTop w:val="0"/>
      <w:marBottom w:val="0"/>
      <w:divBdr>
        <w:top w:val="none" w:sz="0" w:space="0" w:color="auto"/>
        <w:left w:val="none" w:sz="0" w:space="0" w:color="auto"/>
        <w:bottom w:val="none" w:sz="0" w:space="0" w:color="auto"/>
        <w:right w:val="none" w:sz="0" w:space="0" w:color="auto"/>
      </w:divBdr>
      <w:divsChild>
        <w:div w:id="120416160">
          <w:marLeft w:val="640"/>
          <w:marRight w:val="0"/>
          <w:marTop w:val="0"/>
          <w:marBottom w:val="0"/>
          <w:divBdr>
            <w:top w:val="none" w:sz="0" w:space="0" w:color="auto"/>
            <w:left w:val="none" w:sz="0" w:space="0" w:color="auto"/>
            <w:bottom w:val="none" w:sz="0" w:space="0" w:color="auto"/>
            <w:right w:val="none" w:sz="0" w:space="0" w:color="auto"/>
          </w:divBdr>
        </w:div>
        <w:div w:id="191571877">
          <w:marLeft w:val="640"/>
          <w:marRight w:val="0"/>
          <w:marTop w:val="0"/>
          <w:marBottom w:val="0"/>
          <w:divBdr>
            <w:top w:val="none" w:sz="0" w:space="0" w:color="auto"/>
            <w:left w:val="none" w:sz="0" w:space="0" w:color="auto"/>
            <w:bottom w:val="none" w:sz="0" w:space="0" w:color="auto"/>
            <w:right w:val="none" w:sz="0" w:space="0" w:color="auto"/>
          </w:divBdr>
        </w:div>
        <w:div w:id="478621329">
          <w:marLeft w:val="640"/>
          <w:marRight w:val="0"/>
          <w:marTop w:val="0"/>
          <w:marBottom w:val="0"/>
          <w:divBdr>
            <w:top w:val="none" w:sz="0" w:space="0" w:color="auto"/>
            <w:left w:val="none" w:sz="0" w:space="0" w:color="auto"/>
            <w:bottom w:val="none" w:sz="0" w:space="0" w:color="auto"/>
            <w:right w:val="none" w:sz="0" w:space="0" w:color="auto"/>
          </w:divBdr>
        </w:div>
        <w:div w:id="602028873">
          <w:marLeft w:val="640"/>
          <w:marRight w:val="0"/>
          <w:marTop w:val="0"/>
          <w:marBottom w:val="0"/>
          <w:divBdr>
            <w:top w:val="none" w:sz="0" w:space="0" w:color="auto"/>
            <w:left w:val="none" w:sz="0" w:space="0" w:color="auto"/>
            <w:bottom w:val="none" w:sz="0" w:space="0" w:color="auto"/>
            <w:right w:val="none" w:sz="0" w:space="0" w:color="auto"/>
          </w:divBdr>
        </w:div>
        <w:div w:id="1461803077">
          <w:marLeft w:val="640"/>
          <w:marRight w:val="0"/>
          <w:marTop w:val="0"/>
          <w:marBottom w:val="0"/>
          <w:divBdr>
            <w:top w:val="none" w:sz="0" w:space="0" w:color="auto"/>
            <w:left w:val="none" w:sz="0" w:space="0" w:color="auto"/>
            <w:bottom w:val="none" w:sz="0" w:space="0" w:color="auto"/>
            <w:right w:val="none" w:sz="0" w:space="0" w:color="auto"/>
          </w:divBdr>
        </w:div>
        <w:div w:id="1757164351">
          <w:marLeft w:val="640"/>
          <w:marRight w:val="0"/>
          <w:marTop w:val="0"/>
          <w:marBottom w:val="0"/>
          <w:divBdr>
            <w:top w:val="none" w:sz="0" w:space="0" w:color="auto"/>
            <w:left w:val="none" w:sz="0" w:space="0" w:color="auto"/>
            <w:bottom w:val="none" w:sz="0" w:space="0" w:color="auto"/>
            <w:right w:val="none" w:sz="0" w:space="0" w:color="auto"/>
          </w:divBdr>
        </w:div>
        <w:div w:id="1814562103">
          <w:marLeft w:val="640"/>
          <w:marRight w:val="0"/>
          <w:marTop w:val="0"/>
          <w:marBottom w:val="0"/>
          <w:divBdr>
            <w:top w:val="none" w:sz="0" w:space="0" w:color="auto"/>
            <w:left w:val="none" w:sz="0" w:space="0" w:color="auto"/>
            <w:bottom w:val="none" w:sz="0" w:space="0" w:color="auto"/>
            <w:right w:val="none" w:sz="0" w:space="0" w:color="auto"/>
          </w:divBdr>
        </w:div>
        <w:div w:id="2072314477">
          <w:marLeft w:val="640"/>
          <w:marRight w:val="0"/>
          <w:marTop w:val="0"/>
          <w:marBottom w:val="0"/>
          <w:divBdr>
            <w:top w:val="none" w:sz="0" w:space="0" w:color="auto"/>
            <w:left w:val="none" w:sz="0" w:space="0" w:color="auto"/>
            <w:bottom w:val="none" w:sz="0" w:space="0" w:color="auto"/>
            <w:right w:val="none" w:sz="0" w:space="0" w:color="auto"/>
          </w:divBdr>
        </w:div>
        <w:div w:id="2105808446">
          <w:marLeft w:val="640"/>
          <w:marRight w:val="0"/>
          <w:marTop w:val="0"/>
          <w:marBottom w:val="0"/>
          <w:divBdr>
            <w:top w:val="none" w:sz="0" w:space="0" w:color="auto"/>
            <w:left w:val="none" w:sz="0" w:space="0" w:color="auto"/>
            <w:bottom w:val="none" w:sz="0" w:space="0" w:color="auto"/>
            <w:right w:val="none" w:sz="0" w:space="0" w:color="auto"/>
          </w:divBdr>
        </w:div>
      </w:divsChild>
    </w:div>
    <w:div w:id="455759983">
      <w:bodyDiv w:val="1"/>
      <w:marLeft w:val="0"/>
      <w:marRight w:val="0"/>
      <w:marTop w:val="0"/>
      <w:marBottom w:val="0"/>
      <w:divBdr>
        <w:top w:val="none" w:sz="0" w:space="0" w:color="auto"/>
        <w:left w:val="none" w:sz="0" w:space="0" w:color="auto"/>
        <w:bottom w:val="none" w:sz="0" w:space="0" w:color="auto"/>
        <w:right w:val="none" w:sz="0" w:space="0" w:color="auto"/>
      </w:divBdr>
      <w:divsChild>
        <w:div w:id="28452895">
          <w:marLeft w:val="640"/>
          <w:marRight w:val="0"/>
          <w:marTop w:val="0"/>
          <w:marBottom w:val="0"/>
          <w:divBdr>
            <w:top w:val="none" w:sz="0" w:space="0" w:color="auto"/>
            <w:left w:val="none" w:sz="0" w:space="0" w:color="auto"/>
            <w:bottom w:val="none" w:sz="0" w:space="0" w:color="auto"/>
            <w:right w:val="none" w:sz="0" w:space="0" w:color="auto"/>
          </w:divBdr>
        </w:div>
        <w:div w:id="401567550">
          <w:marLeft w:val="640"/>
          <w:marRight w:val="0"/>
          <w:marTop w:val="0"/>
          <w:marBottom w:val="0"/>
          <w:divBdr>
            <w:top w:val="none" w:sz="0" w:space="0" w:color="auto"/>
            <w:left w:val="none" w:sz="0" w:space="0" w:color="auto"/>
            <w:bottom w:val="none" w:sz="0" w:space="0" w:color="auto"/>
            <w:right w:val="none" w:sz="0" w:space="0" w:color="auto"/>
          </w:divBdr>
        </w:div>
        <w:div w:id="521895641">
          <w:marLeft w:val="640"/>
          <w:marRight w:val="0"/>
          <w:marTop w:val="0"/>
          <w:marBottom w:val="0"/>
          <w:divBdr>
            <w:top w:val="none" w:sz="0" w:space="0" w:color="auto"/>
            <w:left w:val="none" w:sz="0" w:space="0" w:color="auto"/>
            <w:bottom w:val="none" w:sz="0" w:space="0" w:color="auto"/>
            <w:right w:val="none" w:sz="0" w:space="0" w:color="auto"/>
          </w:divBdr>
        </w:div>
        <w:div w:id="591671762">
          <w:marLeft w:val="640"/>
          <w:marRight w:val="0"/>
          <w:marTop w:val="0"/>
          <w:marBottom w:val="0"/>
          <w:divBdr>
            <w:top w:val="none" w:sz="0" w:space="0" w:color="auto"/>
            <w:left w:val="none" w:sz="0" w:space="0" w:color="auto"/>
            <w:bottom w:val="none" w:sz="0" w:space="0" w:color="auto"/>
            <w:right w:val="none" w:sz="0" w:space="0" w:color="auto"/>
          </w:divBdr>
        </w:div>
        <w:div w:id="634023171">
          <w:marLeft w:val="640"/>
          <w:marRight w:val="0"/>
          <w:marTop w:val="0"/>
          <w:marBottom w:val="0"/>
          <w:divBdr>
            <w:top w:val="none" w:sz="0" w:space="0" w:color="auto"/>
            <w:left w:val="none" w:sz="0" w:space="0" w:color="auto"/>
            <w:bottom w:val="none" w:sz="0" w:space="0" w:color="auto"/>
            <w:right w:val="none" w:sz="0" w:space="0" w:color="auto"/>
          </w:divBdr>
        </w:div>
        <w:div w:id="890465038">
          <w:marLeft w:val="640"/>
          <w:marRight w:val="0"/>
          <w:marTop w:val="0"/>
          <w:marBottom w:val="0"/>
          <w:divBdr>
            <w:top w:val="none" w:sz="0" w:space="0" w:color="auto"/>
            <w:left w:val="none" w:sz="0" w:space="0" w:color="auto"/>
            <w:bottom w:val="none" w:sz="0" w:space="0" w:color="auto"/>
            <w:right w:val="none" w:sz="0" w:space="0" w:color="auto"/>
          </w:divBdr>
        </w:div>
        <w:div w:id="957176814">
          <w:marLeft w:val="640"/>
          <w:marRight w:val="0"/>
          <w:marTop w:val="0"/>
          <w:marBottom w:val="0"/>
          <w:divBdr>
            <w:top w:val="none" w:sz="0" w:space="0" w:color="auto"/>
            <w:left w:val="none" w:sz="0" w:space="0" w:color="auto"/>
            <w:bottom w:val="none" w:sz="0" w:space="0" w:color="auto"/>
            <w:right w:val="none" w:sz="0" w:space="0" w:color="auto"/>
          </w:divBdr>
        </w:div>
        <w:div w:id="1051533854">
          <w:marLeft w:val="640"/>
          <w:marRight w:val="0"/>
          <w:marTop w:val="0"/>
          <w:marBottom w:val="0"/>
          <w:divBdr>
            <w:top w:val="none" w:sz="0" w:space="0" w:color="auto"/>
            <w:left w:val="none" w:sz="0" w:space="0" w:color="auto"/>
            <w:bottom w:val="none" w:sz="0" w:space="0" w:color="auto"/>
            <w:right w:val="none" w:sz="0" w:space="0" w:color="auto"/>
          </w:divBdr>
        </w:div>
        <w:div w:id="1108046960">
          <w:marLeft w:val="640"/>
          <w:marRight w:val="0"/>
          <w:marTop w:val="0"/>
          <w:marBottom w:val="0"/>
          <w:divBdr>
            <w:top w:val="none" w:sz="0" w:space="0" w:color="auto"/>
            <w:left w:val="none" w:sz="0" w:space="0" w:color="auto"/>
            <w:bottom w:val="none" w:sz="0" w:space="0" w:color="auto"/>
            <w:right w:val="none" w:sz="0" w:space="0" w:color="auto"/>
          </w:divBdr>
        </w:div>
        <w:div w:id="1424843048">
          <w:marLeft w:val="640"/>
          <w:marRight w:val="0"/>
          <w:marTop w:val="0"/>
          <w:marBottom w:val="0"/>
          <w:divBdr>
            <w:top w:val="none" w:sz="0" w:space="0" w:color="auto"/>
            <w:left w:val="none" w:sz="0" w:space="0" w:color="auto"/>
            <w:bottom w:val="none" w:sz="0" w:space="0" w:color="auto"/>
            <w:right w:val="none" w:sz="0" w:space="0" w:color="auto"/>
          </w:divBdr>
        </w:div>
        <w:div w:id="1440489419">
          <w:marLeft w:val="640"/>
          <w:marRight w:val="0"/>
          <w:marTop w:val="0"/>
          <w:marBottom w:val="0"/>
          <w:divBdr>
            <w:top w:val="none" w:sz="0" w:space="0" w:color="auto"/>
            <w:left w:val="none" w:sz="0" w:space="0" w:color="auto"/>
            <w:bottom w:val="none" w:sz="0" w:space="0" w:color="auto"/>
            <w:right w:val="none" w:sz="0" w:space="0" w:color="auto"/>
          </w:divBdr>
        </w:div>
        <w:div w:id="1444691066">
          <w:marLeft w:val="640"/>
          <w:marRight w:val="0"/>
          <w:marTop w:val="0"/>
          <w:marBottom w:val="0"/>
          <w:divBdr>
            <w:top w:val="none" w:sz="0" w:space="0" w:color="auto"/>
            <w:left w:val="none" w:sz="0" w:space="0" w:color="auto"/>
            <w:bottom w:val="none" w:sz="0" w:space="0" w:color="auto"/>
            <w:right w:val="none" w:sz="0" w:space="0" w:color="auto"/>
          </w:divBdr>
        </w:div>
        <w:div w:id="1458911035">
          <w:marLeft w:val="640"/>
          <w:marRight w:val="0"/>
          <w:marTop w:val="0"/>
          <w:marBottom w:val="0"/>
          <w:divBdr>
            <w:top w:val="none" w:sz="0" w:space="0" w:color="auto"/>
            <w:left w:val="none" w:sz="0" w:space="0" w:color="auto"/>
            <w:bottom w:val="none" w:sz="0" w:space="0" w:color="auto"/>
            <w:right w:val="none" w:sz="0" w:space="0" w:color="auto"/>
          </w:divBdr>
        </w:div>
        <w:div w:id="1541555525">
          <w:marLeft w:val="640"/>
          <w:marRight w:val="0"/>
          <w:marTop w:val="0"/>
          <w:marBottom w:val="0"/>
          <w:divBdr>
            <w:top w:val="none" w:sz="0" w:space="0" w:color="auto"/>
            <w:left w:val="none" w:sz="0" w:space="0" w:color="auto"/>
            <w:bottom w:val="none" w:sz="0" w:space="0" w:color="auto"/>
            <w:right w:val="none" w:sz="0" w:space="0" w:color="auto"/>
          </w:divBdr>
        </w:div>
        <w:div w:id="1756706620">
          <w:marLeft w:val="640"/>
          <w:marRight w:val="0"/>
          <w:marTop w:val="0"/>
          <w:marBottom w:val="0"/>
          <w:divBdr>
            <w:top w:val="none" w:sz="0" w:space="0" w:color="auto"/>
            <w:left w:val="none" w:sz="0" w:space="0" w:color="auto"/>
            <w:bottom w:val="none" w:sz="0" w:space="0" w:color="auto"/>
            <w:right w:val="none" w:sz="0" w:space="0" w:color="auto"/>
          </w:divBdr>
        </w:div>
        <w:div w:id="1848520256">
          <w:marLeft w:val="640"/>
          <w:marRight w:val="0"/>
          <w:marTop w:val="0"/>
          <w:marBottom w:val="0"/>
          <w:divBdr>
            <w:top w:val="none" w:sz="0" w:space="0" w:color="auto"/>
            <w:left w:val="none" w:sz="0" w:space="0" w:color="auto"/>
            <w:bottom w:val="none" w:sz="0" w:space="0" w:color="auto"/>
            <w:right w:val="none" w:sz="0" w:space="0" w:color="auto"/>
          </w:divBdr>
        </w:div>
        <w:div w:id="1936396261">
          <w:marLeft w:val="640"/>
          <w:marRight w:val="0"/>
          <w:marTop w:val="0"/>
          <w:marBottom w:val="0"/>
          <w:divBdr>
            <w:top w:val="none" w:sz="0" w:space="0" w:color="auto"/>
            <w:left w:val="none" w:sz="0" w:space="0" w:color="auto"/>
            <w:bottom w:val="none" w:sz="0" w:space="0" w:color="auto"/>
            <w:right w:val="none" w:sz="0" w:space="0" w:color="auto"/>
          </w:divBdr>
        </w:div>
        <w:div w:id="2018995845">
          <w:marLeft w:val="640"/>
          <w:marRight w:val="0"/>
          <w:marTop w:val="0"/>
          <w:marBottom w:val="0"/>
          <w:divBdr>
            <w:top w:val="none" w:sz="0" w:space="0" w:color="auto"/>
            <w:left w:val="none" w:sz="0" w:space="0" w:color="auto"/>
            <w:bottom w:val="none" w:sz="0" w:space="0" w:color="auto"/>
            <w:right w:val="none" w:sz="0" w:space="0" w:color="auto"/>
          </w:divBdr>
        </w:div>
      </w:divsChild>
    </w:div>
    <w:div w:id="485052733">
      <w:bodyDiv w:val="1"/>
      <w:marLeft w:val="0"/>
      <w:marRight w:val="0"/>
      <w:marTop w:val="0"/>
      <w:marBottom w:val="0"/>
      <w:divBdr>
        <w:top w:val="none" w:sz="0" w:space="0" w:color="auto"/>
        <w:left w:val="none" w:sz="0" w:space="0" w:color="auto"/>
        <w:bottom w:val="none" w:sz="0" w:space="0" w:color="auto"/>
        <w:right w:val="none" w:sz="0" w:space="0" w:color="auto"/>
      </w:divBdr>
    </w:div>
    <w:div w:id="500048392">
      <w:bodyDiv w:val="1"/>
      <w:marLeft w:val="0"/>
      <w:marRight w:val="0"/>
      <w:marTop w:val="0"/>
      <w:marBottom w:val="0"/>
      <w:divBdr>
        <w:top w:val="none" w:sz="0" w:space="0" w:color="auto"/>
        <w:left w:val="none" w:sz="0" w:space="0" w:color="auto"/>
        <w:bottom w:val="none" w:sz="0" w:space="0" w:color="auto"/>
        <w:right w:val="none" w:sz="0" w:space="0" w:color="auto"/>
      </w:divBdr>
      <w:divsChild>
        <w:div w:id="423914108">
          <w:marLeft w:val="640"/>
          <w:marRight w:val="0"/>
          <w:marTop w:val="0"/>
          <w:marBottom w:val="0"/>
          <w:divBdr>
            <w:top w:val="none" w:sz="0" w:space="0" w:color="auto"/>
            <w:left w:val="none" w:sz="0" w:space="0" w:color="auto"/>
            <w:bottom w:val="none" w:sz="0" w:space="0" w:color="auto"/>
            <w:right w:val="none" w:sz="0" w:space="0" w:color="auto"/>
          </w:divBdr>
        </w:div>
        <w:div w:id="809979914">
          <w:marLeft w:val="640"/>
          <w:marRight w:val="0"/>
          <w:marTop w:val="0"/>
          <w:marBottom w:val="0"/>
          <w:divBdr>
            <w:top w:val="none" w:sz="0" w:space="0" w:color="auto"/>
            <w:left w:val="none" w:sz="0" w:space="0" w:color="auto"/>
            <w:bottom w:val="none" w:sz="0" w:space="0" w:color="auto"/>
            <w:right w:val="none" w:sz="0" w:space="0" w:color="auto"/>
          </w:divBdr>
        </w:div>
        <w:div w:id="833959025">
          <w:marLeft w:val="640"/>
          <w:marRight w:val="0"/>
          <w:marTop w:val="0"/>
          <w:marBottom w:val="0"/>
          <w:divBdr>
            <w:top w:val="none" w:sz="0" w:space="0" w:color="auto"/>
            <w:left w:val="none" w:sz="0" w:space="0" w:color="auto"/>
            <w:bottom w:val="none" w:sz="0" w:space="0" w:color="auto"/>
            <w:right w:val="none" w:sz="0" w:space="0" w:color="auto"/>
          </w:divBdr>
        </w:div>
        <w:div w:id="945313799">
          <w:marLeft w:val="640"/>
          <w:marRight w:val="0"/>
          <w:marTop w:val="0"/>
          <w:marBottom w:val="0"/>
          <w:divBdr>
            <w:top w:val="none" w:sz="0" w:space="0" w:color="auto"/>
            <w:left w:val="none" w:sz="0" w:space="0" w:color="auto"/>
            <w:bottom w:val="none" w:sz="0" w:space="0" w:color="auto"/>
            <w:right w:val="none" w:sz="0" w:space="0" w:color="auto"/>
          </w:divBdr>
        </w:div>
        <w:div w:id="1214931231">
          <w:marLeft w:val="640"/>
          <w:marRight w:val="0"/>
          <w:marTop w:val="0"/>
          <w:marBottom w:val="0"/>
          <w:divBdr>
            <w:top w:val="none" w:sz="0" w:space="0" w:color="auto"/>
            <w:left w:val="none" w:sz="0" w:space="0" w:color="auto"/>
            <w:bottom w:val="none" w:sz="0" w:space="0" w:color="auto"/>
            <w:right w:val="none" w:sz="0" w:space="0" w:color="auto"/>
          </w:divBdr>
        </w:div>
        <w:div w:id="1695958497">
          <w:marLeft w:val="640"/>
          <w:marRight w:val="0"/>
          <w:marTop w:val="0"/>
          <w:marBottom w:val="0"/>
          <w:divBdr>
            <w:top w:val="none" w:sz="0" w:space="0" w:color="auto"/>
            <w:left w:val="none" w:sz="0" w:space="0" w:color="auto"/>
            <w:bottom w:val="none" w:sz="0" w:space="0" w:color="auto"/>
            <w:right w:val="none" w:sz="0" w:space="0" w:color="auto"/>
          </w:divBdr>
        </w:div>
        <w:div w:id="1767725527">
          <w:marLeft w:val="640"/>
          <w:marRight w:val="0"/>
          <w:marTop w:val="0"/>
          <w:marBottom w:val="0"/>
          <w:divBdr>
            <w:top w:val="none" w:sz="0" w:space="0" w:color="auto"/>
            <w:left w:val="none" w:sz="0" w:space="0" w:color="auto"/>
            <w:bottom w:val="none" w:sz="0" w:space="0" w:color="auto"/>
            <w:right w:val="none" w:sz="0" w:space="0" w:color="auto"/>
          </w:divBdr>
        </w:div>
        <w:div w:id="1930187701">
          <w:marLeft w:val="640"/>
          <w:marRight w:val="0"/>
          <w:marTop w:val="0"/>
          <w:marBottom w:val="0"/>
          <w:divBdr>
            <w:top w:val="none" w:sz="0" w:space="0" w:color="auto"/>
            <w:left w:val="none" w:sz="0" w:space="0" w:color="auto"/>
            <w:bottom w:val="none" w:sz="0" w:space="0" w:color="auto"/>
            <w:right w:val="none" w:sz="0" w:space="0" w:color="auto"/>
          </w:divBdr>
        </w:div>
      </w:divsChild>
    </w:div>
    <w:div w:id="502203628">
      <w:bodyDiv w:val="1"/>
      <w:marLeft w:val="0"/>
      <w:marRight w:val="0"/>
      <w:marTop w:val="0"/>
      <w:marBottom w:val="0"/>
      <w:divBdr>
        <w:top w:val="none" w:sz="0" w:space="0" w:color="auto"/>
        <w:left w:val="none" w:sz="0" w:space="0" w:color="auto"/>
        <w:bottom w:val="none" w:sz="0" w:space="0" w:color="auto"/>
        <w:right w:val="none" w:sz="0" w:space="0" w:color="auto"/>
      </w:divBdr>
      <w:divsChild>
        <w:div w:id="5258004">
          <w:marLeft w:val="640"/>
          <w:marRight w:val="0"/>
          <w:marTop w:val="0"/>
          <w:marBottom w:val="0"/>
          <w:divBdr>
            <w:top w:val="none" w:sz="0" w:space="0" w:color="auto"/>
            <w:left w:val="none" w:sz="0" w:space="0" w:color="auto"/>
            <w:bottom w:val="none" w:sz="0" w:space="0" w:color="auto"/>
            <w:right w:val="none" w:sz="0" w:space="0" w:color="auto"/>
          </w:divBdr>
        </w:div>
        <w:div w:id="158424185">
          <w:marLeft w:val="640"/>
          <w:marRight w:val="0"/>
          <w:marTop w:val="0"/>
          <w:marBottom w:val="0"/>
          <w:divBdr>
            <w:top w:val="none" w:sz="0" w:space="0" w:color="auto"/>
            <w:left w:val="none" w:sz="0" w:space="0" w:color="auto"/>
            <w:bottom w:val="none" w:sz="0" w:space="0" w:color="auto"/>
            <w:right w:val="none" w:sz="0" w:space="0" w:color="auto"/>
          </w:divBdr>
        </w:div>
        <w:div w:id="164631660">
          <w:marLeft w:val="640"/>
          <w:marRight w:val="0"/>
          <w:marTop w:val="0"/>
          <w:marBottom w:val="0"/>
          <w:divBdr>
            <w:top w:val="none" w:sz="0" w:space="0" w:color="auto"/>
            <w:left w:val="none" w:sz="0" w:space="0" w:color="auto"/>
            <w:bottom w:val="none" w:sz="0" w:space="0" w:color="auto"/>
            <w:right w:val="none" w:sz="0" w:space="0" w:color="auto"/>
          </w:divBdr>
        </w:div>
        <w:div w:id="212467780">
          <w:marLeft w:val="640"/>
          <w:marRight w:val="0"/>
          <w:marTop w:val="0"/>
          <w:marBottom w:val="0"/>
          <w:divBdr>
            <w:top w:val="none" w:sz="0" w:space="0" w:color="auto"/>
            <w:left w:val="none" w:sz="0" w:space="0" w:color="auto"/>
            <w:bottom w:val="none" w:sz="0" w:space="0" w:color="auto"/>
            <w:right w:val="none" w:sz="0" w:space="0" w:color="auto"/>
          </w:divBdr>
        </w:div>
        <w:div w:id="213398196">
          <w:marLeft w:val="640"/>
          <w:marRight w:val="0"/>
          <w:marTop w:val="0"/>
          <w:marBottom w:val="0"/>
          <w:divBdr>
            <w:top w:val="none" w:sz="0" w:space="0" w:color="auto"/>
            <w:left w:val="none" w:sz="0" w:space="0" w:color="auto"/>
            <w:bottom w:val="none" w:sz="0" w:space="0" w:color="auto"/>
            <w:right w:val="none" w:sz="0" w:space="0" w:color="auto"/>
          </w:divBdr>
        </w:div>
        <w:div w:id="338895303">
          <w:marLeft w:val="640"/>
          <w:marRight w:val="0"/>
          <w:marTop w:val="0"/>
          <w:marBottom w:val="0"/>
          <w:divBdr>
            <w:top w:val="none" w:sz="0" w:space="0" w:color="auto"/>
            <w:left w:val="none" w:sz="0" w:space="0" w:color="auto"/>
            <w:bottom w:val="none" w:sz="0" w:space="0" w:color="auto"/>
            <w:right w:val="none" w:sz="0" w:space="0" w:color="auto"/>
          </w:divBdr>
        </w:div>
        <w:div w:id="348605619">
          <w:marLeft w:val="640"/>
          <w:marRight w:val="0"/>
          <w:marTop w:val="0"/>
          <w:marBottom w:val="0"/>
          <w:divBdr>
            <w:top w:val="none" w:sz="0" w:space="0" w:color="auto"/>
            <w:left w:val="none" w:sz="0" w:space="0" w:color="auto"/>
            <w:bottom w:val="none" w:sz="0" w:space="0" w:color="auto"/>
            <w:right w:val="none" w:sz="0" w:space="0" w:color="auto"/>
          </w:divBdr>
        </w:div>
        <w:div w:id="393939790">
          <w:marLeft w:val="640"/>
          <w:marRight w:val="0"/>
          <w:marTop w:val="0"/>
          <w:marBottom w:val="0"/>
          <w:divBdr>
            <w:top w:val="none" w:sz="0" w:space="0" w:color="auto"/>
            <w:left w:val="none" w:sz="0" w:space="0" w:color="auto"/>
            <w:bottom w:val="none" w:sz="0" w:space="0" w:color="auto"/>
            <w:right w:val="none" w:sz="0" w:space="0" w:color="auto"/>
          </w:divBdr>
        </w:div>
        <w:div w:id="554658604">
          <w:marLeft w:val="640"/>
          <w:marRight w:val="0"/>
          <w:marTop w:val="0"/>
          <w:marBottom w:val="0"/>
          <w:divBdr>
            <w:top w:val="none" w:sz="0" w:space="0" w:color="auto"/>
            <w:left w:val="none" w:sz="0" w:space="0" w:color="auto"/>
            <w:bottom w:val="none" w:sz="0" w:space="0" w:color="auto"/>
            <w:right w:val="none" w:sz="0" w:space="0" w:color="auto"/>
          </w:divBdr>
        </w:div>
        <w:div w:id="742875343">
          <w:marLeft w:val="640"/>
          <w:marRight w:val="0"/>
          <w:marTop w:val="0"/>
          <w:marBottom w:val="0"/>
          <w:divBdr>
            <w:top w:val="none" w:sz="0" w:space="0" w:color="auto"/>
            <w:left w:val="none" w:sz="0" w:space="0" w:color="auto"/>
            <w:bottom w:val="none" w:sz="0" w:space="0" w:color="auto"/>
            <w:right w:val="none" w:sz="0" w:space="0" w:color="auto"/>
          </w:divBdr>
        </w:div>
        <w:div w:id="789083739">
          <w:marLeft w:val="640"/>
          <w:marRight w:val="0"/>
          <w:marTop w:val="0"/>
          <w:marBottom w:val="0"/>
          <w:divBdr>
            <w:top w:val="none" w:sz="0" w:space="0" w:color="auto"/>
            <w:left w:val="none" w:sz="0" w:space="0" w:color="auto"/>
            <w:bottom w:val="none" w:sz="0" w:space="0" w:color="auto"/>
            <w:right w:val="none" w:sz="0" w:space="0" w:color="auto"/>
          </w:divBdr>
        </w:div>
        <w:div w:id="797335370">
          <w:marLeft w:val="640"/>
          <w:marRight w:val="0"/>
          <w:marTop w:val="0"/>
          <w:marBottom w:val="0"/>
          <w:divBdr>
            <w:top w:val="none" w:sz="0" w:space="0" w:color="auto"/>
            <w:left w:val="none" w:sz="0" w:space="0" w:color="auto"/>
            <w:bottom w:val="none" w:sz="0" w:space="0" w:color="auto"/>
            <w:right w:val="none" w:sz="0" w:space="0" w:color="auto"/>
          </w:divBdr>
        </w:div>
        <w:div w:id="1064260601">
          <w:marLeft w:val="640"/>
          <w:marRight w:val="0"/>
          <w:marTop w:val="0"/>
          <w:marBottom w:val="0"/>
          <w:divBdr>
            <w:top w:val="none" w:sz="0" w:space="0" w:color="auto"/>
            <w:left w:val="none" w:sz="0" w:space="0" w:color="auto"/>
            <w:bottom w:val="none" w:sz="0" w:space="0" w:color="auto"/>
            <w:right w:val="none" w:sz="0" w:space="0" w:color="auto"/>
          </w:divBdr>
        </w:div>
        <w:div w:id="1120031380">
          <w:marLeft w:val="640"/>
          <w:marRight w:val="0"/>
          <w:marTop w:val="0"/>
          <w:marBottom w:val="0"/>
          <w:divBdr>
            <w:top w:val="none" w:sz="0" w:space="0" w:color="auto"/>
            <w:left w:val="none" w:sz="0" w:space="0" w:color="auto"/>
            <w:bottom w:val="none" w:sz="0" w:space="0" w:color="auto"/>
            <w:right w:val="none" w:sz="0" w:space="0" w:color="auto"/>
          </w:divBdr>
        </w:div>
        <w:div w:id="1353146538">
          <w:marLeft w:val="640"/>
          <w:marRight w:val="0"/>
          <w:marTop w:val="0"/>
          <w:marBottom w:val="0"/>
          <w:divBdr>
            <w:top w:val="none" w:sz="0" w:space="0" w:color="auto"/>
            <w:left w:val="none" w:sz="0" w:space="0" w:color="auto"/>
            <w:bottom w:val="none" w:sz="0" w:space="0" w:color="auto"/>
            <w:right w:val="none" w:sz="0" w:space="0" w:color="auto"/>
          </w:divBdr>
        </w:div>
      </w:divsChild>
    </w:div>
    <w:div w:id="505634577">
      <w:bodyDiv w:val="1"/>
      <w:marLeft w:val="0"/>
      <w:marRight w:val="0"/>
      <w:marTop w:val="0"/>
      <w:marBottom w:val="0"/>
      <w:divBdr>
        <w:top w:val="none" w:sz="0" w:space="0" w:color="auto"/>
        <w:left w:val="none" w:sz="0" w:space="0" w:color="auto"/>
        <w:bottom w:val="none" w:sz="0" w:space="0" w:color="auto"/>
        <w:right w:val="none" w:sz="0" w:space="0" w:color="auto"/>
      </w:divBdr>
      <w:divsChild>
        <w:div w:id="632639708">
          <w:marLeft w:val="640"/>
          <w:marRight w:val="0"/>
          <w:marTop w:val="0"/>
          <w:marBottom w:val="0"/>
          <w:divBdr>
            <w:top w:val="none" w:sz="0" w:space="0" w:color="auto"/>
            <w:left w:val="none" w:sz="0" w:space="0" w:color="auto"/>
            <w:bottom w:val="none" w:sz="0" w:space="0" w:color="auto"/>
            <w:right w:val="none" w:sz="0" w:space="0" w:color="auto"/>
          </w:divBdr>
        </w:div>
        <w:div w:id="781807726">
          <w:marLeft w:val="640"/>
          <w:marRight w:val="0"/>
          <w:marTop w:val="0"/>
          <w:marBottom w:val="0"/>
          <w:divBdr>
            <w:top w:val="none" w:sz="0" w:space="0" w:color="auto"/>
            <w:left w:val="none" w:sz="0" w:space="0" w:color="auto"/>
            <w:bottom w:val="none" w:sz="0" w:space="0" w:color="auto"/>
            <w:right w:val="none" w:sz="0" w:space="0" w:color="auto"/>
          </w:divBdr>
        </w:div>
        <w:div w:id="1120412213">
          <w:marLeft w:val="640"/>
          <w:marRight w:val="0"/>
          <w:marTop w:val="0"/>
          <w:marBottom w:val="0"/>
          <w:divBdr>
            <w:top w:val="none" w:sz="0" w:space="0" w:color="auto"/>
            <w:left w:val="none" w:sz="0" w:space="0" w:color="auto"/>
            <w:bottom w:val="none" w:sz="0" w:space="0" w:color="auto"/>
            <w:right w:val="none" w:sz="0" w:space="0" w:color="auto"/>
          </w:divBdr>
        </w:div>
        <w:div w:id="1302268993">
          <w:marLeft w:val="640"/>
          <w:marRight w:val="0"/>
          <w:marTop w:val="0"/>
          <w:marBottom w:val="0"/>
          <w:divBdr>
            <w:top w:val="none" w:sz="0" w:space="0" w:color="auto"/>
            <w:left w:val="none" w:sz="0" w:space="0" w:color="auto"/>
            <w:bottom w:val="none" w:sz="0" w:space="0" w:color="auto"/>
            <w:right w:val="none" w:sz="0" w:space="0" w:color="auto"/>
          </w:divBdr>
        </w:div>
        <w:div w:id="1471484948">
          <w:marLeft w:val="640"/>
          <w:marRight w:val="0"/>
          <w:marTop w:val="0"/>
          <w:marBottom w:val="0"/>
          <w:divBdr>
            <w:top w:val="none" w:sz="0" w:space="0" w:color="auto"/>
            <w:left w:val="none" w:sz="0" w:space="0" w:color="auto"/>
            <w:bottom w:val="none" w:sz="0" w:space="0" w:color="auto"/>
            <w:right w:val="none" w:sz="0" w:space="0" w:color="auto"/>
          </w:divBdr>
        </w:div>
      </w:divsChild>
    </w:div>
    <w:div w:id="560333150">
      <w:bodyDiv w:val="1"/>
      <w:marLeft w:val="0"/>
      <w:marRight w:val="0"/>
      <w:marTop w:val="0"/>
      <w:marBottom w:val="0"/>
      <w:divBdr>
        <w:top w:val="none" w:sz="0" w:space="0" w:color="auto"/>
        <w:left w:val="none" w:sz="0" w:space="0" w:color="auto"/>
        <w:bottom w:val="none" w:sz="0" w:space="0" w:color="auto"/>
        <w:right w:val="none" w:sz="0" w:space="0" w:color="auto"/>
      </w:divBdr>
      <w:divsChild>
        <w:div w:id="334849084">
          <w:marLeft w:val="640"/>
          <w:marRight w:val="0"/>
          <w:marTop w:val="0"/>
          <w:marBottom w:val="0"/>
          <w:divBdr>
            <w:top w:val="none" w:sz="0" w:space="0" w:color="auto"/>
            <w:left w:val="none" w:sz="0" w:space="0" w:color="auto"/>
            <w:bottom w:val="none" w:sz="0" w:space="0" w:color="auto"/>
            <w:right w:val="none" w:sz="0" w:space="0" w:color="auto"/>
          </w:divBdr>
        </w:div>
        <w:div w:id="386148779">
          <w:marLeft w:val="640"/>
          <w:marRight w:val="0"/>
          <w:marTop w:val="0"/>
          <w:marBottom w:val="0"/>
          <w:divBdr>
            <w:top w:val="none" w:sz="0" w:space="0" w:color="auto"/>
            <w:left w:val="none" w:sz="0" w:space="0" w:color="auto"/>
            <w:bottom w:val="none" w:sz="0" w:space="0" w:color="auto"/>
            <w:right w:val="none" w:sz="0" w:space="0" w:color="auto"/>
          </w:divBdr>
        </w:div>
        <w:div w:id="528690510">
          <w:marLeft w:val="640"/>
          <w:marRight w:val="0"/>
          <w:marTop w:val="0"/>
          <w:marBottom w:val="0"/>
          <w:divBdr>
            <w:top w:val="none" w:sz="0" w:space="0" w:color="auto"/>
            <w:left w:val="none" w:sz="0" w:space="0" w:color="auto"/>
            <w:bottom w:val="none" w:sz="0" w:space="0" w:color="auto"/>
            <w:right w:val="none" w:sz="0" w:space="0" w:color="auto"/>
          </w:divBdr>
        </w:div>
        <w:div w:id="602999880">
          <w:marLeft w:val="640"/>
          <w:marRight w:val="0"/>
          <w:marTop w:val="0"/>
          <w:marBottom w:val="0"/>
          <w:divBdr>
            <w:top w:val="none" w:sz="0" w:space="0" w:color="auto"/>
            <w:left w:val="none" w:sz="0" w:space="0" w:color="auto"/>
            <w:bottom w:val="none" w:sz="0" w:space="0" w:color="auto"/>
            <w:right w:val="none" w:sz="0" w:space="0" w:color="auto"/>
          </w:divBdr>
        </w:div>
        <w:div w:id="631666684">
          <w:marLeft w:val="640"/>
          <w:marRight w:val="0"/>
          <w:marTop w:val="0"/>
          <w:marBottom w:val="0"/>
          <w:divBdr>
            <w:top w:val="none" w:sz="0" w:space="0" w:color="auto"/>
            <w:left w:val="none" w:sz="0" w:space="0" w:color="auto"/>
            <w:bottom w:val="none" w:sz="0" w:space="0" w:color="auto"/>
            <w:right w:val="none" w:sz="0" w:space="0" w:color="auto"/>
          </w:divBdr>
        </w:div>
        <w:div w:id="729108387">
          <w:marLeft w:val="640"/>
          <w:marRight w:val="0"/>
          <w:marTop w:val="0"/>
          <w:marBottom w:val="0"/>
          <w:divBdr>
            <w:top w:val="none" w:sz="0" w:space="0" w:color="auto"/>
            <w:left w:val="none" w:sz="0" w:space="0" w:color="auto"/>
            <w:bottom w:val="none" w:sz="0" w:space="0" w:color="auto"/>
            <w:right w:val="none" w:sz="0" w:space="0" w:color="auto"/>
          </w:divBdr>
        </w:div>
        <w:div w:id="754281944">
          <w:marLeft w:val="640"/>
          <w:marRight w:val="0"/>
          <w:marTop w:val="0"/>
          <w:marBottom w:val="0"/>
          <w:divBdr>
            <w:top w:val="none" w:sz="0" w:space="0" w:color="auto"/>
            <w:left w:val="none" w:sz="0" w:space="0" w:color="auto"/>
            <w:bottom w:val="none" w:sz="0" w:space="0" w:color="auto"/>
            <w:right w:val="none" w:sz="0" w:space="0" w:color="auto"/>
          </w:divBdr>
        </w:div>
        <w:div w:id="908031355">
          <w:marLeft w:val="640"/>
          <w:marRight w:val="0"/>
          <w:marTop w:val="0"/>
          <w:marBottom w:val="0"/>
          <w:divBdr>
            <w:top w:val="none" w:sz="0" w:space="0" w:color="auto"/>
            <w:left w:val="none" w:sz="0" w:space="0" w:color="auto"/>
            <w:bottom w:val="none" w:sz="0" w:space="0" w:color="auto"/>
            <w:right w:val="none" w:sz="0" w:space="0" w:color="auto"/>
          </w:divBdr>
        </w:div>
        <w:div w:id="927230617">
          <w:marLeft w:val="640"/>
          <w:marRight w:val="0"/>
          <w:marTop w:val="0"/>
          <w:marBottom w:val="0"/>
          <w:divBdr>
            <w:top w:val="none" w:sz="0" w:space="0" w:color="auto"/>
            <w:left w:val="none" w:sz="0" w:space="0" w:color="auto"/>
            <w:bottom w:val="none" w:sz="0" w:space="0" w:color="auto"/>
            <w:right w:val="none" w:sz="0" w:space="0" w:color="auto"/>
          </w:divBdr>
        </w:div>
        <w:div w:id="1067344223">
          <w:marLeft w:val="640"/>
          <w:marRight w:val="0"/>
          <w:marTop w:val="0"/>
          <w:marBottom w:val="0"/>
          <w:divBdr>
            <w:top w:val="none" w:sz="0" w:space="0" w:color="auto"/>
            <w:left w:val="none" w:sz="0" w:space="0" w:color="auto"/>
            <w:bottom w:val="none" w:sz="0" w:space="0" w:color="auto"/>
            <w:right w:val="none" w:sz="0" w:space="0" w:color="auto"/>
          </w:divBdr>
        </w:div>
        <w:div w:id="1233008826">
          <w:marLeft w:val="640"/>
          <w:marRight w:val="0"/>
          <w:marTop w:val="0"/>
          <w:marBottom w:val="0"/>
          <w:divBdr>
            <w:top w:val="none" w:sz="0" w:space="0" w:color="auto"/>
            <w:left w:val="none" w:sz="0" w:space="0" w:color="auto"/>
            <w:bottom w:val="none" w:sz="0" w:space="0" w:color="auto"/>
            <w:right w:val="none" w:sz="0" w:space="0" w:color="auto"/>
          </w:divBdr>
        </w:div>
        <w:div w:id="1233589995">
          <w:marLeft w:val="640"/>
          <w:marRight w:val="0"/>
          <w:marTop w:val="0"/>
          <w:marBottom w:val="0"/>
          <w:divBdr>
            <w:top w:val="none" w:sz="0" w:space="0" w:color="auto"/>
            <w:left w:val="none" w:sz="0" w:space="0" w:color="auto"/>
            <w:bottom w:val="none" w:sz="0" w:space="0" w:color="auto"/>
            <w:right w:val="none" w:sz="0" w:space="0" w:color="auto"/>
          </w:divBdr>
        </w:div>
        <w:div w:id="1584604851">
          <w:marLeft w:val="640"/>
          <w:marRight w:val="0"/>
          <w:marTop w:val="0"/>
          <w:marBottom w:val="0"/>
          <w:divBdr>
            <w:top w:val="none" w:sz="0" w:space="0" w:color="auto"/>
            <w:left w:val="none" w:sz="0" w:space="0" w:color="auto"/>
            <w:bottom w:val="none" w:sz="0" w:space="0" w:color="auto"/>
            <w:right w:val="none" w:sz="0" w:space="0" w:color="auto"/>
          </w:divBdr>
        </w:div>
        <w:div w:id="2115322503">
          <w:marLeft w:val="640"/>
          <w:marRight w:val="0"/>
          <w:marTop w:val="0"/>
          <w:marBottom w:val="0"/>
          <w:divBdr>
            <w:top w:val="none" w:sz="0" w:space="0" w:color="auto"/>
            <w:left w:val="none" w:sz="0" w:space="0" w:color="auto"/>
            <w:bottom w:val="none" w:sz="0" w:space="0" w:color="auto"/>
            <w:right w:val="none" w:sz="0" w:space="0" w:color="auto"/>
          </w:divBdr>
        </w:div>
      </w:divsChild>
    </w:div>
    <w:div w:id="561840493">
      <w:bodyDiv w:val="1"/>
      <w:marLeft w:val="0"/>
      <w:marRight w:val="0"/>
      <w:marTop w:val="0"/>
      <w:marBottom w:val="0"/>
      <w:divBdr>
        <w:top w:val="none" w:sz="0" w:space="0" w:color="auto"/>
        <w:left w:val="none" w:sz="0" w:space="0" w:color="auto"/>
        <w:bottom w:val="none" w:sz="0" w:space="0" w:color="auto"/>
        <w:right w:val="none" w:sz="0" w:space="0" w:color="auto"/>
      </w:divBdr>
      <w:divsChild>
        <w:div w:id="88895326">
          <w:marLeft w:val="640"/>
          <w:marRight w:val="0"/>
          <w:marTop w:val="0"/>
          <w:marBottom w:val="0"/>
          <w:divBdr>
            <w:top w:val="none" w:sz="0" w:space="0" w:color="auto"/>
            <w:left w:val="none" w:sz="0" w:space="0" w:color="auto"/>
            <w:bottom w:val="none" w:sz="0" w:space="0" w:color="auto"/>
            <w:right w:val="none" w:sz="0" w:space="0" w:color="auto"/>
          </w:divBdr>
        </w:div>
        <w:div w:id="341326622">
          <w:marLeft w:val="640"/>
          <w:marRight w:val="0"/>
          <w:marTop w:val="0"/>
          <w:marBottom w:val="0"/>
          <w:divBdr>
            <w:top w:val="none" w:sz="0" w:space="0" w:color="auto"/>
            <w:left w:val="none" w:sz="0" w:space="0" w:color="auto"/>
            <w:bottom w:val="none" w:sz="0" w:space="0" w:color="auto"/>
            <w:right w:val="none" w:sz="0" w:space="0" w:color="auto"/>
          </w:divBdr>
        </w:div>
        <w:div w:id="397678647">
          <w:marLeft w:val="640"/>
          <w:marRight w:val="0"/>
          <w:marTop w:val="0"/>
          <w:marBottom w:val="0"/>
          <w:divBdr>
            <w:top w:val="none" w:sz="0" w:space="0" w:color="auto"/>
            <w:left w:val="none" w:sz="0" w:space="0" w:color="auto"/>
            <w:bottom w:val="none" w:sz="0" w:space="0" w:color="auto"/>
            <w:right w:val="none" w:sz="0" w:space="0" w:color="auto"/>
          </w:divBdr>
        </w:div>
        <w:div w:id="406152461">
          <w:marLeft w:val="640"/>
          <w:marRight w:val="0"/>
          <w:marTop w:val="0"/>
          <w:marBottom w:val="0"/>
          <w:divBdr>
            <w:top w:val="none" w:sz="0" w:space="0" w:color="auto"/>
            <w:left w:val="none" w:sz="0" w:space="0" w:color="auto"/>
            <w:bottom w:val="none" w:sz="0" w:space="0" w:color="auto"/>
            <w:right w:val="none" w:sz="0" w:space="0" w:color="auto"/>
          </w:divBdr>
        </w:div>
        <w:div w:id="602150431">
          <w:marLeft w:val="640"/>
          <w:marRight w:val="0"/>
          <w:marTop w:val="0"/>
          <w:marBottom w:val="0"/>
          <w:divBdr>
            <w:top w:val="none" w:sz="0" w:space="0" w:color="auto"/>
            <w:left w:val="none" w:sz="0" w:space="0" w:color="auto"/>
            <w:bottom w:val="none" w:sz="0" w:space="0" w:color="auto"/>
            <w:right w:val="none" w:sz="0" w:space="0" w:color="auto"/>
          </w:divBdr>
        </w:div>
        <w:div w:id="958410819">
          <w:marLeft w:val="640"/>
          <w:marRight w:val="0"/>
          <w:marTop w:val="0"/>
          <w:marBottom w:val="0"/>
          <w:divBdr>
            <w:top w:val="none" w:sz="0" w:space="0" w:color="auto"/>
            <w:left w:val="none" w:sz="0" w:space="0" w:color="auto"/>
            <w:bottom w:val="none" w:sz="0" w:space="0" w:color="auto"/>
            <w:right w:val="none" w:sz="0" w:space="0" w:color="auto"/>
          </w:divBdr>
        </w:div>
        <w:div w:id="1030883888">
          <w:marLeft w:val="640"/>
          <w:marRight w:val="0"/>
          <w:marTop w:val="0"/>
          <w:marBottom w:val="0"/>
          <w:divBdr>
            <w:top w:val="none" w:sz="0" w:space="0" w:color="auto"/>
            <w:left w:val="none" w:sz="0" w:space="0" w:color="auto"/>
            <w:bottom w:val="none" w:sz="0" w:space="0" w:color="auto"/>
            <w:right w:val="none" w:sz="0" w:space="0" w:color="auto"/>
          </w:divBdr>
        </w:div>
        <w:div w:id="1226989280">
          <w:marLeft w:val="640"/>
          <w:marRight w:val="0"/>
          <w:marTop w:val="0"/>
          <w:marBottom w:val="0"/>
          <w:divBdr>
            <w:top w:val="none" w:sz="0" w:space="0" w:color="auto"/>
            <w:left w:val="none" w:sz="0" w:space="0" w:color="auto"/>
            <w:bottom w:val="none" w:sz="0" w:space="0" w:color="auto"/>
            <w:right w:val="none" w:sz="0" w:space="0" w:color="auto"/>
          </w:divBdr>
        </w:div>
        <w:div w:id="1349603033">
          <w:marLeft w:val="640"/>
          <w:marRight w:val="0"/>
          <w:marTop w:val="0"/>
          <w:marBottom w:val="0"/>
          <w:divBdr>
            <w:top w:val="none" w:sz="0" w:space="0" w:color="auto"/>
            <w:left w:val="none" w:sz="0" w:space="0" w:color="auto"/>
            <w:bottom w:val="none" w:sz="0" w:space="0" w:color="auto"/>
            <w:right w:val="none" w:sz="0" w:space="0" w:color="auto"/>
          </w:divBdr>
        </w:div>
        <w:div w:id="1524443293">
          <w:marLeft w:val="640"/>
          <w:marRight w:val="0"/>
          <w:marTop w:val="0"/>
          <w:marBottom w:val="0"/>
          <w:divBdr>
            <w:top w:val="none" w:sz="0" w:space="0" w:color="auto"/>
            <w:left w:val="none" w:sz="0" w:space="0" w:color="auto"/>
            <w:bottom w:val="none" w:sz="0" w:space="0" w:color="auto"/>
            <w:right w:val="none" w:sz="0" w:space="0" w:color="auto"/>
          </w:divBdr>
        </w:div>
        <w:div w:id="1731878013">
          <w:marLeft w:val="640"/>
          <w:marRight w:val="0"/>
          <w:marTop w:val="0"/>
          <w:marBottom w:val="0"/>
          <w:divBdr>
            <w:top w:val="none" w:sz="0" w:space="0" w:color="auto"/>
            <w:left w:val="none" w:sz="0" w:space="0" w:color="auto"/>
            <w:bottom w:val="none" w:sz="0" w:space="0" w:color="auto"/>
            <w:right w:val="none" w:sz="0" w:space="0" w:color="auto"/>
          </w:divBdr>
        </w:div>
        <w:div w:id="1882663741">
          <w:marLeft w:val="640"/>
          <w:marRight w:val="0"/>
          <w:marTop w:val="0"/>
          <w:marBottom w:val="0"/>
          <w:divBdr>
            <w:top w:val="none" w:sz="0" w:space="0" w:color="auto"/>
            <w:left w:val="none" w:sz="0" w:space="0" w:color="auto"/>
            <w:bottom w:val="none" w:sz="0" w:space="0" w:color="auto"/>
            <w:right w:val="none" w:sz="0" w:space="0" w:color="auto"/>
          </w:divBdr>
        </w:div>
        <w:div w:id="1958902209">
          <w:marLeft w:val="640"/>
          <w:marRight w:val="0"/>
          <w:marTop w:val="0"/>
          <w:marBottom w:val="0"/>
          <w:divBdr>
            <w:top w:val="none" w:sz="0" w:space="0" w:color="auto"/>
            <w:left w:val="none" w:sz="0" w:space="0" w:color="auto"/>
            <w:bottom w:val="none" w:sz="0" w:space="0" w:color="auto"/>
            <w:right w:val="none" w:sz="0" w:space="0" w:color="auto"/>
          </w:divBdr>
        </w:div>
        <w:div w:id="2092505923">
          <w:marLeft w:val="640"/>
          <w:marRight w:val="0"/>
          <w:marTop w:val="0"/>
          <w:marBottom w:val="0"/>
          <w:divBdr>
            <w:top w:val="none" w:sz="0" w:space="0" w:color="auto"/>
            <w:left w:val="none" w:sz="0" w:space="0" w:color="auto"/>
            <w:bottom w:val="none" w:sz="0" w:space="0" w:color="auto"/>
            <w:right w:val="none" w:sz="0" w:space="0" w:color="auto"/>
          </w:divBdr>
        </w:div>
      </w:divsChild>
    </w:div>
    <w:div w:id="571431459">
      <w:bodyDiv w:val="1"/>
      <w:marLeft w:val="0"/>
      <w:marRight w:val="0"/>
      <w:marTop w:val="0"/>
      <w:marBottom w:val="0"/>
      <w:divBdr>
        <w:top w:val="none" w:sz="0" w:space="0" w:color="auto"/>
        <w:left w:val="none" w:sz="0" w:space="0" w:color="auto"/>
        <w:bottom w:val="none" w:sz="0" w:space="0" w:color="auto"/>
        <w:right w:val="none" w:sz="0" w:space="0" w:color="auto"/>
      </w:divBdr>
      <w:divsChild>
        <w:div w:id="28534925">
          <w:marLeft w:val="640"/>
          <w:marRight w:val="0"/>
          <w:marTop w:val="0"/>
          <w:marBottom w:val="0"/>
          <w:divBdr>
            <w:top w:val="none" w:sz="0" w:space="0" w:color="auto"/>
            <w:left w:val="none" w:sz="0" w:space="0" w:color="auto"/>
            <w:bottom w:val="none" w:sz="0" w:space="0" w:color="auto"/>
            <w:right w:val="none" w:sz="0" w:space="0" w:color="auto"/>
          </w:divBdr>
        </w:div>
        <w:div w:id="81726686">
          <w:marLeft w:val="640"/>
          <w:marRight w:val="0"/>
          <w:marTop w:val="0"/>
          <w:marBottom w:val="0"/>
          <w:divBdr>
            <w:top w:val="none" w:sz="0" w:space="0" w:color="auto"/>
            <w:left w:val="none" w:sz="0" w:space="0" w:color="auto"/>
            <w:bottom w:val="none" w:sz="0" w:space="0" w:color="auto"/>
            <w:right w:val="none" w:sz="0" w:space="0" w:color="auto"/>
          </w:divBdr>
        </w:div>
        <w:div w:id="256864948">
          <w:marLeft w:val="640"/>
          <w:marRight w:val="0"/>
          <w:marTop w:val="0"/>
          <w:marBottom w:val="0"/>
          <w:divBdr>
            <w:top w:val="none" w:sz="0" w:space="0" w:color="auto"/>
            <w:left w:val="none" w:sz="0" w:space="0" w:color="auto"/>
            <w:bottom w:val="none" w:sz="0" w:space="0" w:color="auto"/>
            <w:right w:val="none" w:sz="0" w:space="0" w:color="auto"/>
          </w:divBdr>
        </w:div>
        <w:div w:id="360400332">
          <w:marLeft w:val="640"/>
          <w:marRight w:val="0"/>
          <w:marTop w:val="0"/>
          <w:marBottom w:val="0"/>
          <w:divBdr>
            <w:top w:val="none" w:sz="0" w:space="0" w:color="auto"/>
            <w:left w:val="none" w:sz="0" w:space="0" w:color="auto"/>
            <w:bottom w:val="none" w:sz="0" w:space="0" w:color="auto"/>
            <w:right w:val="none" w:sz="0" w:space="0" w:color="auto"/>
          </w:divBdr>
        </w:div>
        <w:div w:id="460459999">
          <w:marLeft w:val="640"/>
          <w:marRight w:val="0"/>
          <w:marTop w:val="0"/>
          <w:marBottom w:val="0"/>
          <w:divBdr>
            <w:top w:val="none" w:sz="0" w:space="0" w:color="auto"/>
            <w:left w:val="none" w:sz="0" w:space="0" w:color="auto"/>
            <w:bottom w:val="none" w:sz="0" w:space="0" w:color="auto"/>
            <w:right w:val="none" w:sz="0" w:space="0" w:color="auto"/>
          </w:divBdr>
        </w:div>
        <w:div w:id="484976616">
          <w:marLeft w:val="640"/>
          <w:marRight w:val="0"/>
          <w:marTop w:val="0"/>
          <w:marBottom w:val="0"/>
          <w:divBdr>
            <w:top w:val="none" w:sz="0" w:space="0" w:color="auto"/>
            <w:left w:val="none" w:sz="0" w:space="0" w:color="auto"/>
            <w:bottom w:val="none" w:sz="0" w:space="0" w:color="auto"/>
            <w:right w:val="none" w:sz="0" w:space="0" w:color="auto"/>
          </w:divBdr>
        </w:div>
        <w:div w:id="600995138">
          <w:marLeft w:val="640"/>
          <w:marRight w:val="0"/>
          <w:marTop w:val="0"/>
          <w:marBottom w:val="0"/>
          <w:divBdr>
            <w:top w:val="none" w:sz="0" w:space="0" w:color="auto"/>
            <w:left w:val="none" w:sz="0" w:space="0" w:color="auto"/>
            <w:bottom w:val="none" w:sz="0" w:space="0" w:color="auto"/>
            <w:right w:val="none" w:sz="0" w:space="0" w:color="auto"/>
          </w:divBdr>
        </w:div>
        <w:div w:id="650329655">
          <w:marLeft w:val="640"/>
          <w:marRight w:val="0"/>
          <w:marTop w:val="0"/>
          <w:marBottom w:val="0"/>
          <w:divBdr>
            <w:top w:val="none" w:sz="0" w:space="0" w:color="auto"/>
            <w:left w:val="none" w:sz="0" w:space="0" w:color="auto"/>
            <w:bottom w:val="none" w:sz="0" w:space="0" w:color="auto"/>
            <w:right w:val="none" w:sz="0" w:space="0" w:color="auto"/>
          </w:divBdr>
        </w:div>
        <w:div w:id="660473942">
          <w:marLeft w:val="640"/>
          <w:marRight w:val="0"/>
          <w:marTop w:val="0"/>
          <w:marBottom w:val="0"/>
          <w:divBdr>
            <w:top w:val="none" w:sz="0" w:space="0" w:color="auto"/>
            <w:left w:val="none" w:sz="0" w:space="0" w:color="auto"/>
            <w:bottom w:val="none" w:sz="0" w:space="0" w:color="auto"/>
            <w:right w:val="none" w:sz="0" w:space="0" w:color="auto"/>
          </w:divBdr>
        </w:div>
        <w:div w:id="759717121">
          <w:marLeft w:val="640"/>
          <w:marRight w:val="0"/>
          <w:marTop w:val="0"/>
          <w:marBottom w:val="0"/>
          <w:divBdr>
            <w:top w:val="none" w:sz="0" w:space="0" w:color="auto"/>
            <w:left w:val="none" w:sz="0" w:space="0" w:color="auto"/>
            <w:bottom w:val="none" w:sz="0" w:space="0" w:color="auto"/>
            <w:right w:val="none" w:sz="0" w:space="0" w:color="auto"/>
          </w:divBdr>
        </w:div>
        <w:div w:id="819807649">
          <w:marLeft w:val="640"/>
          <w:marRight w:val="0"/>
          <w:marTop w:val="0"/>
          <w:marBottom w:val="0"/>
          <w:divBdr>
            <w:top w:val="none" w:sz="0" w:space="0" w:color="auto"/>
            <w:left w:val="none" w:sz="0" w:space="0" w:color="auto"/>
            <w:bottom w:val="none" w:sz="0" w:space="0" w:color="auto"/>
            <w:right w:val="none" w:sz="0" w:space="0" w:color="auto"/>
          </w:divBdr>
        </w:div>
        <w:div w:id="890309299">
          <w:marLeft w:val="640"/>
          <w:marRight w:val="0"/>
          <w:marTop w:val="0"/>
          <w:marBottom w:val="0"/>
          <w:divBdr>
            <w:top w:val="none" w:sz="0" w:space="0" w:color="auto"/>
            <w:left w:val="none" w:sz="0" w:space="0" w:color="auto"/>
            <w:bottom w:val="none" w:sz="0" w:space="0" w:color="auto"/>
            <w:right w:val="none" w:sz="0" w:space="0" w:color="auto"/>
          </w:divBdr>
        </w:div>
        <w:div w:id="900678427">
          <w:marLeft w:val="640"/>
          <w:marRight w:val="0"/>
          <w:marTop w:val="0"/>
          <w:marBottom w:val="0"/>
          <w:divBdr>
            <w:top w:val="none" w:sz="0" w:space="0" w:color="auto"/>
            <w:left w:val="none" w:sz="0" w:space="0" w:color="auto"/>
            <w:bottom w:val="none" w:sz="0" w:space="0" w:color="auto"/>
            <w:right w:val="none" w:sz="0" w:space="0" w:color="auto"/>
          </w:divBdr>
        </w:div>
        <w:div w:id="1065880378">
          <w:marLeft w:val="640"/>
          <w:marRight w:val="0"/>
          <w:marTop w:val="0"/>
          <w:marBottom w:val="0"/>
          <w:divBdr>
            <w:top w:val="none" w:sz="0" w:space="0" w:color="auto"/>
            <w:left w:val="none" w:sz="0" w:space="0" w:color="auto"/>
            <w:bottom w:val="none" w:sz="0" w:space="0" w:color="auto"/>
            <w:right w:val="none" w:sz="0" w:space="0" w:color="auto"/>
          </w:divBdr>
        </w:div>
        <w:div w:id="1116678602">
          <w:marLeft w:val="640"/>
          <w:marRight w:val="0"/>
          <w:marTop w:val="0"/>
          <w:marBottom w:val="0"/>
          <w:divBdr>
            <w:top w:val="none" w:sz="0" w:space="0" w:color="auto"/>
            <w:left w:val="none" w:sz="0" w:space="0" w:color="auto"/>
            <w:bottom w:val="none" w:sz="0" w:space="0" w:color="auto"/>
            <w:right w:val="none" w:sz="0" w:space="0" w:color="auto"/>
          </w:divBdr>
        </w:div>
        <w:div w:id="1161119758">
          <w:marLeft w:val="640"/>
          <w:marRight w:val="0"/>
          <w:marTop w:val="0"/>
          <w:marBottom w:val="0"/>
          <w:divBdr>
            <w:top w:val="none" w:sz="0" w:space="0" w:color="auto"/>
            <w:left w:val="none" w:sz="0" w:space="0" w:color="auto"/>
            <w:bottom w:val="none" w:sz="0" w:space="0" w:color="auto"/>
            <w:right w:val="none" w:sz="0" w:space="0" w:color="auto"/>
          </w:divBdr>
        </w:div>
        <w:div w:id="1222793265">
          <w:marLeft w:val="640"/>
          <w:marRight w:val="0"/>
          <w:marTop w:val="0"/>
          <w:marBottom w:val="0"/>
          <w:divBdr>
            <w:top w:val="none" w:sz="0" w:space="0" w:color="auto"/>
            <w:left w:val="none" w:sz="0" w:space="0" w:color="auto"/>
            <w:bottom w:val="none" w:sz="0" w:space="0" w:color="auto"/>
            <w:right w:val="none" w:sz="0" w:space="0" w:color="auto"/>
          </w:divBdr>
        </w:div>
        <w:div w:id="1444613395">
          <w:marLeft w:val="640"/>
          <w:marRight w:val="0"/>
          <w:marTop w:val="0"/>
          <w:marBottom w:val="0"/>
          <w:divBdr>
            <w:top w:val="none" w:sz="0" w:space="0" w:color="auto"/>
            <w:left w:val="none" w:sz="0" w:space="0" w:color="auto"/>
            <w:bottom w:val="none" w:sz="0" w:space="0" w:color="auto"/>
            <w:right w:val="none" w:sz="0" w:space="0" w:color="auto"/>
          </w:divBdr>
        </w:div>
        <w:div w:id="1545023536">
          <w:marLeft w:val="640"/>
          <w:marRight w:val="0"/>
          <w:marTop w:val="0"/>
          <w:marBottom w:val="0"/>
          <w:divBdr>
            <w:top w:val="none" w:sz="0" w:space="0" w:color="auto"/>
            <w:left w:val="none" w:sz="0" w:space="0" w:color="auto"/>
            <w:bottom w:val="none" w:sz="0" w:space="0" w:color="auto"/>
            <w:right w:val="none" w:sz="0" w:space="0" w:color="auto"/>
          </w:divBdr>
        </w:div>
        <w:div w:id="1577934206">
          <w:marLeft w:val="640"/>
          <w:marRight w:val="0"/>
          <w:marTop w:val="0"/>
          <w:marBottom w:val="0"/>
          <w:divBdr>
            <w:top w:val="none" w:sz="0" w:space="0" w:color="auto"/>
            <w:left w:val="none" w:sz="0" w:space="0" w:color="auto"/>
            <w:bottom w:val="none" w:sz="0" w:space="0" w:color="auto"/>
            <w:right w:val="none" w:sz="0" w:space="0" w:color="auto"/>
          </w:divBdr>
        </w:div>
        <w:div w:id="1731150137">
          <w:marLeft w:val="640"/>
          <w:marRight w:val="0"/>
          <w:marTop w:val="0"/>
          <w:marBottom w:val="0"/>
          <w:divBdr>
            <w:top w:val="none" w:sz="0" w:space="0" w:color="auto"/>
            <w:left w:val="none" w:sz="0" w:space="0" w:color="auto"/>
            <w:bottom w:val="none" w:sz="0" w:space="0" w:color="auto"/>
            <w:right w:val="none" w:sz="0" w:space="0" w:color="auto"/>
          </w:divBdr>
        </w:div>
        <w:div w:id="1897861242">
          <w:marLeft w:val="640"/>
          <w:marRight w:val="0"/>
          <w:marTop w:val="0"/>
          <w:marBottom w:val="0"/>
          <w:divBdr>
            <w:top w:val="none" w:sz="0" w:space="0" w:color="auto"/>
            <w:left w:val="none" w:sz="0" w:space="0" w:color="auto"/>
            <w:bottom w:val="none" w:sz="0" w:space="0" w:color="auto"/>
            <w:right w:val="none" w:sz="0" w:space="0" w:color="auto"/>
          </w:divBdr>
        </w:div>
        <w:div w:id="1940796800">
          <w:marLeft w:val="640"/>
          <w:marRight w:val="0"/>
          <w:marTop w:val="0"/>
          <w:marBottom w:val="0"/>
          <w:divBdr>
            <w:top w:val="none" w:sz="0" w:space="0" w:color="auto"/>
            <w:left w:val="none" w:sz="0" w:space="0" w:color="auto"/>
            <w:bottom w:val="none" w:sz="0" w:space="0" w:color="auto"/>
            <w:right w:val="none" w:sz="0" w:space="0" w:color="auto"/>
          </w:divBdr>
        </w:div>
        <w:div w:id="2111849565">
          <w:marLeft w:val="640"/>
          <w:marRight w:val="0"/>
          <w:marTop w:val="0"/>
          <w:marBottom w:val="0"/>
          <w:divBdr>
            <w:top w:val="none" w:sz="0" w:space="0" w:color="auto"/>
            <w:left w:val="none" w:sz="0" w:space="0" w:color="auto"/>
            <w:bottom w:val="none" w:sz="0" w:space="0" w:color="auto"/>
            <w:right w:val="none" w:sz="0" w:space="0" w:color="auto"/>
          </w:divBdr>
        </w:div>
        <w:div w:id="2131780349">
          <w:marLeft w:val="640"/>
          <w:marRight w:val="0"/>
          <w:marTop w:val="0"/>
          <w:marBottom w:val="0"/>
          <w:divBdr>
            <w:top w:val="none" w:sz="0" w:space="0" w:color="auto"/>
            <w:left w:val="none" w:sz="0" w:space="0" w:color="auto"/>
            <w:bottom w:val="none" w:sz="0" w:space="0" w:color="auto"/>
            <w:right w:val="none" w:sz="0" w:space="0" w:color="auto"/>
          </w:divBdr>
        </w:div>
      </w:divsChild>
    </w:div>
    <w:div w:id="583418046">
      <w:bodyDiv w:val="1"/>
      <w:marLeft w:val="0"/>
      <w:marRight w:val="0"/>
      <w:marTop w:val="0"/>
      <w:marBottom w:val="0"/>
      <w:divBdr>
        <w:top w:val="none" w:sz="0" w:space="0" w:color="auto"/>
        <w:left w:val="none" w:sz="0" w:space="0" w:color="auto"/>
        <w:bottom w:val="none" w:sz="0" w:space="0" w:color="auto"/>
        <w:right w:val="none" w:sz="0" w:space="0" w:color="auto"/>
      </w:divBdr>
      <w:divsChild>
        <w:div w:id="95368026">
          <w:marLeft w:val="640"/>
          <w:marRight w:val="0"/>
          <w:marTop w:val="0"/>
          <w:marBottom w:val="0"/>
          <w:divBdr>
            <w:top w:val="none" w:sz="0" w:space="0" w:color="auto"/>
            <w:left w:val="none" w:sz="0" w:space="0" w:color="auto"/>
            <w:bottom w:val="none" w:sz="0" w:space="0" w:color="auto"/>
            <w:right w:val="none" w:sz="0" w:space="0" w:color="auto"/>
          </w:divBdr>
        </w:div>
        <w:div w:id="113404025">
          <w:marLeft w:val="640"/>
          <w:marRight w:val="0"/>
          <w:marTop w:val="0"/>
          <w:marBottom w:val="0"/>
          <w:divBdr>
            <w:top w:val="none" w:sz="0" w:space="0" w:color="auto"/>
            <w:left w:val="none" w:sz="0" w:space="0" w:color="auto"/>
            <w:bottom w:val="none" w:sz="0" w:space="0" w:color="auto"/>
            <w:right w:val="none" w:sz="0" w:space="0" w:color="auto"/>
          </w:divBdr>
        </w:div>
        <w:div w:id="329136535">
          <w:marLeft w:val="640"/>
          <w:marRight w:val="0"/>
          <w:marTop w:val="0"/>
          <w:marBottom w:val="0"/>
          <w:divBdr>
            <w:top w:val="none" w:sz="0" w:space="0" w:color="auto"/>
            <w:left w:val="none" w:sz="0" w:space="0" w:color="auto"/>
            <w:bottom w:val="none" w:sz="0" w:space="0" w:color="auto"/>
            <w:right w:val="none" w:sz="0" w:space="0" w:color="auto"/>
          </w:divBdr>
        </w:div>
        <w:div w:id="351764324">
          <w:marLeft w:val="640"/>
          <w:marRight w:val="0"/>
          <w:marTop w:val="0"/>
          <w:marBottom w:val="0"/>
          <w:divBdr>
            <w:top w:val="none" w:sz="0" w:space="0" w:color="auto"/>
            <w:left w:val="none" w:sz="0" w:space="0" w:color="auto"/>
            <w:bottom w:val="none" w:sz="0" w:space="0" w:color="auto"/>
            <w:right w:val="none" w:sz="0" w:space="0" w:color="auto"/>
          </w:divBdr>
        </w:div>
        <w:div w:id="471169820">
          <w:marLeft w:val="640"/>
          <w:marRight w:val="0"/>
          <w:marTop w:val="0"/>
          <w:marBottom w:val="0"/>
          <w:divBdr>
            <w:top w:val="none" w:sz="0" w:space="0" w:color="auto"/>
            <w:left w:val="none" w:sz="0" w:space="0" w:color="auto"/>
            <w:bottom w:val="none" w:sz="0" w:space="0" w:color="auto"/>
            <w:right w:val="none" w:sz="0" w:space="0" w:color="auto"/>
          </w:divBdr>
        </w:div>
        <w:div w:id="486821259">
          <w:marLeft w:val="640"/>
          <w:marRight w:val="0"/>
          <w:marTop w:val="0"/>
          <w:marBottom w:val="0"/>
          <w:divBdr>
            <w:top w:val="none" w:sz="0" w:space="0" w:color="auto"/>
            <w:left w:val="none" w:sz="0" w:space="0" w:color="auto"/>
            <w:bottom w:val="none" w:sz="0" w:space="0" w:color="auto"/>
            <w:right w:val="none" w:sz="0" w:space="0" w:color="auto"/>
          </w:divBdr>
        </w:div>
        <w:div w:id="505676618">
          <w:marLeft w:val="640"/>
          <w:marRight w:val="0"/>
          <w:marTop w:val="0"/>
          <w:marBottom w:val="0"/>
          <w:divBdr>
            <w:top w:val="none" w:sz="0" w:space="0" w:color="auto"/>
            <w:left w:val="none" w:sz="0" w:space="0" w:color="auto"/>
            <w:bottom w:val="none" w:sz="0" w:space="0" w:color="auto"/>
            <w:right w:val="none" w:sz="0" w:space="0" w:color="auto"/>
          </w:divBdr>
        </w:div>
        <w:div w:id="526145147">
          <w:marLeft w:val="640"/>
          <w:marRight w:val="0"/>
          <w:marTop w:val="0"/>
          <w:marBottom w:val="0"/>
          <w:divBdr>
            <w:top w:val="none" w:sz="0" w:space="0" w:color="auto"/>
            <w:left w:val="none" w:sz="0" w:space="0" w:color="auto"/>
            <w:bottom w:val="none" w:sz="0" w:space="0" w:color="auto"/>
            <w:right w:val="none" w:sz="0" w:space="0" w:color="auto"/>
          </w:divBdr>
        </w:div>
        <w:div w:id="531650811">
          <w:marLeft w:val="640"/>
          <w:marRight w:val="0"/>
          <w:marTop w:val="0"/>
          <w:marBottom w:val="0"/>
          <w:divBdr>
            <w:top w:val="none" w:sz="0" w:space="0" w:color="auto"/>
            <w:left w:val="none" w:sz="0" w:space="0" w:color="auto"/>
            <w:bottom w:val="none" w:sz="0" w:space="0" w:color="auto"/>
            <w:right w:val="none" w:sz="0" w:space="0" w:color="auto"/>
          </w:divBdr>
        </w:div>
        <w:div w:id="553468392">
          <w:marLeft w:val="640"/>
          <w:marRight w:val="0"/>
          <w:marTop w:val="0"/>
          <w:marBottom w:val="0"/>
          <w:divBdr>
            <w:top w:val="none" w:sz="0" w:space="0" w:color="auto"/>
            <w:left w:val="none" w:sz="0" w:space="0" w:color="auto"/>
            <w:bottom w:val="none" w:sz="0" w:space="0" w:color="auto"/>
            <w:right w:val="none" w:sz="0" w:space="0" w:color="auto"/>
          </w:divBdr>
        </w:div>
        <w:div w:id="577639408">
          <w:marLeft w:val="640"/>
          <w:marRight w:val="0"/>
          <w:marTop w:val="0"/>
          <w:marBottom w:val="0"/>
          <w:divBdr>
            <w:top w:val="none" w:sz="0" w:space="0" w:color="auto"/>
            <w:left w:val="none" w:sz="0" w:space="0" w:color="auto"/>
            <w:bottom w:val="none" w:sz="0" w:space="0" w:color="auto"/>
            <w:right w:val="none" w:sz="0" w:space="0" w:color="auto"/>
          </w:divBdr>
        </w:div>
        <w:div w:id="742144011">
          <w:marLeft w:val="640"/>
          <w:marRight w:val="0"/>
          <w:marTop w:val="0"/>
          <w:marBottom w:val="0"/>
          <w:divBdr>
            <w:top w:val="none" w:sz="0" w:space="0" w:color="auto"/>
            <w:left w:val="none" w:sz="0" w:space="0" w:color="auto"/>
            <w:bottom w:val="none" w:sz="0" w:space="0" w:color="auto"/>
            <w:right w:val="none" w:sz="0" w:space="0" w:color="auto"/>
          </w:divBdr>
        </w:div>
        <w:div w:id="843516700">
          <w:marLeft w:val="640"/>
          <w:marRight w:val="0"/>
          <w:marTop w:val="0"/>
          <w:marBottom w:val="0"/>
          <w:divBdr>
            <w:top w:val="none" w:sz="0" w:space="0" w:color="auto"/>
            <w:left w:val="none" w:sz="0" w:space="0" w:color="auto"/>
            <w:bottom w:val="none" w:sz="0" w:space="0" w:color="auto"/>
            <w:right w:val="none" w:sz="0" w:space="0" w:color="auto"/>
          </w:divBdr>
        </w:div>
        <w:div w:id="868881267">
          <w:marLeft w:val="640"/>
          <w:marRight w:val="0"/>
          <w:marTop w:val="0"/>
          <w:marBottom w:val="0"/>
          <w:divBdr>
            <w:top w:val="none" w:sz="0" w:space="0" w:color="auto"/>
            <w:left w:val="none" w:sz="0" w:space="0" w:color="auto"/>
            <w:bottom w:val="none" w:sz="0" w:space="0" w:color="auto"/>
            <w:right w:val="none" w:sz="0" w:space="0" w:color="auto"/>
          </w:divBdr>
        </w:div>
        <w:div w:id="964460332">
          <w:marLeft w:val="640"/>
          <w:marRight w:val="0"/>
          <w:marTop w:val="0"/>
          <w:marBottom w:val="0"/>
          <w:divBdr>
            <w:top w:val="none" w:sz="0" w:space="0" w:color="auto"/>
            <w:left w:val="none" w:sz="0" w:space="0" w:color="auto"/>
            <w:bottom w:val="none" w:sz="0" w:space="0" w:color="auto"/>
            <w:right w:val="none" w:sz="0" w:space="0" w:color="auto"/>
          </w:divBdr>
        </w:div>
        <w:div w:id="972097970">
          <w:marLeft w:val="640"/>
          <w:marRight w:val="0"/>
          <w:marTop w:val="0"/>
          <w:marBottom w:val="0"/>
          <w:divBdr>
            <w:top w:val="none" w:sz="0" w:space="0" w:color="auto"/>
            <w:left w:val="none" w:sz="0" w:space="0" w:color="auto"/>
            <w:bottom w:val="none" w:sz="0" w:space="0" w:color="auto"/>
            <w:right w:val="none" w:sz="0" w:space="0" w:color="auto"/>
          </w:divBdr>
        </w:div>
        <w:div w:id="1279216549">
          <w:marLeft w:val="640"/>
          <w:marRight w:val="0"/>
          <w:marTop w:val="0"/>
          <w:marBottom w:val="0"/>
          <w:divBdr>
            <w:top w:val="none" w:sz="0" w:space="0" w:color="auto"/>
            <w:left w:val="none" w:sz="0" w:space="0" w:color="auto"/>
            <w:bottom w:val="none" w:sz="0" w:space="0" w:color="auto"/>
            <w:right w:val="none" w:sz="0" w:space="0" w:color="auto"/>
          </w:divBdr>
        </w:div>
        <w:div w:id="1349256260">
          <w:marLeft w:val="640"/>
          <w:marRight w:val="0"/>
          <w:marTop w:val="0"/>
          <w:marBottom w:val="0"/>
          <w:divBdr>
            <w:top w:val="none" w:sz="0" w:space="0" w:color="auto"/>
            <w:left w:val="none" w:sz="0" w:space="0" w:color="auto"/>
            <w:bottom w:val="none" w:sz="0" w:space="0" w:color="auto"/>
            <w:right w:val="none" w:sz="0" w:space="0" w:color="auto"/>
          </w:divBdr>
        </w:div>
        <w:div w:id="1415592857">
          <w:marLeft w:val="640"/>
          <w:marRight w:val="0"/>
          <w:marTop w:val="0"/>
          <w:marBottom w:val="0"/>
          <w:divBdr>
            <w:top w:val="none" w:sz="0" w:space="0" w:color="auto"/>
            <w:left w:val="none" w:sz="0" w:space="0" w:color="auto"/>
            <w:bottom w:val="none" w:sz="0" w:space="0" w:color="auto"/>
            <w:right w:val="none" w:sz="0" w:space="0" w:color="auto"/>
          </w:divBdr>
        </w:div>
        <w:div w:id="1594314635">
          <w:marLeft w:val="640"/>
          <w:marRight w:val="0"/>
          <w:marTop w:val="0"/>
          <w:marBottom w:val="0"/>
          <w:divBdr>
            <w:top w:val="none" w:sz="0" w:space="0" w:color="auto"/>
            <w:left w:val="none" w:sz="0" w:space="0" w:color="auto"/>
            <w:bottom w:val="none" w:sz="0" w:space="0" w:color="auto"/>
            <w:right w:val="none" w:sz="0" w:space="0" w:color="auto"/>
          </w:divBdr>
        </w:div>
        <w:div w:id="1730956017">
          <w:marLeft w:val="640"/>
          <w:marRight w:val="0"/>
          <w:marTop w:val="0"/>
          <w:marBottom w:val="0"/>
          <w:divBdr>
            <w:top w:val="none" w:sz="0" w:space="0" w:color="auto"/>
            <w:left w:val="none" w:sz="0" w:space="0" w:color="auto"/>
            <w:bottom w:val="none" w:sz="0" w:space="0" w:color="auto"/>
            <w:right w:val="none" w:sz="0" w:space="0" w:color="auto"/>
          </w:divBdr>
        </w:div>
        <w:div w:id="1757314491">
          <w:marLeft w:val="640"/>
          <w:marRight w:val="0"/>
          <w:marTop w:val="0"/>
          <w:marBottom w:val="0"/>
          <w:divBdr>
            <w:top w:val="none" w:sz="0" w:space="0" w:color="auto"/>
            <w:left w:val="none" w:sz="0" w:space="0" w:color="auto"/>
            <w:bottom w:val="none" w:sz="0" w:space="0" w:color="auto"/>
            <w:right w:val="none" w:sz="0" w:space="0" w:color="auto"/>
          </w:divBdr>
        </w:div>
        <w:div w:id="1912881778">
          <w:marLeft w:val="640"/>
          <w:marRight w:val="0"/>
          <w:marTop w:val="0"/>
          <w:marBottom w:val="0"/>
          <w:divBdr>
            <w:top w:val="none" w:sz="0" w:space="0" w:color="auto"/>
            <w:left w:val="none" w:sz="0" w:space="0" w:color="auto"/>
            <w:bottom w:val="none" w:sz="0" w:space="0" w:color="auto"/>
            <w:right w:val="none" w:sz="0" w:space="0" w:color="auto"/>
          </w:divBdr>
        </w:div>
        <w:div w:id="1920017273">
          <w:marLeft w:val="640"/>
          <w:marRight w:val="0"/>
          <w:marTop w:val="0"/>
          <w:marBottom w:val="0"/>
          <w:divBdr>
            <w:top w:val="none" w:sz="0" w:space="0" w:color="auto"/>
            <w:left w:val="none" w:sz="0" w:space="0" w:color="auto"/>
            <w:bottom w:val="none" w:sz="0" w:space="0" w:color="auto"/>
            <w:right w:val="none" w:sz="0" w:space="0" w:color="auto"/>
          </w:divBdr>
        </w:div>
        <w:div w:id="1922330477">
          <w:marLeft w:val="640"/>
          <w:marRight w:val="0"/>
          <w:marTop w:val="0"/>
          <w:marBottom w:val="0"/>
          <w:divBdr>
            <w:top w:val="none" w:sz="0" w:space="0" w:color="auto"/>
            <w:left w:val="none" w:sz="0" w:space="0" w:color="auto"/>
            <w:bottom w:val="none" w:sz="0" w:space="0" w:color="auto"/>
            <w:right w:val="none" w:sz="0" w:space="0" w:color="auto"/>
          </w:divBdr>
        </w:div>
        <w:div w:id="1936863610">
          <w:marLeft w:val="640"/>
          <w:marRight w:val="0"/>
          <w:marTop w:val="0"/>
          <w:marBottom w:val="0"/>
          <w:divBdr>
            <w:top w:val="none" w:sz="0" w:space="0" w:color="auto"/>
            <w:left w:val="none" w:sz="0" w:space="0" w:color="auto"/>
            <w:bottom w:val="none" w:sz="0" w:space="0" w:color="auto"/>
            <w:right w:val="none" w:sz="0" w:space="0" w:color="auto"/>
          </w:divBdr>
        </w:div>
        <w:div w:id="1938557943">
          <w:marLeft w:val="640"/>
          <w:marRight w:val="0"/>
          <w:marTop w:val="0"/>
          <w:marBottom w:val="0"/>
          <w:divBdr>
            <w:top w:val="none" w:sz="0" w:space="0" w:color="auto"/>
            <w:left w:val="none" w:sz="0" w:space="0" w:color="auto"/>
            <w:bottom w:val="none" w:sz="0" w:space="0" w:color="auto"/>
            <w:right w:val="none" w:sz="0" w:space="0" w:color="auto"/>
          </w:divBdr>
        </w:div>
        <w:div w:id="2010404506">
          <w:marLeft w:val="640"/>
          <w:marRight w:val="0"/>
          <w:marTop w:val="0"/>
          <w:marBottom w:val="0"/>
          <w:divBdr>
            <w:top w:val="none" w:sz="0" w:space="0" w:color="auto"/>
            <w:left w:val="none" w:sz="0" w:space="0" w:color="auto"/>
            <w:bottom w:val="none" w:sz="0" w:space="0" w:color="auto"/>
            <w:right w:val="none" w:sz="0" w:space="0" w:color="auto"/>
          </w:divBdr>
        </w:div>
        <w:div w:id="2080323427">
          <w:marLeft w:val="640"/>
          <w:marRight w:val="0"/>
          <w:marTop w:val="0"/>
          <w:marBottom w:val="0"/>
          <w:divBdr>
            <w:top w:val="none" w:sz="0" w:space="0" w:color="auto"/>
            <w:left w:val="none" w:sz="0" w:space="0" w:color="auto"/>
            <w:bottom w:val="none" w:sz="0" w:space="0" w:color="auto"/>
            <w:right w:val="none" w:sz="0" w:space="0" w:color="auto"/>
          </w:divBdr>
        </w:div>
      </w:divsChild>
    </w:div>
    <w:div w:id="590818549">
      <w:bodyDiv w:val="1"/>
      <w:marLeft w:val="0"/>
      <w:marRight w:val="0"/>
      <w:marTop w:val="0"/>
      <w:marBottom w:val="0"/>
      <w:divBdr>
        <w:top w:val="none" w:sz="0" w:space="0" w:color="auto"/>
        <w:left w:val="none" w:sz="0" w:space="0" w:color="auto"/>
        <w:bottom w:val="none" w:sz="0" w:space="0" w:color="auto"/>
        <w:right w:val="none" w:sz="0" w:space="0" w:color="auto"/>
      </w:divBdr>
      <w:divsChild>
        <w:div w:id="141235108">
          <w:marLeft w:val="640"/>
          <w:marRight w:val="0"/>
          <w:marTop w:val="0"/>
          <w:marBottom w:val="0"/>
          <w:divBdr>
            <w:top w:val="none" w:sz="0" w:space="0" w:color="auto"/>
            <w:left w:val="none" w:sz="0" w:space="0" w:color="auto"/>
            <w:bottom w:val="none" w:sz="0" w:space="0" w:color="auto"/>
            <w:right w:val="none" w:sz="0" w:space="0" w:color="auto"/>
          </w:divBdr>
        </w:div>
        <w:div w:id="299116830">
          <w:marLeft w:val="640"/>
          <w:marRight w:val="0"/>
          <w:marTop w:val="0"/>
          <w:marBottom w:val="0"/>
          <w:divBdr>
            <w:top w:val="none" w:sz="0" w:space="0" w:color="auto"/>
            <w:left w:val="none" w:sz="0" w:space="0" w:color="auto"/>
            <w:bottom w:val="none" w:sz="0" w:space="0" w:color="auto"/>
            <w:right w:val="none" w:sz="0" w:space="0" w:color="auto"/>
          </w:divBdr>
        </w:div>
        <w:div w:id="361326900">
          <w:marLeft w:val="640"/>
          <w:marRight w:val="0"/>
          <w:marTop w:val="0"/>
          <w:marBottom w:val="0"/>
          <w:divBdr>
            <w:top w:val="none" w:sz="0" w:space="0" w:color="auto"/>
            <w:left w:val="none" w:sz="0" w:space="0" w:color="auto"/>
            <w:bottom w:val="none" w:sz="0" w:space="0" w:color="auto"/>
            <w:right w:val="none" w:sz="0" w:space="0" w:color="auto"/>
          </w:divBdr>
        </w:div>
        <w:div w:id="448819735">
          <w:marLeft w:val="640"/>
          <w:marRight w:val="0"/>
          <w:marTop w:val="0"/>
          <w:marBottom w:val="0"/>
          <w:divBdr>
            <w:top w:val="none" w:sz="0" w:space="0" w:color="auto"/>
            <w:left w:val="none" w:sz="0" w:space="0" w:color="auto"/>
            <w:bottom w:val="none" w:sz="0" w:space="0" w:color="auto"/>
            <w:right w:val="none" w:sz="0" w:space="0" w:color="auto"/>
          </w:divBdr>
        </w:div>
        <w:div w:id="453401859">
          <w:marLeft w:val="640"/>
          <w:marRight w:val="0"/>
          <w:marTop w:val="0"/>
          <w:marBottom w:val="0"/>
          <w:divBdr>
            <w:top w:val="none" w:sz="0" w:space="0" w:color="auto"/>
            <w:left w:val="none" w:sz="0" w:space="0" w:color="auto"/>
            <w:bottom w:val="none" w:sz="0" w:space="0" w:color="auto"/>
            <w:right w:val="none" w:sz="0" w:space="0" w:color="auto"/>
          </w:divBdr>
        </w:div>
        <w:div w:id="483739762">
          <w:marLeft w:val="640"/>
          <w:marRight w:val="0"/>
          <w:marTop w:val="0"/>
          <w:marBottom w:val="0"/>
          <w:divBdr>
            <w:top w:val="none" w:sz="0" w:space="0" w:color="auto"/>
            <w:left w:val="none" w:sz="0" w:space="0" w:color="auto"/>
            <w:bottom w:val="none" w:sz="0" w:space="0" w:color="auto"/>
            <w:right w:val="none" w:sz="0" w:space="0" w:color="auto"/>
          </w:divBdr>
        </w:div>
        <w:div w:id="485440157">
          <w:marLeft w:val="640"/>
          <w:marRight w:val="0"/>
          <w:marTop w:val="0"/>
          <w:marBottom w:val="0"/>
          <w:divBdr>
            <w:top w:val="none" w:sz="0" w:space="0" w:color="auto"/>
            <w:left w:val="none" w:sz="0" w:space="0" w:color="auto"/>
            <w:bottom w:val="none" w:sz="0" w:space="0" w:color="auto"/>
            <w:right w:val="none" w:sz="0" w:space="0" w:color="auto"/>
          </w:divBdr>
        </w:div>
        <w:div w:id="572741830">
          <w:marLeft w:val="640"/>
          <w:marRight w:val="0"/>
          <w:marTop w:val="0"/>
          <w:marBottom w:val="0"/>
          <w:divBdr>
            <w:top w:val="none" w:sz="0" w:space="0" w:color="auto"/>
            <w:left w:val="none" w:sz="0" w:space="0" w:color="auto"/>
            <w:bottom w:val="none" w:sz="0" w:space="0" w:color="auto"/>
            <w:right w:val="none" w:sz="0" w:space="0" w:color="auto"/>
          </w:divBdr>
        </w:div>
        <w:div w:id="677584878">
          <w:marLeft w:val="640"/>
          <w:marRight w:val="0"/>
          <w:marTop w:val="0"/>
          <w:marBottom w:val="0"/>
          <w:divBdr>
            <w:top w:val="none" w:sz="0" w:space="0" w:color="auto"/>
            <w:left w:val="none" w:sz="0" w:space="0" w:color="auto"/>
            <w:bottom w:val="none" w:sz="0" w:space="0" w:color="auto"/>
            <w:right w:val="none" w:sz="0" w:space="0" w:color="auto"/>
          </w:divBdr>
        </w:div>
        <w:div w:id="758020442">
          <w:marLeft w:val="640"/>
          <w:marRight w:val="0"/>
          <w:marTop w:val="0"/>
          <w:marBottom w:val="0"/>
          <w:divBdr>
            <w:top w:val="none" w:sz="0" w:space="0" w:color="auto"/>
            <w:left w:val="none" w:sz="0" w:space="0" w:color="auto"/>
            <w:bottom w:val="none" w:sz="0" w:space="0" w:color="auto"/>
            <w:right w:val="none" w:sz="0" w:space="0" w:color="auto"/>
          </w:divBdr>
        </w:div>
        <w:div w:id="795441324">
          <w:marLeft w:val="640"/>
          <w:marRight w:val="0"/>
          <w:marTop w:val="0"/>
          <w:marBottom w:val="0"/>
          <w:divBdr>
            <w:top w:val="none" w:sz="0" w:space="0" w:color="auto"/>
            <w:left w:val="none" w:sz="0" w:space="0" w:color="auto"/>
            <w:bottom w:val="none" w:sz="0" w:space="0" w:color="auto"/>
            <w:right w:val="none" w:sz="0" w:space="0" w:color="auto"/>
          </w:divBdr>
        </w:div>
        <w:div w:id="871067445">
          <w:marLeft w:val="640"/>
          <w:marRight w:val="0"/>
          <w:marTop w:val="0"/>
          <w:marBottom w:val="0"/>
          <w:divBdr>
            <w:top w:val="none" w:sz="0" w:space="0" w:color="auto"/>
            <w:left w:val="none" w:sz="0" w:space="0" w:color="auto"/>
            <w:bottom w:val="none" w:sz="0" w:space="0" w:color="auto"/>
            <w:right w:val="none" w:sz="0" w:space="0" w:color="auto"/>
          </w:divBdr>
        </w:div>
        <w:div w:id="971011973">
          <w:marLeft w:val="640"/>
          <w:marRight w:val="0"/>
          <w:marTop w:val="0"/>
          <w:marBottom w:val="0"/>
          <w:divBdr>
            <w:top w:val="none" w:sz="0" w:space="0" w:color="auto"/>
            <w:left w:val="none" w:sz="0" w:space="0" w:color="auto"/>
            <w:bottom w:val="none" w:sz="0" w:space="0" w:color="auto"/>
            <w:right w:val="none" w:sz="0" w:space="0" w:color="auto"/>
          </w:divBdr>
        </w:div>
        <w:div w:id="1189832925">
          <w:marLeft w:val="640"/>
          <w:marRight w:val="0"/>
          <w:marTop w:val="0"/>
          <w:marBottom w:val="0"/>
          <w:divBdr>
            <w:top w:val="none" w:sz="0" w:space="0" w:color="auto"/>
            <w:left w:val="none" w:sz="0" w:space="0" w:color="auto"/>
            <w:bottom w:val="none" w:sz="0" w:space="0" w:color="auto"/>
            <w:right w:val="none" w:sz="0" w:space="0" w:color="auto"/>
          </w:divBdr>
        </w:div>
        <w:div w:id="1340308960">
          <w:marLeft w:val="640"/>
          <w:marRight w:val="0"/>
          <w:marTop w:val="0"/>
          <w:marBottom w:val="0"/>
          <w:divBdr>
            <w:top w:val="none" w:sz="0" w:space="0" w:color="auto"/>
            <w:left w:val="none" w:sz="0" w:space="0" w:color="auto"/>
            <w:bottom w:val="none" w:sz="0" w:space="0" w:color="auto"/>
            <w:right w:val="none" w:sz="0" w:space="0" w:color="auto"/>
          </w:divBdr>
        </w:div>
        <w:div w:id="1414283019">
          <w:marLeft w:val="640"/>
          <w:marRight w:val="0"/>
          <w:marTop w:val="0"/>
          <w:marBottom w:val="0"/>
          <w:divBdr>
            <w:top w:val="none" w:sz="0" w:space="0" w:color="auto"/>
            <w:left w:val="none" w:sz="0" w:space="0" w:color="auto"/>
            <w:bottom w:val="none" w:sz="0" w:space="0" w:color="auto"/>
            <w:right w:val="none" w:sz="0" w:space="0" w:color="auto"/>
          </w:divBdr>
        </w:div>
        <w:div w:id="1606840415">
          <w:marLeft w:val="640"/>
          <w:marRight w:val="0"/>
          <w:marTop w:val="0"/>
          <w:marBottom w:val="0"/>
          <w:divBdr>
            <w:top w:val="none" w:sz="0" w:space="0" w:color="auto"/>
            <w:left w:val="none" w:sz="0" w:space="0" w:color="auto"/>
            <w:bottom w:val="none" w:sz="0" w:space="0" w:color="auto"/>
            <w:right w:val="none" w:sz="0" w:space="0" w:color="auto"/>
          </w:divBdr>
        </w:div>
        <w:div w:id="1615090718">
          <w:marLeft w:val="640"/>
          <w:marRight w:val="0"/>
          <w:marTop w:val="0"/>
          <w:marBottom w:val="0"/>
          <w:divBdr>
            <w:top w:val="none" w:sz="0" w:space="0" w:color="auto"/>
            <w:left w:val="none" w:sz="0" w:space="0" w:color="auto"/>
            <w:bottom w:val="none" w:sz="0" w:space="0" w:color="auto"/>
            <w:right w:val="none" w:sz="0" w:space="0" w:color="auto"/>
          </w:divBdr>
        </w:div>
        <w:div w:id="1673873007">
          <w:marLeft w:val="640"/>
          <w:marRight w:val="0"/>
          <w:marTop w:val="0"/>
          <w:marBottom w:val="0"/>
          <w:divBdr>
            <w:top w:val="none" w:sz="0" w:space="0" w:color="auto"/>
            <w:left w:val="none" w:sz="0" w:space="0" w:color="auto"/>
            <w:bottom w:val="none" w:sz="0" w:space="0" w:color="auto"/>
            <w:right w:val="none" w:sz="0" w:space="0" w:color="auto"/>
          </w:divBdr>
        </w:div>
        <w:div w:id="1759280108">
          <w:marLeft w:val="640"/>
          <w:marRight w:val="0"/>
          <w:marTop w:val="0"/>
          <w:marBottom w:val="0"/>
          <w:divBdr>
            <w:top w:val="none" w:sz="0" w:space="0" w:color="auto"/>
            <w:left w:val="none" w:sz="0" w:space="0" w:color="auto"/>
            <w:bottom w:val="none" w:sz="0" w:space="0" w:color="auto"/>
            <w:right w:val="none" w:sz="0" w:space="0" w:color="auto"/>
          </w:divBdr>
        </w:div>
        <w:div w:id="1847356389">
          <w:marLeft w:val="640"/>
          <w:marRight w:val="0"/>
          <w:marTop w:val="0"/>
          <w:marBottom w:val="0"/>
          <w:divBdr>
            <w:top w:val="none" w:sz="0" w:space="0" w:color="auto"/>
            <w:left w:val="none" w:sz="0" w:space="0" w:color="auto"/>
            <w:bottom w:val="none" w:sz="0" w:space="0" w:color="auto"/>
            <w:right w:val="none" w:sz="0" w:space="0" w:color="auto"/>
          </w:divBdr>
        </w:div>
        <w:div w:id="1929385438">
          <w:marLeft w:val="640"/>
          <w:marRight w:val="0"/>
          <w:marTop w:val="0"/>
          <w:marBottom w:val="0"/>
          <w:divBdr>
            <w:top w:val="none" w:sz="0" w:space="0" w:color="auto"/>
            <w:left w:val="none" w:sz="0" w:space="0" w:color="auto"/>
            <w:bottom w:val="none" w:sz="0" w:space="0" w:color="auto"/>
            <w:right w:val="none" w:sz="0" w:space="0" w:color="auto"/>
          </w:divBdr>
        </w:div>
        <w:div w:id="1975982740">
          <w:marLeft w:val="640"/>
          <w:marRight w:val="0"/>
          <w:marTop w:val="0"/>
          <w:marBottom w:val="0"/>
          <w:divBdr>
            <w:top w:val="none" w:sz="0" w:space="0" w:color="auto"/>
            <w:left w:val="none" w:sz="0" w:space="0" w:color="auto"/>
            <w:bottom w:val="none" w:sz="0" w:space="0" w:color="auto"/>
            <w:right w:val="none" w:sz="0" w:space="0" w:color="auto"/>
          </w:divBdr>
        </w:div>
        <w:div w:id="2035643737">
          <w:marLeft w:val="640"/>
          <w:marRight w:val="0"/>
          <w:marTop w:val="0"/>
          <w:marBottom w:val="0"/>
          <w:divBdr>
            <w:top w:val="none" w:sz="0" w:space="0" w:color="auto"/>
            <w:left w:val="none" w:sz="0" w:space="0" w:color="auto"/>
            <w:bottom w:val="none" w:sz="0" w:space="0" w:color="auto"/>
            <w:right w:val="none" w:sz="0" w:space="0" w:color="auto"/>
          </w:divBdr>
        </w:div>
        <w:div w:id="2082217560">
          <w:marLeft w:val="640"/>
          <w:marRight w:val="0"/>
          <w:marTop w:val="0"/>
          <w:marBottom w:val="0"/>
          <w:divBdr>
            <w:top w:val="none" w:sz="0" w:space="0" w:color="auto"/>
            <w:left w:val="none" w:sz="0" w:space="0" w:color="auto"/>
            <w:bottom w:val="none" w:sz="0" w:space="0" w:color="auto"/>
            <w:right w:val="none" w:sz="0" w:space="0" w:color="auto"/>
          </w:divBdr>
        </w:div>
        <w:div w:id="2119789757">
          <w:marLeft w:val="640"/>
          <w:marRight w:val="0"/>
          <w:marTop w:val="0"/>
          <w:marBottom w:val="0"/>
          <w:divBdr>
            <w:top w:val="none" w:sz="0" w:space="0" w:color="auto"/>
            <w:left w:val="none" w:sz="0" w:space="0" w:color="auto"/>
            <w:bottom w:val="none" w:sz="0" w:space="0" w:color="auto"/>
            <w:right w:val="none" w:sz="0" w:space="0" w:color="auto"/>
          </w:divBdr>
        </w:div>
      </w:divsChild>
    </w:div>
    <w:div w:id="618991900">
      <w:bodyDiv w:val="1"/>
      <w:marLeft w:val="0"/>
      <w:marRight w:val="0"/>
      <w:marTop w:val="0"/>
      <w:marBottom w:val="0"/>
      <w:divBdr>
        <w:top w:val="none" w:sz="0" w:space="0" w:color="auto"/>
        <w:left w:val="none" w:sz="0" w:space="0" w:color="auto"/>
        <w:bottom w:val="none" w:sz="0" w:space="0" w:color="auto"/>
        <w:right w:val="none" w:sz="0" w:space="0" w:color="auto"/>
      </w:divBdr>
      <w:divsChild>
        <w:div w:id="72968451">
          <w:marLeft w:val="640"/>
          <w:marRight w:val="0"/>
          <w:marTop w:val="0"/>
          <w:marBottom w:val="0"/>
          <w:divBdr>
            <w:top w:val="none" w:sz="0" w:space="0" w:color="auto"/>
            <w:left w:val="none" w:sz="0" w:space="0" w:color="auto"/>
            <w:bottom w:val="none" w:sz="0" w:space="0" w:color="auto"/>
            <w:right w:val="none" w:sz="0" w:space="0" w:color="auto"/>
          </w:divBdr>
        </w:div>
        <w:div w:id="340744031">
          <w:marLeft w:val="640"/>
          <w:marRight w:val="0"/>
          <w:marTop w:val="0"/>
          <w:marBottom w:val="0"/>
          <w:divBdr>
            <w:top w:val="none" w:sz="0" w:space="0" w:color="auto"/>
            <w:left w:val="none" w:sz="0" w:space="0" w:color="auto"/>
            <w:bottom w:val="none" w:sz="0" w:space="0" w:color="auto"/>
            <w:right w:val="none" w:sz="0" w:space="0" w:color="auto"/>
          </w:divBdr>
        </w:div>
        <w:div w:id="633675548">
          <w:marLeft w:val="640"/>
          <w:marRight w:val="0"/>
          <w:marTop w:val="0"/>
          <w:marBottom w:val="0"/>
          <w:divBdr>
            <w:top w:val="none" w:sz="0" w:space="0" w:color="auto"/>
            <w:left w:val="none" w:sz="0" w:space="0" w:color="auto"/>
            <w:bottom w:val="none" w:sz="0" w:space="0" w:color="auto"/>
            <w:right w:val="none" w:sz="0" w:space="0" w:color="auto"/>
          </w:divBdr>
        </w:div>
        <w:div w:id="710031357">
          <w:marLeft w:val="640"/>
          <w:marRight w:val="0"/>
          <w:marTop w:val="0"/>
          <w:marBottom w:val="0"/>
          <w:divBdr>
            <w:top w:val="none" w:sz="0" w:space="0" w:color="auto"/>
            <w:left w:val="none" w:sz="0" w:space="0" w:color="auto"/>
            <w:bottom w:val="none" w:sz="0" w:space="0" w:color="auto"/>
            <w:right w:val="none" w:sz="0" w:space="0" w:color="auto"/>
          </w:divBdr>
        </w:div>
        <w:div w:id="731660993">
          <w:marLeft w:val="640"/>
          <w:marRight w:val="0"/>
          <w:marTop w:val="0"/>
          <w:marBottom w:val="0"/>
          <w:divBdr>
            <w:top w:val="none" w:sz="0" w:space="0" w:color="auto"/>
            <w:left w:val="none" w:sz="0" w:space="0" w:color="auto"/>
            <w:bottom w:val="none" w:sz="0" w:space="0" w:color="auto"/>
            <w:right w:val="none" w:sz="0" w:space="0" w:color="auto"/>
          </w:divBdr>
        </w:div>
        <w:div w:id="1054738351">
          <w:marLeft w:val="640"/>
          <w:marRight w:val="0"/>
          <w:marTop w:val="0"/>
          <w:marBottom w:val="0"/>
          <w:divBdr>
            <w:top w:val="none" w:sz="0" w:space="0" w:color="auto"/>
            <w:left w:val="none" w:sz="0" w:space="0" w:color="auto"/>
            <w:bottom w:val="none" w:sz="0" w:space="0" w:color="auto"/>
            <w:right w:val="none" w:sz="0" w:space="0" w:color="auto"/>
          </w:divBdr>
        </w:div>
        <w:div w:id="1259017881">
          <w:marLeft w:val="640"/>
          <w:marRight w:val="0"/>
          <w:marTop w:val="0"/>
          <w:marBottom w:val="0"/>
          <w:divBdr>
            <w:top w:val="none" w:sz="0" w:space="0" w:color="auto"/>
            <w:left w:val="none" w:sz="0" w:space="0" w:color="auto"/>
            <w:bottom w:val="none" w:sz="0" w:space="0" w:color="auto"/>
            <w:right w:val="none" w:sz="0" w:space="0" w:color="auto"/>
          </w:divBdr>
        </w:div>
        <w:div w:id="1301108603">
          <w:marLeft w:val="640"/>
          <w:marRight w:val="0"/>
          <w:marTop w:val="0"/>
          <w:marBottom w:val="0"/>
          <w:divBdr>
            <w:top w:val="none" w:sz="0" w:space="0" w:color="auto"/>
            <w:left w:val="none" w:sz="0" w:space="0" w:color="auto"/>
            <w:bottom w:val="none" w:sz="0" w:space="0" w:color="auto"/>
            <w:right w:val="none" w:sz="0" w:space="0" w:color="auto"/>
          </w:divBdr>
        </w:div>
        <w:div w:id="1804811870">
          <w:marLeft w:val="640"/>
          <w:marRight w:val="0"/>
          <w:marTop w:val="0"/>
          <w:marBottom w:val="0"/>
          <w:divBdr>
            <w:top w:val="none" w:sz="0" w:space="0" w:color="auto"/>
            <w:left w:val="none" w:sz="0" w:space="0" w:color="auto"/>
            <w:bottom w:val="none" w:sz="0" w:space="0" w:color="auto"/>
            <w:right w:val="none" w:sz="0" w:space="0" w:color="auto"/>
          </w:divBdr>
        </w:div>
        <w:div w:id="1811703396">
          <w:marLeft w:val="640"/>
          <w:marRight w:val="0"/>
          <w:marTop w:val="0"/>
          <w:marBottom w:val="0"/>
          <w:divBdr>
            <w:top w:val="none" w:sz="0" w:space="0" w:color="auto"/>
            <w:left w:val="none" w:sz="0" w:space="0" w:color="auto"/>
            <w:bottom w:val="none" w:sz="0" w:space="0" w:color="auto"/>
            <w:right w:val="none" w:sz="0" w:space="0" w:color="auto"/>
          </w:divBdr>
        </w:div>
        <w:div w:id="1845515801">
          <w:marLeft w:val="640"/>
          <w:marRight w:val="0"/>
          <w:marTop w:val="0"/>
          <w:marBottom w:val="0"/>
          <w:divBdr>
            <w:top w:val="none" w:sz="0" w:space="0" w:color="auto"/>
            <w:left w:val="none" w:sz="0" w:space="0" w:color="auto"/>
            <w:bottom w:val="none" w:sz="0" w:space="0" w:color="auto"/>
            <w:right w:val="none" w:sz="0" w:space="0" w:color="auto"/>
          </w:divBdr>
        </w:div>
        <w:div w:id="2025326098">
          <w:marLeft w:val="640"/>
          <w:marRight w:val="0"/>
          <w:marTop w:val="0"/>
          <w:marBottom w:val="0"/>
          <w:divBdr>
            <w:top w:val="none" w:sz="0" w:space="0" w:color="auto"/>
            <w:left w:val="none" w:sz="0" w:space="0" w:color="auto"/>
            <w:bottom w:val="none" w:sz="0" w:space="0" w:color="auto"/>
            <w:right w:val="none" w:sz="0" w:space="0" w:color="auto"/>
          </w:divBdr>
        </w:div>
        <w:div w:id="2031492328">
          <w:marLeft w:val="640"/>
          <w:marRight w:val="0"/>
          <w:marTop w:val="0"/>
          <w:marBottom w:val="0"/>
          <w:divBdr>
            <w:top w:val="none" w:sz="0" w:space="0" w:color="auto"/>
            <w:left w:val="none" w:sz="0" w:space="0" w:color="auto"/>
            <w:bottom w:val="none" w:sz="0" w:space="0" w:color="auto"/>
            <w:right w:val="none" w:sz="0" w:space="0" w:color="auto"/>
          </w:divBdr>
        </w:div>
        <w:div w:id="2081053989">
          <w:marLeft w:val="640"/>
          <w:marRight w:val="0"/>
          <w:marTop w:val="0"/>
          <w:marBottom w:val="0"/>
          <w:divBdr>
            <w:top w:val="none" w:sz="0" w:space="0" w:color="auto"/>
            <w:left w:val="none" w:sz="0" w:space="0" w:color="auto"/>
            <w:bottom w:val="none" w:sz="0" w:space="0" w:color="auto"/>
            <w:right w:val="none" w:sz="0" w:space="0" w:color="auto"/>
          </w:divBdr>
        </w:div>
        <w:div w:id="2119255397">
          <w:marLeft w:val="640"/>
          <w:marRight w:val="0"/>
          <w:marTop w:val="0"/>
          <w:marBottom w:val="0"/>
          <w:divBdr>
            <w:top w:val="none" w:sz="0" w:space="0" w:color="auto"/>
            <w:left w:val="none" w:sz="0" w:space="0" w:color="auto"/>
            <w:bottom w:val="none" w:sz="0" w:space="0" w:color="auto"/>
            <w:right w:val="none" w:sz="0" w:space="0" w:color="auto"/>
          </w:divBdr>
        </w:div>
      </w:divsChild>
    </w:div>
    <w:div w:id="634288393">
      <w:bodyDiv w:val="1"/>
      <w:marLeft w:val="0"/>
      <w:marRight w:val="0"/>
      <w:marTop w:val="0"/>
      <w:marBottom w:val="0"/>
      <w:divBdr>
        <w:top w:val="none" w:sz="0" w:space="0" w:color="auto"/>
        <w:left w:val="none" w:sz="0" w:space="0" w:color="auto"/>
        <w:bottom w:val="none" w:sz="0" w:space="0" w:color="auto"/>
        <w:right w:val="none" w:sz="0" w:space="0" w:color="auto"/>
      </w:divBdr>
      <w:divsChild>
        <w:div w:id="36514976">
          <w:marLeft w:val="640"/>
          <w:marRight w:val="0"/>
          <w:marTop w:val="0"/>
          <w:marBottom w:val="0"/>
          <w:divBdr>
            <w:top w:val="none" w:sz="0" w:space="0" w:color="auto"/>
            <w:left w:val="none" w:sz="0" w:space="0" w:color="auto"/>
            <w:bottom w:val="none" w:sz="0" w:space="0" w:color="auto"/>
            <w:right w:val="none" w:sz="0" w:space="0" w:color="auto"/>
          </w:divBdr>
        </w:div>
        <w:div w:id="137965320">
          <w:marLeft w:val="640"/>
          <w:marRight w:val="0"/>
          <w:marTop w:val="0"/>
          <w:marBottom w:val="0"/>
          <w:divBdr>
            <w:top w:val="none" w:sz="0" w:space="0" w:color="auto"/>
            <w:left w:val="none" w:sz="0" w:space="0" w:color="auto"/>
            <w:bottom w:val="none" w:sz="0" w:space="0" w:color="auto"/>
            <w:right w:val="none" w:sz="0" w:space="0" w:color="auto"/>
          </w:divBdr>
        </w:div>
        <w:div w:id="137965828">
          <w:marLeft w:val="640"/>
          <w:marRight w:val="0"/>
          <w:marTop w:val="0"/>
          <w:marBottom w:val="0"/>
          <w:divBdr>
            <w:top w:val="none" w:sz="0" w:space="0" w:color="auto"/>
            <w:left w:val="none" w:sz="0" w:space="0" w:color="auto"/>
            <w:bottom w:val="none" w:sz="0" w:space="0" w:color="auto"/>
            <w:right w:val="none" w:sz="0" w:space="0" w:color="auto"/>
          </w:divBdr>
        </w:div>
        <w:div w:id="175923324">
          <w:marLeft w:val="640"/>
          <w:marRight w:val="0"/>
          <w:marTop w:val="0"/>
          <w:marBottom w:val="0"/>
          <w:divBdr>
            <w:top w:val="none" w:sz="0" w:space="0" w:color="auto"/>
            <w:left w:val="none" w:sz="0" w:space="0" w:color="auto"/>
            <w:bottom w:val="none" w:sz="0" w:space="0" w:color="auto"/>
            <w:right w:val="none" w:sz="0" w:space="0" w:color="auto"/>
          </w:divBdr>
        </w:div>
        <w:div w:id="237909303">
          <w:marLeft w:val="640"/>
          <w:marRight w:val="0"/>
          <w:marTop w:val="0"/>
          <w:marBottom w:val="0"/>
          <w:divBdr>
            <w:top w:val="none" w:sz="0" w:space="0" w:color="auto"/>
            <w:left w:val="none" w:sz="0" w:space="0" w:color="auto"/>
            <w:bottom w:val="none" w:sz="0" w:space="0" w:color="auto"/>
            <w:right w:val="none" w:sz="0" w:space="0" w:color="auto"/>
          </w:divBdr>
        </w:div>
        <w:div w:id="446117625">
          <w:marLeft w:val="640"/>
          <w:marRight w:val="0"/>
          <w:marTop w:val="0"/>
          <w:marBottom w:val="0"/>
          <w:divBdr>
            <w:top w:val="none" w:sz="0" w:space="0" w:color="auto"/>
            <w:left w:val="none" w:sz="0" w:space="0" w:color="auto"/>
            <w:bottom w:val="none" w:sz="0" w:space="0" w:color="auto"/>
            <w:right w:val="none" w:sz="0" w:space="0" w:color="auto"/>
          </w:divBdr>
        </w:div>
        <w:div w:id="524710558">
          <w:marLeft w:val="640"/>
          <w:marRight w:val="0"/>
          <w:marTop w:val="0"/>
          <w:marBottom w:val="0"/>
          <w:divBdr>
            <w:top w:val="none" w:sz="0" w:space="0" w:color="auto"/>
            <w:left w:val="none" w:sz="0" w:space="0" w:color="auto"/>
            <w:bottom w:val="none" w:sz="0" w:space="0" w:color="auto"/>
            <w:right w:val="none" w:sz="0" w:space="0" w:color="auto"/>
          </w:divBdr>
        </w:div>
        <w:div w:id="563759053">
          <w:marLeft w:val="640"/>
          <w:marRight w:val="0"/>
          <w:marTop w:val="0"/>
          <w:marBottom w:val="0"/>
          <w:divBdr>
            <w:top w:val="none" w:sz="0" w:space="0" w:color="auto"/>
            <w:left w:val="none" w:sz="0" w:space="0" w:color="auto"/>
            <w:bottom w:val="none" w:sz="0" w:space="0" w:color="auto"/>
            <w:right w:val="none" w:sz="0" w:space="0" w:color="auto"/>
          </w:divBdr>
        </w:div>
        <w:div w:id="609433263">
          <w:marLeft w:val="640"/>
          <w:marRight w:val="0"/>
          <w:marTop w:val="0"/>
          <w:marBottom w:val="0"/>
          <w:divBdr>
            <w:top w:val="none" w:sz="0" w:space="0" w:color="auto"/>
            <w:left w:val="none" w:sz="0" w:space="0" w:color="auto"/>
            <w:bottom w:val="none" w:sz="0" w:space="0" w:color="auto"/>
            <w:right w:val="none" w:sz="0" w:space="0" w:color="auto"/>
          </w:divBdr>
        </w:div>
        <w:div w:id="742533584">
          <w:marLeft w:val="640"/>
          <w:marRight w:val="0"/>
          <w:marTop w:val="0"/>
          <w:marBottom w:val="0"/>
          <w:divBdr>
            <w:top w:val="none" w:sz="0" w:space="0" w:color="auto"/>
            <w:left w:val="none" w:sz="0" w:space="0" w:color="auto"/>
            <w:bottom w:val="none" w:sz="0" w:space="0" w:color="auto"/>
            <w:right w:val="none" w:sz="0" w:space="0" w:color="auto"/>
          </w:divBdr>
        </w:div>
        <w:div w:id="744181886">
          <w:marLeft w:val="640"/>
          <w:marRight w:val="0"/>
          <w:marTop w:val="0"/>
          <w:marBottom w:val="0"/>
          <w:divBdr>
            <w:top w:val="none" w:sz="0" w:space="0" w:color="auto"/>
            <w:left w:val="none" w:sz="0" w:space="0" w:color="auto"/>
            <w:bottom w:val="none" w:sz="0" w:space="0" w:color="auto"/>
            <w:right w:val="none" w:sz="0" w:space="0" w:color="auto"/>
          </w:divBdr>
        </w:div>
        <w:div w:id="780956300">
          <w:marLeft w:val="640"/>
          <w:marRight w:val="0"/>
          <w:marTop w:val="0"/>
          <w:marBottom w:val="0"/>
          <w:divBdr>
            <w:top w:val="none" w:sz="0" w:space="0" w:color="auto"/>
            <w:left w:val="none" w:sz="0" w:space="0" w:color="auto"/>
            <w:bottom w:val="none" w:sz="0" w:space="0" w:color="auto"/>
            <w:right w:val="none" w:sz="0" w:space="0" w:color="auto"/>
          </w:divBdr>
        </w:div>
        <w:div w:id="781850732">
          <w:marLeft w:val="640"/>
          <w:marRight w:val="0"/>
          <w:marTop w:val="0"/>
          <w:marBottom w:val="0"/>
          <w:divBdr>
            <w:top w:val="none" w:sz="0" w:space="0" w:color="auto"/>
            <w:left w:val="none" w:sz="0" w:space="0" w:color="auto"/>
            <w:bottom w:val="none" w:sz="0" w:space="0" w:color="auto"/>
            <w:right w:val="none" w:sz="0" w:space="0" w:color="auto"/>
          </w:divBdr>
        </w:div>
        <w:div w:id="795758822">
          <w:marLeft w:val="640"/>
          <w:marRight w:val="0"/>
          <w:marTop w:val="0"/>
          <w:marBottom w:val="0"/>
          <w:divBdr>
            <w:top w:val="none" w:sz="0" w:space="0" w:color="auto"/>
            <w:left w:val="none" w:sz="0" w:space="0" w:color="auto"/>
            <w:bottom w:val="none" w:sz="0" w:space="0" w:color="auto"/>
            <w:right w:val="none" w:sz="0" w:space="0" w:color="auto"/>
          </w:divBdr>
        </w:div>
        <w:div w:id="963735794">
          <w:marLeft w:val="640"/>
          <w:marRight w:val="0"/>
          <w:marTop w:val="0"/>
          <w:marBottom w:val="0"/>
          <w:divBdr>
            <w:top w:val="none" w:sz="0" w:space="0" w:color="auto"/>
            <w:left w:val="none" w:sz="0" w:space="0" w:color="auto"/>
            <w:bottom w:val="none" w:sz="0" w:space="0" w:color="auto"/>
            <w:right w:val="none" w:sz="0" w:space="0" w:color="auto"/>
          </w:divBdr>
        </w:div>
        <w:div w:id="968055135">
          <w:marLeft w:val="640"/>
          <w:marRight w:val="0"/>
          <w:marTop w:val="0"/>
          <w:marBottom w:val="0"/>
          <w:divBdr>
            <w:top w:val="none" w:sz="0" w:space="0" w:color="auto"/>
            <w:left w:val="none" w:sz="0" w:space="0" w:color="auto"/>
            <w:bottom w:val="none" w:sz="0" w:space="0" w:color="auto"/>
            <w:right w:val="none" w:sz="0" w:space="0" w:color="auto"/>
          </w:divBdr>
        </w:div>
        <w:div w:id="1228497801">
          <w:marLeft w:val="640"/>
          <w:marRight w:val="0"/>
          <w:marTop w:val="0"/>
          <w:marBottom w:val="0"/>
          <w:divBdr>
            <w:top w:val="none" w:sz="0" w:space="0" w:color="auto"/>
            <w:left w:val="none" w:sz="0" w:space="0" w:color="auto"/>
            <w:bottom w:val="none" w:sz="0" w:space="0" w:color="auto"/>
            <w:right w:val="none" w:sz="0" w:space="0" w:color="auto"/>
          </w:divBdr>
        </w:div>
        <w:div w:id="1290672769">
          <w:marLeft w:val="640"/>
          <w:marRight w:val="0"/>
          <w:marTop w:val="0"/>
          <w:marBottom w:val="0"/>
          <w:divBdr>
            <w:top w:val="none" w:sz="0" w:space="0" w:color="auto"/>
            <w:left w:val="none" w:sz="0" w:space="0" w:color="auto"/>
            <w:bottom w:val="none" w:sz="0" w:space="0" w:color="auto"/>
            <w:right w:val="none" w:sz="0" w:space="0" w:color="auto"/>
          </w:divBdr>
        </w:div>
        <w:div w:id="1483039280">
          <w:marLeft w:val="640"/>
          <w:marRight w:val="0"/>
          <w:marTop w:val="0"/>
          <w:marBottom w:val="0"/>
          <w:divBdr>
            <w:top w:val="none" w:sz="0" w:space="0" w:color="auto"/>
            <w:left w:val="none" w:sz="0" w:space="0" w:color="auto"/>
            <w:bottom w:val="none" w:sz="0" w:space="0" w:color="auto"/>
            <w:right w:val="none" w:sz="0" w:space="0" w:color="auto"/>
          </w:divBdr>
        </w:div>
        <w:div w:id="1547257199">
          <w:marLeft w:val="640"/>
          <w:marRight w:val="0"/>
          <w:marTop w:val="0"/>
          <w:marBottom w:val="0"/>
          <w:divBdr>
            <w:top w:val="none" w:sz="0" w:space="0" w:color="auto"/>
            <w:left w:val="none" w:sz="0" w:space="0" w:color="auto"/>
            <w:bottom w:val="none" w:sz="0" w:space="0" w:color="auto"/>
            <w:right w:val="none" w:sz="0" w:space="0" w:color="auto"/>
          </w:divBdr>
        </w:div>
        <w:div w:id="1549030545">
          <w:marLeft w:val="640"/>
          <w:marRight w:val="0"/>
          <w:marTop w:val="0"/>
          <w:marBottom w:val="0"/>
          <w:divBdr>
            <w:top w:val="none" w:sz="0" w:space="0" w:color="auto"/>
            <w:left w:val="none" w:sz="0" w:space="0" w:color="auto"/>
            <w:bottom w:val="none" w:sz="0" w:space="0" w:color="auto"/>
            <w:right w:val="none" w:sz="0" w:space="0" w:color="auto"/>
          </w:divBdr>
        </w:div>
        <w:div w:id="1596786966">
          <w:marLeft w:val="640"/>
          <w:marRight w:val="0"/>
          <w:marTop w:val="0"/>
          <w:marBottom w:val="0"/>
          <w:divBdr>
            <w:top w:val="none" w:sz="0" w:space="0" w:color="auto"/>
            <w:left w:val="none" w:sz="0" w:space="0" w:color="auto"/>
            <w:bottom w:val="none" w:sz="0" w:space="0" w:color="auto"/>
            <w:right w:val="none" w:sz="0" w:space="0" w:color="auto"/>
          </w:divBdr>
        </w:div>
        <w:div w:id="1747804092">
          <w:marLeft w:val="640"/>
          <w:marRight w:val="0"/>
          <w:marTop w:val="0"/>
          <w:marBottom w:val="0"/>
          <w:divBdr>
            <w:top w:val="none" w:sz="0" w:space="0" w:color="auto"/>
            <w:left w:val="none" w:sz="0" w:space="0" w:color="auto"/>
            <w:bottom w:val="none" w:sz="0" w:space="0" w:color="auto"/>
            <w:right w:val="none" w:sz="0" w:space="0" w:color="auto"/>
          </w:divBdr>
        </w:div>
        <w:div w:id="1914192595">
          <w:marLeft w:val="640"/>
          <w:marRight w:val="0"/>
          <w:marTop w:val="0"/>
          <w:marBottom w:val="0"/>
          <w:divBdr>
            <w:top w:val="none" w:sz="0" w:space="0" w:color="auto"/>
            <w:left w:val="none" w:sz="0" w:space="0" w:color="auto"/>
            <w:bottom w:val="none" w:sz="0" w:space="0" w:color="auto"/>
            <w:right w:val="none" w:sz="0" w:space="0" w:color="auto"/>
          </w:divBdr>
        </w:div>
        <w:div w:id="2143497550">
          <w:marLeft w:val="640"/>
          <w:marRight w:val="0"/>
          <w:marTop w:val="0"/>
          <w:marBottom w:val="0"/>
          <w:divBdr>
            <w:top w:val="none" w:sz="0" w:space="0" w:color="auto"/>
            <w:left w:val="none" w:sz="0" w:space="0" w:color="auto"/>
            <w:bottom w:val="none" w:sz="0" w:space="0" w:color="auto"/>
            <w:right w:val="none" w:sz="0" w:space="0" w:color="auto"/>
          </w:divBdr>
        </w:div>
      </w:divsChild>
    </w:div>
    <w:div w:id="682125143">
      <w:bodyDiv w:val="1"/>
      <w:marLeft w:val="0"/>
      <w:marRight w:val="0"/>
      <w:marTop w:val="0"/>
      <w:marBottom w:val="0"/>
      <w:divBdr>
        <w:top w:val="none" w:sz="0" w:space="0" w:color="auto"/>
        <w:left w:val="none" w:sz="0" w:space="0" w:color="auto"/>
        <w:bottom w:val="none" w:sz="0" w:space="0" w:color="auto"/>
        <w:right w:val="none" w:sz="0" w:space="0" w:color="auto"/>
      </w:divBdr>
    </w:div>
    <w:div w:id="682393129">
      <w:bodyDiv w:val="1"/>
      <w:marLeft w:val="0"/>
      <w:marRight w:val="0"/>
      <w:marTop w:val="0"/>
      <w:marBottom w:val="0"/>
      <w:divBdr>
        <w:top w:val="none" w:sz="0" w:space="0" w:color="auto"/>
        <w:left w:val="none" w:sz="0" w:space="0" w:color="auto"/>
        <w:bottom w:val="none" w:sz="0" w:space="0" w:color="auto"/>
        <w:right w:val="none" w:sz="0" w:space="0" w:color="auto"/>
      </w:divBdr>
      <w:divsChild>
        <w:div w:id="34543241">
          <w:marLeft w:val="640"/>
          <w:marRight w:val="0"/>
          <w:marTop w:val="0"/>
          <w:marBottom w:val="0"/>
          <w:divBdr>
            <w:top w:val="none" w:sz="0" w:space="0" w:color="auto"/>
            <w:left w:val="none" w:sz="0" w:space="0" w:color="auto"/>
            <w:bottom w:val="none" w:sz="0" w:space="0" w:color="auto"/>
            <w:right w:val="none" w:sz="0" w:space="0" w:color="auto"/>
          </w:divBdr>
        </w:div>
        <w:div w:id="64689584">
          <w:marLeft w:val="640"/>
          <w:marRight w:val="0"/>
          <w:marTop w:val="0"/>
          <w:marBottom w:val="0"/>
          <w:divBdr>
            <w:top w:val="none" w:sz="0" w:space="0" w:color="auto"/>
            <w:left w:val="none" w:sz="0" w:space="0" w:color="auto"/>
            <w:bottom w:val="none" w:sz="0" w:space="0" w:color="auto"/>
            <w:right w:val="none" w:sz="0" w:space="0" w:color="auto"/>
          </w:divBdr>
        </w:div>
        <w:div w:id="87431359">
          <w:marLeft w:val="640"/>
          <w:marRight w:val="0"/>
          <w:marTop w:val="0"/>
          <w:marBottom w:val="0"/>
          <w:divBdr>
            <w:top w:val="none" w:sz="0" w:space="0" w:color="auto"/>
            <w:left w:val="none" w:sz="0" w:space="0" w:color="auto"/>
            <w:bottom w:val="none" w:sz="0" w:space="0" w:color="auto"/>
            <w:right w:val="none" w:sz="0" w:space="0" w:color="auto"/>
          </w:divBdr>
        </w:div>
        <w:div w:id="164131333">
          <w:marLeft w:val="640"/>
          <w:marRight w:val="0"/>
          <w:marTop w:val="0"/>
          <w:marBottom w:val="0"/>
          <w:divBdr>
            <w:top w:val="none" w:sz="0" w:space="0" w:color="auto"/>
            <w:left w:val="none" w:sz="0" w:space="0" w:color="auto"/>
            <w:bottom w:val="none" w:sz="0" w:space="0" w:color="auto"/>
            <w:right w:val="none" w:sz="0" w:space="0" w:color="auto"/>
          </w:divBdr>
        </w:div>
        <w:div w:id="216406197">
          <w:marLeft w:val="640"/>
          <w:marRight w:val="0"/>
          <w:marTop w:val="0"/>
          <w:marBottom w:val="0"/>
          <w:divBdr>
            <w:top w:val="none" w:sz="0" w:space="0" w:color="auto"/>
            <w:left w:val="none" w:sz="0" w:space="0" w:color="auto"/>
            <w:bottom w:val="none" w:sz="0" w:space="0" w:color="auto"/>
            <w:right w:val="none" w:sz="0" w:space="0" w:color="auto"/>
          </w:divBdr>
        </w:div>
        <w:div w:id="222103319">
          <w:marLeft w:val="640"/>
          <w:marRight w:val="0"/>
          <w:marTop w:val="0"/>
          <w:marBottom w:val="0"/>
          <w:divBdr>
            <w:top w:val="none" w:sz="0" w:space="0" w:color="auto"/>
            <w:left w:val="none" w:sz="0" w:space="0" w:color="auto"/>
            <w:bottom w:val="none" w:sz="0" w:space="0" w:color="auto"/>
            <w:right w:val="none" w:sz="0" w:space="0" w:color="auto"/>
          </w:divBdr>
        </w:div>
        <w:div w:id="391390802">
          <w:marLeft w:val="640"/>
          <w:marRight w:val="0"/>
          <w:marTop w:val="0"/>
          <w:marBottom w:val="0"/>
          <w:divBdr>
            <w:top w:val="none" w:sz="0" w:space="0" w:color="auto"/>
            <w:left w:val="none" w:sz="0" w:space="0" w:color="auto"/>
            <w:bottom w:val="none" w:sz="0" w:space="0" w:color="auto"/>
            <w:right w:val="none" w:sz="0" w:space="0" w:color="auto"/>
          </w:divBdr>
        </w:div>
        <w:div w:id="413433516">
          <w:marLeft w:val="640"/>
          <w:marRight w:val="0"/>
          <w:marTop w:val="0"/>
          <w:marBottom w:val="0"/>
          <w:divBdr>
            <w:top w:val="none" w:sz="0" w:space="0" w:color="auto"/>
            <w:left w:val="none" w:sz="0" w:space="0" w:color="auto"/>
            <w:bottom w:val="none" w:sz="0" w:space="0" w:color="auto"/>
            <w:right w:val="none" w:sz="0" w:space="0" w:color="auto"/>
          </w:divBdr>
        </w:div>
        <w:div w:id="511919503">
          <w:marLeft w:val="640"/>
          <w:marRight w:val="0"/>
          <w:marTop w:val="0"/>
          <w:marBottom w:val="0"/>
          <w:divBdr>
            <w:top w:val="none" w:sz="0" w:space="0" w:color="auto"/>
            <w:left w:val="none" w:sz="0" w:space="0" w:color="auto"/>
            <w:bottom w:val="none" w:sz="0" w:space="0" w:color="auto"/>
            <w:right w:val="none" w:sz="0" w:space="0" w:color="auto"/>
          </w:divBdr>
        </w:div>
        <w:div w:id="557010608">
          <w:marLeft w:val="640"/>
          <w:marRight w:val="0"/>
          <w:marTop w:val="0"/>
          <w:marBottom w:val="0"/>
          <w:divBdr>
            <w:top w:val="none" w:sz="0" w:space="0" w:color="auto"/>
            <w:left w:val="none" w:sz="0" w:space="0" w:color="auto"/>
            <w:bottom w:val="none" w:sz="0" w:space="0" w:color="auto"/>
            <w:right w:val="none" w:sz="0" w:space="0" w:color="auto"/>
          </w:divBdr>
        </w:div>
        <w:div w:id="668023146">
          <w:marLeft w:val="640"/>
          <w:marRight w:val="0"/>
          <w:marTop w:val="0"/>
          <w:marBottom w:val="0"/>
          <w:divBdr>
            <w:top w:val="none" w:sz="0" w:space="0" w:color="auto"/>
            <w:left w:val="none" w:sz="0" w:space="0" w:color="auto"/>
            <w:bottom w:val="none" w:sz="0" w:space="0" w:color="auto"/>
            <w:right w:val="none" w:sz="0" w:space="0" w:color="auto"/>
          </w:divBdr>
        </w:div>
        <w:div w:id="679628098">
          <w:marLeft w:val="640"/>
          <w:marRight w:val="0"/>
          <w:marTop w:val="0"/>
          <w:marBottom w:val="0"/>
          <w:divBdr>
            <w:top w:val="none" w:sz="0" w:space="0" w:color="auto"/>
            <w:left w:val="none" w:sz="0" w:space="0" w:color="auto"/>
            <w:bottom w:val="none" w:sz="0" w:space="0" w:color="auto"/>
            <w:right w:val="none" w:sz="0" w:space="0" w:color="auto"/>
          </w:divBdr>
        </w:div>
        <w:div w:id="826169320">
          <w:marLeft w:val="640"/>
          <w:marRight w:val="0"/>
          <w:marTop w:val="0"/>
          <w:marBottom w:val="0"/>
          <w:divBdr>
            <w:top w:val="none" w:sz="0" w:space="0" w:color="auto"/>
            <w:left w:val="none" w:sz="0" w:space="0" w:color="auto"/>
            <w:bottom w:val="none" w:sz="0" w:space="0" w:color="auto"/>
            <w:right w:val="none" w:sz="0" w:space="0" w:color="auto"/>
          </w:divBdr>
        </w:div>
        <w:div w:id="999046086">
          <w:marLeft w:val="640"/>
          <w:marRight w:val="0"/>
          <w:marTop w:val="0"/>
          <w:marBottom w:val="0"/>
          <w:divBdr>
            <w:top w:val="none" w:sz="0" w:space="0" w:color="auto"/>
            <w:left w:val="none" w:sz="0" w:space="0" w:color="auto"/>
            <w:bottom w:val="none" w:sz="0" w:space="0" w:color="auto"/>
            <w:right w:val="none" w:sz="0" w:space="0" w:color="auto"/>
          </w:divBdr>
        </w:div>
        <w:div w:id="1039668591">
          <w:marLeft w:val="640"/>
          <w:marRight w:val="0"/>
          <w:marTop w:val="0"/>
          <w:marBottom w:val="0"/>
          <w:divBdr>
            <w:top w:val="none" w:sz="0" w:space="0" w:color="auto"/>
            <w:left w:val="none" w:sz="0" w:space="0" w:color="auto"/>
            <w:bottom w:val="none" w:sz="0" w:space="0" w:color="auto"/>
            <w:right w:val="none" w:sz="0" w:space="0" w:color="auto"/>
          </w:divBdr>
        </w:div>
        <w:div w:id="1260138039">
          <w:marLeft w:val="640"/>
          <w:marRight w:val="0"/>
          <w:marTop w:val="0"/>
          <w:marBottom w:val="0"/>
          <w:divBdr>
            <w:top w:val="none" w:sz="0" w:space="0" w:color="auto"/>
            <w:left w:val="none" w:sz="0" w:space="0" w:color="auto"/>
            <w:bottom w:val="none" w:sz="0" w:space="0" w:color="auto"/>
            <w:right w:val="none" w:sz="0" w:space="0" w:color="auto"/>
          </w:divBdr>
        </w:div>
        <w:div w:id="1301963343">
          <w:marLeft w:val="640"/>
          <w:marRight w:val="0"/>
          <w:marTop w:val="0"/>
          <w:marBottom w:val="0"/>
          <w:divBdr>
            <w:top w:val="none" w:sz="0" w:space="0" w:color="auto"/>
            <w:left w:val="none" w:sz="0" w:space="0" w:color="auto"/>
            <w:bottom w:val="none" w:sz="0" w:space="0" w:color="auto"/>
            <w:right w:val="none" w:sz="0" w:space="0" w:color="auto"/>
          </w:divBdr>
        </w:div>
        <w:div w:id="1323579489">
          <w:marLeft w:val="640"/>
          <w:marRight w:val="0"/>
          <w:marTop w:val="0"/>
          <w:marBottom w:val="0"/>
          <w:divBdr>
            <w:top w:val="none" w:sz="0" w:space="0" w:color="auto"/>
            <w:left w:val="none" w:sz="0" w:space="0" w:color="auto"/>
            <w:bottom w:val="none" w:sz="0" w:space="0" w:color="auto"/>
            <w:right w:val="none" w:sz="0" w:space="0" w:color="auto"/>
          </w:divBdr>
        </w:div>
        <w:div w:id="1380474379">
          <w:marLeft w:val="640"/>
          <w:marRight w:val="0"/>
          <w:marTop w:val="0"/>
          <w:marBottom w:val="0"/>
          <w:divBdr>
            <w:top w:val="none" w:sz="0" w:space="0" w:color="auto"/>
            <w:left w:val="none" w:sz="0" w:space="0" w:color="auto"/>
            <w:bottom w:val="none" w:sz="0" w:space="0" w:color="auto"/>
            <w:right w:val="none" w:sz="0" w:space="0" w:color="auto"/>
          </w:divBdr>
        </w:div>
        <w:div w:id="1585530715">
          <w:marLeft w:val="640"/>
          <w:marRight w:val="0"/>
          <w:marTop w:val="0"/>
          <w:marBottom w:val="0"/>
          <w:divBdr>
            <w:top w:val="none" w:sz="0" w:space="0" w:color="auto"/>
            <w:left w:val="none" w:sz="0" w:space="0" w:color="auto"/>
            <w:bottom w:val="none" w:sz="0" w:space="0" w:color="auto"/>
            <w:right w:val="none" w:sz="0" w:space="0" w:color="auto"/>
          </w:divBdr>
        </w:div>
        <w:div w:id="1756896705">
          <w:marLeft w:val="640"/>
          <w:marRight w:val="0"/>
          <w:marTop w:val="0"/>
          <w:marBottom w:val="0"/>
          <w:divBdr>
            <w:top w:val="none" w:sz="0" w:space="0" w:color="auto"/>
            <w:left w:val="none" w:sz="0" w:space="0" w:color="auto"/>
            <w:bottom w:val="none" w:sz="0" w:space="0" w:color="auto"/>
            <w:right w:val="none" w:sz="0" w:space="0" w:color="auto"/>
          </w:divBdr>
        </w:div>
        <w:div w:id="1805343432">
          <w:marLeft w:val="640"/>
          <w:marRight w:val="0"/>
          <w:marTop w:val="0"/>
          <w:marBottom w:val="0"/>
          <w:divBdr>
            <w:top w:val="none" w:sz="0" w:space="0" w:color="auto"/>
            <w:left w:val="none" w:sz="0" w:space="0" w:color="auto"/>
            <w:bottom w:val="none" w:sz="0" w:space="0" w:color="auto"/>
            <w:right w:val="none" w:sz="0" w:space="0" w:color="auto"/>
          </w:divBdr>
        </w:div>
        <w:div w:id="1952472972">
          <w:marLeft w:val="640"/>
          <w:marRight w:val="0"/>
          <w:marTop w:val="0"/>
          <w:marBottom w:val="0"/>
          <w:divBdr>
            <w:top w:val="none" w:sz="0" w:space="0" w:color="auto"/>
            <w:left w:val="none" w:sz="0" w:space="0" w:color="auto"/>
            <w:bottom w:val="none" w:sz="0" w:space="0" w:color="auto"/>
            <w:right w:val="none" w:sz="0" w:space="0" w:color="auto"/>
          </w:divBdr>
        </w:div>
        <w:div w:id="2010130913">
          <w:marLeft w:val="640"/>
          <w:marRight w:val="0"/>
          <w:marTop w:val="0"/>
          <w:marBottom w:val="0"/>
          <w:divBdr>
            <w:top w:val="none" w:sz="0" w:space="0" w:color="auto"/>
            <w:left w:val="none" w:sz="0" w:space="0" w:color="auto"/>
            <w:bottom w:val="none" w:sz="0" w:space="0" w:color="auto"/>
            <w:right w:val="none" w:sz="0" w:space="0" w:color="auto"/>
          </w:divBdr>
        </w:div>
        <w:div w:id="2026243540">
          <w:marLeft w:val="640"/>
          <w:marRight w:val="0"/>
          <w:marTop w:val="0"/>
          <w:marBottom w:val="0"/>
          <w:divBdr>
            <w:top w:val="none" w:sz="0" w:space="0" w:color="auto"/>
            <w:left w:val="none" w:sz="0" w:space="0" w:color="auto"/>
            <w:bottom w:val="none" w:sz="0" w:space="0" w:color="auto"/>
            <w:right w:val="none" w:sz="0" w:space="0" w:color="auto"/>
          </w:divBdr>
        </w:div>
      </w:divsChild>
    </w:div>
    <w:div w:id="685594030">
      <w:bodyDiv w:val="1"/>
      <w:marLeft w:val="0"/>
      <w:marRight w:val="0"/>
      <w:marTop w:val="0"/>
      <w:marBottom w:val="0"/>
      <w:divBdr>
        <w:top w:val="none" w:sz="0" w:space="0" w:color="auto"/>
        <w:left w:val="none" w:sz="0" w:space="0" w:color="auto"/>
        <w:bottom w:val="none" w:sz="0" w:space="0" w:color="auto"/>
        <w:right w:val="none" w:sz="0" w:space="0" w:color="auto"/>
      </w:divBdr>
      <w:divsChild>
        <w:div w:id="299774044">
          <w:marLeft w:val="0"/>
          <w:marRight w:val="0"/>
          <w:marTop w:val="0"/>
          <w:marBottom w:val="0"/>
          <w:divBdr>
            <w:top w:val="none" w:sz="0" w:space="0" w:color="auto"/>
            <w:left w:val="none" w:sz="0" w:space="0" w:color="auto"/>
            <w:bottom w:val="none" w:sz="0" w:space="0" w:color="auto"/>
            <w:right w:val="none" w:sz="0" w:space="0" w:color="auto"/>
          </w:divBdr>
        </w:div>
        <w:div w:id="512495168">
          <w:marLeft w:val="0"/>
          <w:marRight w:val="0"/>
          <w:marTop w:val="0"/>
          <w:marBottom w:val="0"/>
          <w:divBdr>
            <w:top w:val="none" w:sz="0" w:space="0" w:color="auto"/>
            <w:left w:val="none" w:sz="0" w:space="0" w:color="auto"/>
            <w:bottom w:val="none" w:sz="0" w:space="0" w:color="auto"/>
            <w:right w:val="none" w:sz="0" w:space="0" w:color="auto"/>
          </w:divBdr>
        </w:div>
        <w:div w:id="567113166">
          <w:marLeft w:val="0"/>
          <w:marRight w:val="0"/>
          <w:marTop w:val="0"/>
          <w:marBottom w:val="0"/>
          <w:divBdr>
            <w:top w:val="none" w:sz="0" w:space="0" w:color="auto"/>
            <w:left w:val="none" w:sz="0" w:space="0" w:color="auto"/>
            <w:bottom w:val="none" w:sz="0" w:space="0" w:color="auto"/>
            <w:right w:val="none" w:sz="0" w:space="0" w:color="auto"/>
          </w:divBdr>
        </w:div>
        <w:div w:id="762605934">
          <w:marLeft w:val="0"/>
          <w:marRight w:val="0"/>
          <w:marTop w:val="0"/>
          <w:marBottom w:val="0"/>
          <w:divBdr>
            <w:top w:val="none" w:sz="0" w:space="0" w:color="auto"/>
            <w:left w:val="none" w:sz="0" w:space="0" w:color="auto"/>
            <w:bottom w:val="none" w:sz="0" w:space="0" w:color="auto"/>
            <w:right w:val="none" w:sz="0" w:space="0" w:color="auto"/>
          </w:divBdr>
        </w:div>
        <w:div w:id="816067066">
          <w:marLeft w:val="0"/>
          <w:marRight w:val="0"/>
          <w:marTop w:val="0"/>
          <w:marBottom w:val="0"/>
          <w:divBdr>
            <w:top w:val="none" w:sz="0" w:space="0" w:color="auto"/>
            <w:left w:val="none" w:sz="0" w:space="0" w:color="auto"/>
            <w:bottom w:val="none" w:sz="0" w:space="0" w:color="auto"/>
            <w:right w:val="none" w:sz="0" w:space="0" w:color="auto"/>
          </w:divBdr>
        </w:div>
        <w:div w:id="1118067731">
          <w:marLeft w:val="0"/>
          <w:marRight w:val="0"/>
          <w:marTop w:val="0"/>
          <w:marBottom w:val="0"/>
          <w:divBdr>
            <w:top w:val="none" w:sz="0" w:space="0" w:color="auto"/>
            <w:left w:val="none" w:sz="0" w:space="0" w:color="auto"/>
            <w:bottom w:val="none" w:sz="0" w:space="0" w:color="auto"/>
            <w:right w:val="none" w:sz="0" w:space="0" w:color="auto"/>
          </w:divBdr>
        </w:div>
        <w:div w:id="1320157462">
          <w:marLeft w:val="0"/>
          <w:marRight w:val="0"/>
          <w:marTop w:val="0"/>
          <w:marBottom w:val="0"/>
          <w:divBdr>
            <w:top w:val="none" w:sz="0" w:space="0" w:color="auto"/>
            <w:left w:val="none" w:sz="0" w:space="0" w:color="auto"/>
            <w:bottom w:val="none" w:sz="0" w:space="0" w:color="auto"/>
            <w:right w:val="none" w:sz="0" w:space="0" w:color="auto"/>
          </w:divBdr>
        </w:div>
        <w:div w:id="1322585238">
          <w:marLeft w:val="0"/>
          <w:marRight w:val="0"/>
          <w:marTop w:val="0"/>
          <w:marBottom w:val="0"/>
          <w:divBdr>
            <w:top w:val="none" w:sz="0" w:space="0" w:color="auto"/>
            <w:left w:val="none" w:sz="0" w:space="0" w:color="auto"/>
            <w:bottom w:val="none" w:sz="0" w:space="0" w:color="auto"/>
            <w:right w:val="none" w:sz="0" w:space="0" w:color="auto"/>
          </w:divBdr>
        </w:div>
        <w:div w:id="1331644207">
          <w:marLeft w:val="0"/>
          <w:marRight w:val="0"/>
          <w:marTop w:val="0"/>
          <w:marBottom w:val="0"/>
          <w:divBdr>
            <w:top w:val="none" w:sz="0" w:space="0" w:color="auto"/>
            <w:left w:val="none" w:sz="0" w:space="0" w:color="auto"/>
            <w:bottom w:val="none" w:sz="0" w:space="0" w:color="auto"/>
            <w:right w:val="none" w:sz="0" w:space="0" w:color="auto"/>
          </w:divBdr>
        </w:div>
        <w:div w:id="1463888681">
          <w:marLeft w:val="0"/>
          <w:marRight w:val="0"/>
          <w:marTop w:val="0"/>
          <w:marBottom w:val="0"/>
          <w:divBdr>
            <w:top w:val="none" w:sz="0" w:space="0" w:color="auto"/>
            <w:left w:val="none" w:sz="0" w:space="0" w:color="auto"/>
            <w:bottom w:val="none" w:sz="0" w:space="0" w:color="auto"/>
            <w:right w:val="none" w:sz="0" w:space="0" w:color="auto"/>
          </w:divBdr>
        </w:div>
        <w:div w:id="1524247201">
          <w:marLeft w:val="0"/>
          <w:marRight w:val="0"/>
          <w:marTop w:val="0"/>
          <w:marBottom w:val="0"/>
          <w:divBdr>
            <w:top w:val="none" w:sz="0" w:space="0" w:color="auto"/>
            <w:left w:val="none" w:sz="0" w:space="0" w:color="auto"/>
            <w:bottom w:val="none" w:sz="0" w:space="0" w:color="auto"/>
            <w:right w:val="none" w:sz="0" w:space="0" w:color="auto"/>
          </w:divBdr>
        </w:div>
        <w:div w:id="1823808469">
          <w:marLeft w:val="0"/>
          <w:marRight w:val="0"/>
          <w:marTop w:val="0"/>
          <w:marBottom w:val="0"/>
          <w:divBdr>
            <w:top w:val="none" w:sz="0" w:space="0" w:color="auto"/>
            <w:left w:val="none" w:sz="0" w:space="0" w:color="auto"/>
            <w:bottom w:val="none" w:sz="0" w:space="0" w:color="auto"/>
            <w:right w:val="none" w:sz="0" w:space="0" w:color="auto"/>
          </w:divBdr>
        </w:div>
        <w:div w:id="1864978238">
          <w:marLeft w:val="0"/>
          <w:marRight w:val="0"/>
          <w:marTop w:val="0"/>
          <w:marBottom w:val="0"/>
          <w:divBdr>
            <w:top w:val="none" w:sz="0" w:space="0" w:color="auto"/>
            <w:left w:val="none" w:sz="0" w:space="0" w:color="auto"/>
            <w:bottom w:val="none" w:sz="0" w:space="0" w:color="auto"/>
            <w:right w:val="none" w:sz="0" w:space="0" w:color="auto"/>
          </w:divBdr>
        </w:div>
        <w:div w:id="1939410381">
          <w:marLeft w:val="0"/>
          <w:marRight w:val="0"/>
          <w:marTop w:val="0"/>
          <w:marBottom w:val="0"/>
          <w:divBdr>
            <w:top w:val="none" w:sz="0" w:space="0" w:color="auto"/>
            <w:left w:val="none" w:sz="0" w:space="0" w:color="auto"/>
            <w:bottom w:val="none" w:sz="0" w:space="0" w:color="auto"/>
            <w:right w:val="none" w:sz="0" w:space="0" w:color="auto"/>
          </w:divBdr>
        </w:div>
        <w:div w:id="2061007098">
          <w:marLeft w:val="0"/>
          <w:marRight w:val="0"/>
          <w:marTop w:val="0"/>
          <w:marBottom w:val="0"/>
          <w:divBdr>
            <w:top w:val="none" w:sz="0" w:space="0" w:color="auto"/>
            <w:left w:val="none" w:sz="0" w:space="0" w:color="auto"/>
            <w:bottom w:val="none" w:sz="0" w:space="0" w:color="auto"/>
            <w:right w:val="none" w:sz="0" w:space="0" w:color="auto"/>
          </w:divBdr>
        </w:div>
        <w:div w:id="2124105860">
          <w:marLeft w:val="0"/>
          <w:marRight w:val="0"/>
          <w:marTop w:val="0"/>
          <w:marBottom w:val="0"/>
          <w:divBdr>
            <w:top w:val="none" w:sz="0" w:space="0" w:color="auto"/>
            <w:left w:val="none" w:sz="0" w:space="0" w:color="auto"/>
            <w:bottom w:val="none" w:sz="0" w:space="0" w:color="auto"/>
            <w:right w:val="none" w:sz="0" w:space="0" w:color="auto"/>
          </w:divBdr>
        </w:div>
        <w:div w:id="2138991596">
          <w:marLeft w:val="0"/>
          <w:marRight w:val="0"/>
          <w:marTop w:val="0"/>
          <w:marBottom w:val="0"/>
          <w:divBdr>
            <w:top w:val="none" w:sz="0" w:space="0" w:color="auto"/>
            <w:left w:val="none" w:sz="0" w:space="0" w:color="auto"/>
            <w:bottom w:val="none" w:sz="0" w:space="0" w:color="auto"/>
            <w:right w:val="none" w:sz="0" w:space="0" w:color="auto"/>
          </w:divBdr>
        </w:div>
      </w:divsChild>
    </w:div>
    <w:div w:id="697314978">
      <w:bodyDiv w:val="1"/>
      <w:marLeft w:val="0"/>
      <w:marRight w:val="0"/>
      <w:marTop w:val="0"/>
      <w:marBottom w:val="0"/>
      <w:divBdr>
        <w:top w:val="none" w:sz="0" w:space="0" w:color="auto"/>
        <w:left w:val="none" w:sz="0" w:space="0" w:color="auto"/>
        <w:bottom w:val="none" w:sz="0" w:space="0" w:color="auto"/>
        <w:right w:val="none" w:sz="0" w:space="0" w:color="auto"/>
      </w:divBdr>
      <w:divsChild>
        <w:div w:id="107896296">
          <w:marLeft w:val="640"/>
          <w:marRight w:val="0"/>
          <w:marTop w:val="0"/>
          <w:marBottom w:val="0"/>
          <w:divBdr>
            <w:top w:val="none" w:sz="0" w:space="0" w:color="auto"/>
            <w:left w:val="none" w:sz="0" w:space="0" w:color="auto"/>
            <w:bottom w:val="none" w:sz="0" w:space="0" w:color="auto"/>
            <w:right w:val="none" w:sz="0" w:space="0" w:color="auto"/>
          </w:divBdr>
        </w:div>
        <w:div w:id="340787653">
          <w:marLeft w:val="640"/>
          <w:marRight w:val="0"/>
          <w:marTop w:val="0"/>
          <w:marBottom w:val="0"/>
          <w:divBdr>
            <w:top w:val="none" w:sz="0" w:space="0" w:color="auto"/>
            <w:left w:val="none" w:sz="0" w:space="0" w:color="auto"/>
            <w:bottom w:val="none" w:sz="0" w:space="0" w:color="auto"/>
            <w:right w:val="none" w:sz="0" w:space="0" w:color="auto"/>
          </w:divBdr>
        </w:div>
        <w:div w:id="395586476">
          <w:marLeft w:val="640"/>
          <w:marRight w:val="0"/>
          <w:marTop w:val="0"/>
          <w:marBottom w:val="0"/>
          <w:divBdr>
            <w:top w:val="none" w:sz="0" w:space="0" w:color="auto"/>
            <w:left w:val="none" w:sz="0" w:space="0" w:color="auto"/>
            <w:bottom w:val="none" w:sz="0" w:space="0" w:color="auto"/>
            <w:right w:val="none" w:sz="0" w:space="0" w:color="auto"/>
          </w:divBdr>
        </w:div>
        <w:div w:id="402029628">
          <w:marLeft w:val="640"/>
          <w:marRight w:val="0"/>
          <w:marTop w:val="0"/>
          <w:marBottom w:val="0"/>
          <w:divBdr>
            <w:top w:val="none" w:sz="0" w:space="0" w:color="auto"/>
            <w:left w:val="none" w:sz="0" w:space="0" w:color="auto"/>
            <w:bottom w:val="none" w:sz="0" w:space="0" w:color="auto"/>
            <w:right w:val="none" w:sz="0" w:space="0" w:color="auto"/>
          </w:divBdr>
        </w:div>
        <w:div w:id="525288097">
          <w:marLeft w:val="640"/>
          <w:marRight w:val="0"/>
          <w:marTop w:val="0"/>
          <w:marBottom w:val="0"/>
          <w:divBdr>
            <w:top w:val="none" w:sz="0" w:space="0" w:color="auto"/>
            <w:left w:val="none" w:sz="0" w:space="0" w:color="auto"/>
            <w:bottom w:val="none" w:sz="0" w:space="0" w:color="auto"/>
            <w:right w:val="none" w:sz="0" w:space="0" w:color="auto"/>
          </w:divBdr>
        </w:div>
        <w:div w:id="581990998">
          <w:marLeft w:val="640"/>
          <w:marRight w:val="0"/>
          <w:marTop w:val="0"/>
          <w:marBottom w:val="0"/>
          <w:divBdr>
            <w:top w:val="none" w:sz="0" w:space="0" w:color="auto"/>
            <w:left w:val="none" w:sz="0" w:space="0" w:color="auto"/>
            <w:bottom w:val="none" w:sz="0" w:space="0" w:color="auto"/>
            <w:right w:val="none" w:sz="0" w:space="0" w:color="auto"/>
          </w:divBdr>
        </w:div>
        <w:div w:id="630672692">
          <w:marLeft w:val="640"/>
          <w:marRight w:val="0"/>
          <w:marTop w:val="0"/>
          <w:marBottom w:val="0"/>
          <w:divBdr>
            <w:top w:val="none" w:sz="0" w:space="0" w:color="auto"/>
            <w:left w:val="none" w:sz="0" w:space="0" w:color="auto"/>
            <w:bottom w:val="none" w:sz="0" w:space="0" w:color="auto"/>
            <w:right w:val="none" w:sz="0" w:space="0" w:color="auto"/>
          </w:divBdr>
        </w:div>
        <w:div w:id="722876408">
          <w:marLeft w:val="640"/>
          <w:marRight w:val="0"/>
          <w:marTop w:val="0"/>
          <w:marBottom w:val="0"/>
          <w:divBdr>
            <w:top w:val="none" w:sz="0" w:space="0" w:color="auto"/>
            <w:left w:val="none" w:sz="0" w:space="0" w:color="auto"/>
            <w:bottom w:val="none" w:sz="0" w:space="0" w:color="auto"/>
            <w:right w:val="none" w:sz="0" w:space="0" w:color="auto"/>
          </w:divBdr>
        </w:div>
        <w:div w:id="849174038">
          <w:marLeft w:val="640"/>
          <w:marRight w:val="0"/>
          <w:marTop w:val="0"/>
          <w:marBottom w:val="0"/>
          <w:divBdr>
            <w:top w:val="none" w:sz="0" w:space="0" w:color="auto"/>
            <w:left w:val="none" w:sz="0" w:space="0" w:color="auto"/>
            <w:bottom w:val="none" w:sz="0" w:space="0" w:color="auto"/>
            <w:right w:val="none" w:sz="0" w:space="0" w:color="auto"/>
          </w:divBdr>
        </w:div>
        <w:div w:id="912352454">
          <w:marLeft w:val="640"/>
          <w:marRight w:val="0"/>
          <w:marTop w:val="0"/>
          <w:marBottom w:val="0"/>
          <w:divBdr>
            <w:top w:val="none" w:sz="0" w:space="0" w:color="auto"/>
            <w:left w:val="none" w:sz="0" w:space="0" w:color="auto"/>
            <w:bottom w:val="none" w:sz="0" w:space="0" w:color="auto"/>
            <w:right w:val="none" w:sz="0" w:space="0" w:color="auto"/>
          </w:divBdr>
        </w:div>
        <w:div w:id="1079137888">
          <w:marLeft w:val="640"/>
          <w:marRight w:val="0"/>
          <w:marTop w:val="0"/>
          <w:marBottom w:val="0"/>
          <w:divBdr>
            <w:top w:val="none" w:sz="0" w:space="0" w:color="auto"/>
            <w:left w:val="none" w:sz="0" w:space="0" w:color="auto"/>
            <w:bottom w:val="none" w:sz="0" w:space="0" w:color="auto"/>
            <w:right w:val="none" w:sz="0" w:space="0" w:color="auto"/>
          </w:divBdr>
        </w:div>
        <w:div w:id="1085152826">
          <w:marLeft w:val="640"/>
          <w:marRight w:val="0"/>
          <w:marTop w:val="0"/>
          <w:marBottom w:val="0"/>
          <w:divBdr>
            <w:top w:val="none" w:sz="0" w:space="0" w:color="auto"/>
            <w:left w:val="none" w:sz="0" w:space="0" w:color="auto"/>
            <w:bottom w:val="none" w:sz="0" w:space="0" w:color="auto"/>
            <w:right w:val="none" w:sz="0" w:space="0" w:color="auto"/>
          </w:divBdr>
        </w:div>
        <w:div w:id="1213158702">
          <w:marLeft w:val="640"/>
          <w:marRight w:val="0"/>
          <w:marTop w:val="0"/>
          <w:marBottom w:val="0"/>
          <w:divBdr>
            <w:top w:val="none" w:sz="0" w:space="0" w:color="auto"/>
            <w:left w:val="none" w:sz="0" w:space="0" w:color="auto"/>
            <w:bottom w:val="none" w:sz="0" w:space="0" w:color="auto"/>
            <w:right w:val="none" w:sz="0" w:space="0" w:color="auto"/>
          </w:divBdr>
        </w:div>
        <w:div w:id="1224104314">
          <w:marLeft w:val="640"/>
          <w:marRight w:val="0"/>
          <w:marTop w:val="0"/>
          <w:marBottom w:val="0"/>
          <w:divBdr>
            <w:top w:val="none" w:sz="0" w:space="0" w:color="auto"/>
            <w:left w:val="none" w:sz="0" w:space="0" w:color="auto"/>
            <w:bottom w:val="none" w:sz="0" w:space="0" w:color="auto"/>
            <w:right w:val="none" w:sz="0" w:space="0" w:color="auto"/>
          </w:divBdr>
        </w:div>
        <w:div w:id="1254510160">
          <w:marLeft w:val="640"/>
          <w:marRight w:val="0"/>
          <w:marTop w:val="0"/>
          <w:marBottom w:val="0"/>
          <w:divBdr>
            <w:top w:val="none" w:sz="0" w:space="0" w:color="auto"/>
            <w:left w:val="none" w:sz="0" w:space="0" w:color="auto"/>
            <w:bottom w:val="none" w:sz="0" w:space="0" w:color="auto"/>
            <w:right w:val="none" w:sz="0" w:space="0" w:color="auto"/>
          </w:divBdr>
        </w:div>
        <w:div w:id="1344357261">
          <w:marLeft w:val="640"/>
          <w:marRight w:val="0"/>
          <w:marTop w:val="0"/>
          <w:marBottom w:val="0"/>
          <w:divBdr>
            <w:top w:val="none" w:sz="0" w:space="0" w:color="auto"/>
            <w:left w:val="none" w:sz="0" w:space="0" w:color="auto"/>
            <w:bottom w:val="none" w:sz="0" w:space="0" w:color="auto"/>
            <w:right w:val="none" w:sz="0" w:space="0" w:color="auto"/>
          </w:divBdr>
        </w:div>
        <w:div w:id="1388796194">
          <w:marLeft w:val="640"/>
          <w:marRight w:val="0"/>
          <w:marTop w:val="0"/>
          <w:marBottom w:val="0"/>
          <w:divBdr>
            <w:top w:val="none" w:sz="0" w:space="0" w:color="auto"/>
            <w:left w:val="none" w:sz="0" w:space="0" w:color="auto"/>
            <w:bottom w:val="none" w:sz="0" w:space="0" w:color="auto"/>
            <w:right w:val="none" w:sz="0" w:space="0" w:color="auto"/>
          </w:divBdr>
        </w:div>
        <w:div w:id="1488325747">
          <w:marLeft w:val="640"/>
          <w:marRight w:val="0"/>
          <w:marTop w:val="0"/>
          <w:marBottom w:val="0"/>
          <w:divBdr>
            <w:top w:val="none" w:sz="0" w:space="0" w:color="auto"/>
            <w:left w:val="none" w:sz="0" w:space="0" w:color="auto"/>
            <w:bottom w:val="none" w:sz="0" w:space="0" w:color="auto"/>
            <w:right w:val="none" w:sz="0" w:space="0" w:color="auto"/>
          </w:divBdr>
        </w:div>
        <w:div w:id="1596547588">
          <w:marLeft w:val="640"/>
          <w:marRight w:val="0"/>
          <w:marTop w:val="0"/>
          <w:marBottom w:val="0"/>
          <w:divBdr>
            <w:top w:val="none" w:sz="0" w:space="0" w:color="auto"/>
            <w:left w:val="none" w:sz="0" w:space="0" w:color="auto"/>
            <w:bottom w:val="none" w:sz="0" w:space="0" w:color="auto"/>
            <w:right w:val="none" w:sz="0" w:space="0" w:color="auto"/>
          </w:divBdr>
        </w:div>
        <w:div w:id="1684014831">
          <w:marLeft w:val="640"/>
          <w:marRight w:val="0"/>
          <w:marTop w:val="0"/>
          <w:marBottom w:val="0"/>
          <w:divBdr>
            <w:top w:val="none" w:sz="0" w:space="0" w:color="auto"/>
            <w:left w:val="none" w:sz="0" w:space="0" w:color="auto"/>
            <w:bottom w:val="none" w:sz="0" w:space="0" w:color="auto"/>
            <w:right w:val="none" w:sz="0" w:space="0" w:color="auto"/>
          </w:divBdr>
        </w:div>
        <w:div w:id="1799107210">
          <w:marLeft w:val="640"/>
          <w:marRight w:val="0"/>
          <w:marTop w:val="0"/>
          <w:marBottom w:val="0"/>
          <w:divBdr>
            <w:top w:val="none" w:sz="0" w:space="0" w:color="auto"/>
            <w:left w:val="none" w:sz="0" w:space="0" w:color="auto"/>
            <w:bottom w:val="none" w:sz="0" w:space="0" w:color="auto"/>
            <w:right w:val="none" w:sz="0" w:space="0" w:color="auto"/>
          </w:divBdr>
        </w:div>
        <w:div w:id="1934704243">
          <w:marLeft w:val="640"/>
          <w:marRight w:val="0"/>
          <w:marTop w:val="0"/>
          <w:marBottom w:val="0"/>
          <w:divBdr>
            <w:top w:val="none" w:sz="0" w:space="0" w:color="auto"/>
            <w:left w:val="none" w:sz="0" w:space="0" w:color="auto"/>
            <w:bottom w:val="none" w:sz="0" w:space="0" w:color="auto"/>
            <w:right w:val="none" w:sz="0" w:space="0" w:color="auto"/>
          </w:divBdr>
        </w:div>
        <w:div w:id="1937590171">
          <w:marLeft w:val="640"/>
          <w:marRight w:val="0"/>
          <w:marTop w:val="0"/>
          <w:marBottom w:val="0"/>
          <w:divBdr>
            <w:top w:val="none" w:sz="0" w:space="0" w:color="auto"/>
            <w:left w:val="none" w:sz="0" w:space="0" w:color="auto"/>
            <w:bottom w:val="none" w:sz="0" w:space="0" w:color="auto"/>
            <w:right w:val="none" w:sz="0" w:space="0" w:color="auto"/>
          </w:divBdr>
        </w:div>
        <w:div w:id="1943218752">
          <w:marLeft w:val="640"/>
          <w:marRight w:val="0"/>
          <w:marTop w:val="0"/>
          <w:marBottom w:val="0"/>
          <w:divBdr>
            <w:top w:val="none" w:sz="0" w:space="0" w:color="auto"/>
            <w:left w:val="none" w:sz="0" w:space="0" w:color="auto"/>
            <w:bottom w:val="none" w:sz="0" w:space="0" w:color="auto"/>
            <w:right w:val="none" w:sz="0" w:space="0" w:color="auto"/>
          </w:divBdr>
        </w:div>
        <w:div w:id="2036344246">
          <w:marLeft w:val="640"/>
          <w:marRight w:val="0"/>
          <w:marTop w:val="0"/>
          <w:marBottom w:val="0"/>
          <w:divBdr>
            <w:top w:val="none" w:sz="0" w:space="0" w:color="auto"/>
            <w:left w:val="none" w:sz="0" w:space="0" w:color="auto"/>
            <w:bottom w:val="none" w:sz="0" w:space="0" w:color="auto"/>
            <w:right w:val="none" w:sz="0" w:space="0" w:color="auto"/>
          </w:divBdr>
        </w:div>
        <w:div w:id="2106338955">
          <w:marLeft w:val="640"/>
          <w:marRight w:val="0"/>
          <w:marTop w:val="0"/>
          <w:marBottom w:val="0"/>
          <w:divBdr>
            <w:top w:val="none" w:sz="0" w:space="0" w:color="auto"/>
            <w:left w:val="none" w:sz="0" w:space="0" w:color="auto"/>
            <w:bottom w:val="none" w:sz="0" w:space="0" w:color="auto"/>
            <w:right w:val="none" w:sz="0" w:space="0" w:color="auto"/>
          </w:divBdr>
        </w:div>
        <w:div w:id="2113091616">
          <w:marLeft w:val="640"/>
          <w:marRight w:val="0"/>
          <w:marTop w:val="0"/>
          <w:marBottom w:val="0"/>
          <w:divBdr>
            <w:top w:val="none" w:sz="0" w:space="0" w:color="auto"/>
            <w:left w:val="none" w:sz="0" w:space="0" w:color="auto"/>
            <w:bottom w:val="none" w:sz="0" w:space="0" w:color="auto"/>
            <w:right w:val="none" w:sz="0" w:space="0" w:color="auto"/>
          </w:divBdr>
          <w:divsChild>
            <w:div w:id="1491214802">
              <w:marLeft w:val="0"/>
              <w:marRight w:val="0"/>
              <w:marTop w:val="0"/>
              <w:marBottom w:val="0"/>
              <w:divBdr>
                <w:top w:val="none" w:sz="0" w:space="0" w:color="auto"/>
                <w:left w:val="none" w:sz="0" w:space="0" w:color="auto"/>
                <w:bottom w:val="none" w:sz="0" w:space="0" w:color="auto"/>
                <w:right w:val="none" w:sz="0" w:space="0" w:color="auto"/>
              </w:divBdr>
              <w:divsChild>
                <w:div w:id="40642875">
                  <w:marLeft w:val="640"/>
                  <w:marRight w:val="0"/>
                  <w:marTop w:val="0"/>
                  <w:marBottom w:val="0"/>
                  <w:divBdr>
                    <w:top w:val="none" w:sz="0" w:space="0" w:color="auto"/>
                    <w:left w:val="none" w:sz="0" w:space="0" w:color="auto"/>
                    <w:bottom w:val="none" w:sz="0" w:space="0" w:color="auto"/>
                    <w:right w:val="none" w:sz="0" w:space="0" w:color="auto"/>
                  </w:divBdr>
                </w:div>
                <w:div w:id="79568351">
                  <w:marLeft w:val="640"/>
                  <w:marRight w:val="0"/>
                  <w:marTop w:val="0"/>
                  <w:marBottom w:val="0"/>
                  <w:divBdr>
                    <w:top w:val="none" w:sz="0" w:space="0" w:color="auto"/>
                    <w:left w:val="none" w:sz="0" w:space="0" w:color="auto"/>
                    <w:bottom w:val="none" w:sz="0" w:space="0" w:color="auto"/>
                    <w:right w:val="none" w:sz="0" w:space="0" w:color="auto"/>
                  </w:divBdr>
                </w:div>
                <w:div w:id="223613105">
                  <w:marLeft w:val="640"/>
                  <w:marRight w:val="0"/>
                  <w:marTop w:val="0"/>
                  <w:marBottom w:val="0"/>
                  <w:divBdr>
                    <w:top w:val="none" w:sz="0" w:space="0" w:color="auto"/>
                    <w:left w:val="none" w:sz="0" w:space="0" w:color="auto"/>
                    <w:bottom w:val="none" w:sz="0" w:space="0" w:color="auto"/>
                    <w:right w:val="none" w:sz="0" w:space="0" w:color="auto"/>
                  </w:divBdr>
                </w:div>
                <w:div w:id="396361839">
                  <w:marLeft w:val="640"/>
                  <w:marRight w:val="0"/>
                  <w:marTop w:val="0"/>
                  <w:marBottom w:val="0"/>
                  <w:divBdr>
                    <w:top w:val="none" w:sz="0" w:space="0" w:color="auto"/>
                    <w:left w:val="none" w:sz="0" w:space="0" w:color="auto"/>
                    <w:bottom w:val="none" w:sz="0" w:space="0" w:color="auto"/>
                    <w:right w:val="none" w:sz="0" w:space="0" w:color="auto"/>
                  </w:divBdr>
                </w:div>
                <w:div w:id="478811045">
                  <w:marLeft w:val="640"/>
                  <w:marRight w:val="0"/>
                  <w:marTop w:val="0"/>
                  <w:marBottom w:val="0"/>
                  <w:divBdr>
                    <w:top w:val="none" w:sz="0" w:space="0" w:color="auto"/>
                    <w:left w:val="none" w:sz="0" w:space="0" w:color="auto"/>
                    <w:bottom w:val="none" w:sz="0" w:space="0" w:color="auto"/>
                    <w:right w:val="none" w:sz="0" w:space="0" w:color="auto"/>
                  </w:divBdr>
                </w:div>
                <w:div w:id="540822717">
                  <w:marLeft w:val="640"/>
                  <w:marRight w:val="0"/>
                  <w:marTop w:val="0"/>
                  <w:marBottom w:val="0"/>
                  <w:divBdr>
                    <w:top w:val="none" w:sz="0" w:space="0" w:color="auto"/>
                    <w:left w:val="none" w:sz="0" w:space="0" w:color="auto"/>
                    <w:bottom w:val="none" w:sz="0" w:space="0" w:color="auto"/>
                    <w:right w:val="none" w:sz="0" w:space="0" w:color="auto"/>
                  </w:divBdr>
                </w:div>
                <w:div w:id="576405150">
                  <w:marLeft w:val="640"/>
                  <w:marRight w:val="0"/>
                  <w:marTop w:val="0"/>
                  <w:marBottom w:val="0"/>
                  <w:divBdr>
                    <w:top w:val="none" w:sz="0" w:space="0" w:color="auto"/>
                    <w:left w:val="none" w:sz="0" w:space="0" w:color="auto"/>
                    <w:bottom w:val="none" w:sz="0" w:space="0" w:color="auto"/>
                    <w:right w:val="none" w:sz="0" w:space="0" w:color="auto"/>
                  </w:divBdr>
                </w:div>
                <w:div w:id="627248178">
                  <w:marLeft w:val="640"/>
                  <w:marRight w:val="0"/>
                  <w:marTop w:val="0"/>
                  <w:marBottom w:val="0"/>
                  <w:divBdr>
                    <w:top w:val="none" w:sz="0" w:space="0" w:color="auto"/>
                    <w:left w:val="none" w:sz="0" w:space="0" w:color="auto"/>
                    <w:bottom w:val="none" w:sz="0" w:space="0" w:color="auto"/>
                    <w:right w:val="none" w:sz="0" w:space="0" w:color="auto"/>
                  </w:divBdr>
                </w:div>
                <w:div w:id="670137725">
                  <w:marLeft w:val="640"/>
                  <w:marRight w:val="0"/>
                  <w:marTop w:val="0"/>
                  <w:marBottom w:val="0"/>
                  <w:divBdr>
                    <w:top w:val="none" w:sz="0" w:space="0" w:color="auto"/>
                    <w:left w:val="none" w:sz="0" w:space="0" w:color="auto"/>
                    <w:bottom w:val="none" w:sz="0" w:space="0" w:color="auto"/>
                    <w:right w:val="none" w:sz="0" w:space="0" w:color="auto"/>
                  </w:divBdr>
                </w:div>
                <w:div w:id="923683354">
                  <w:marLeft w:val="640"/>
                  <w:marRight w:val="0"/>
                  <w:marTop w:val="0"/>
                  <w:marBottom w:val="0"/>
                  <w:divBdr>
                    <w:top w:val="none" w:sz="0" w:space="0" w:color="auto"/>
                    <w:left w:val="none" w:sz="0" w:space="0" w:color="auto"/>
                    <w:bottom w:val="none" w:sz="0" w:space="0" w:color="auto"/>
                    <w:right w:val="none" w:sz="0" w:space="0" w:color="auto"/>
                  </w:divBdr>
                </w:div>
                <w:div w:id="939679216">
                  <w:marLeft w:val="640"/>
                  <w:marRight w:val="0"/>
                  <w:marTop w:val="0"/>
                  <w:marBottom w:val="0"/>
                  <w:divBdr>
                    <w:top w:val="none" w:sz="0" w:space="0" w:color="auto"/>
                    <w:left w:val="none" w:sz="0" w:space="0" w:color="auto"/>
                    <w:bottom w:val="none" w:sz="0" w:space="0" w:color="auto"/>
                    <w:right w:val="none" w:sz="0" w:space="0" w:color="auto"/>
                  </w:divBdr>
                </w:div>
                <w:div w:id="994378460">
                  <w:marLeft w:val="640"/>
                  <w:marRight w:val="0"/>
                  <w:marTop w:val="0"/>
                  <w:marBottom w:val="0"/>
                  <w:divBdr>
                    <w:top w:val="none" w:sz="0" w:space="0" w:color="auto"/>
                    <w:left w:val="none" w:sz="0" w:space="0" w:color="auto"/>
                    <w:bottom w:val="none" w:sz="0" w:space="0" w:color="auto"/>
                    <w:right w:val="none" w:sz="0" w:space="0" w:color="auto"/>
                  </w:divBdr>
                </w:div>
                <w:div w:id="1097991260">
                  <w:marLeft w:val="640"/>
                  <w:marRight w:val="0"/>
                  <w:marTop w:val="0"/>
                  <w:marBottom w:val="0"/>
                  <w:divBdr>
                    <w:top w:val="none" w:sz="0" w:space="0" w:color="auto"/>
                    <w:left w:val="none" w:sz="0" w:space="0" w:color="auto"/>
                    <w:bottom w:val="none" w:sz="0" w:space="0" w:color="auto"/>
                    <w:right w:val="none" w:sz="0" w:space="0" w:color="auto"/>
                  </w:divBdr>
                </w:div>
                <w:div w:id="1103837223">
                  <w:marLeft w:val="640"/>
                  <w:marRight w:val="0"/>
                  <w:marTop w:val="0"/>
                  <w:marBottom w:val="0"/>
                  <w:divBdr>
                    <w:top w:val="none" w:sz="0" w:space="0" w:color="auto"/>
                    <w:left w:val="none" w:sz="0" w:space="0" w:color="auto"/>
                    <w:bottom w:val="none" w:sz="0" w:space="0" w:color="auto"/>
                    <w:right w:val="none" w:sz="0" w:space="0" w:color="auto"/>
                  </w:divBdr>
                </w:div>
                <w:div w:id="1193568011">
                  <w:marLeft w:val="640"/>
                  <w:marRight w:val="0"/>
                  <w:marTop w:val="0"/>
                  <w:marBottom w:val="0"/>
                  <w:divBdr>
                    <w:top w:val="none" w:sz="0" w:space="0" w:color="auto"/>
                    <w:left w:val="none" w:sz="0" w:space="0" w:color="auto"/>
                    <w:bottom w:val="none" w:sz="0" w:space="0" w:color="auto"/>
                    <w:right w:val="none" w:sz="0" w:space="0" w:color="auto"/>
                  </w:divBdr>
                </w:div>
                <w:div w:id="1240407134">
                  <w:marLeft w:val="640"/>
                  <w:marRight w:val="0"/>
                  <w:marTop w:val="0"/>
                  <w:marBottom w:val="0"/>
                  <w:divBdr>
                    <w:top w:val="none" w:sz="0" w:space="0" w:color="auto"/>
                    <w:left w:val="none" w:sz="0" w:space="0" w:color="auto"/>
                    <w:bottom w:val="none" w:sz="0" w:space="0" w:color="auto"/>
                    <w:right w:val="none" w:sz="0" w:space="0" w:color="auto"/>
                  </w:divBdr>
                </w:div>
                <w:div w:id="1253247141">
                  <w:marLeft w:val="640"/>
                  <w:marRight w:val="0"/>
                  <w:marTop w:val="0"/>
                  <w:marBottom w:val="0"/>
                  <w:divBdr>
                    <w:top w:val="none" w:sz="0" w:space="0" w:color="auto"/>
                    <w:left w:val="none" w:sz="0" w:space="0" w:color="auto"/>
                    <w:bottom w:val="none" w:sz="0" w:space="0" w:color="auto"/>
                    <w:right w:val="none" w:sz="0" w:space="0" w:color="auto"/>
                  </w:divBdr>
                </w:div>
                <w:div w:id="1366638792">
                  <w:marLeft w:val="640"/>
                  <w:marRight w:val="0"/>
                  <w:marTop w:val="0"/>
                  <w:marBottom w:val="0"/>
                  <w:divBdr>
                    <w:top w:val="none" w:sz="0" w:space="0" w:color="auto"/>
                    <w:left w:val="none" w:sz="0" w:space="0" w:color="auto"/>
                    <w:bottom w:val="none" w:sz="0" w:space="0" w:color="auto"/>
                    <w:right w:val="none" w:sz="0" w:space="0" w:color="auto"/>
                  </w:divBdr>
                </w:div>
                <w:div w:id="1368947156">
                  <w:marLeft w:val="640"/>
                  <w:marRight w:val="0"/>
                  <w:marTop w:val="0"/>
                  <w:marBottom w:val="0"/>
                  <w:divBdr>
                    <w:top w:val="none" w:sz="0" w:space="0" w:color="auto"/>
                    <w:left w:val="none" w:sz="0" w:space="0" w:color="auto"/>
                    <w:bottom w:val="none" w:sz="0" w:space="0" w:color="auto"/>
                    <w:right w:val="none" w:sz="0" w:space="0" w:color="auto"/>
                  </w:divBdr>
                </w:div>
                <w:div w:id="1385762896">
                  <w:marLeft w:val="640"/>
                  <w:marRight w:val="0"/>
                  <w:marTop w:val="0"/>
                  <w:marBottom w:val="0"/>
                  <w:divBdr>
                    <w:top w:val="none" w:sz="0" w:space="0" w:color="auto"/>
                    <w:left w:val="none" w:sz="0" w:space="0" w:color="auto"/>
                    <w:bottom w:val="none" w:sz="0" w:space="0" w:color="auto"/>
                    <w:right w:val="none" w:sz="0" w:space="0" w:color="auto"/>
                  </w:divBdr>
                </w:div>
                <w:div w:id="1405764950">
                  <w:marLeft w:val="640"/>
                  <w:marRight w:val="0"/>
                  <w:marTop w:val="0"/>
                  <w:marBottom w:val="0"/>
                  <w:divBdr>
                    <w:top w:val="none" w:sz="0" w:space="0" w:color="auto"/>
                    <w:left w:val="none" w:sz="0" w:space="0" w:color="auto"/>
                    <w:bottom w:val="none" w:sz="0" w:space="0" w:color="auto"/>
                    <w:right w:val="none" w:sz="0" w:space="0" w:color="auto"/>
                  </w:divBdr>
                </w:div>
                <w:div w:id="1466198028">
                  <w:marLeft w:val="640"/>
                  <w:marRight w:val="0"/>
                  <w:marTop w:val="0"/>
                  <w:marBottom w:val="0"/>
                  <w:divBdr>
                    <w:top w:val="none" w:sz="0" w:space="0" w:color="auto"/>
                    <w:left w:val="none" w:sz="0" w:space="0" w:color="auto"/>
                    <w:bottom w:val="none" w:sz="0" w:space="0" w:color="auto"/>
                    <w:right w:val="none" w:sz="0" w:space="0" w:color="auto"/>
                  </w:divBdr>
                </w:div>
                <w:div w:id="1485972625">
                  <w:marLeft w:val="640"/>
                  <w:marRight w:val="0"/>
                  <w:marTop w:val="0"/>
                  <w:marBottom w:val="0"/>
                  <w:divBdr>
                    <w:top w:val="none" w:sz="0" w:space="0" w:color="auto"/>
                    <w:left w:val="none" w:sz="0" w:space="0" w:color="auto"/>
                    <w:bottom w:val="none" w:sz="0" w:space="0" w:color="auto"/>
                    <w:right w:val="none" w:sz="0" w:space="0" w:color="auto"/>
                  </w:divBdr>
                </w:div>
                <w:div w:id="1682511755">
                  <w:marLeft w:val="640"/>
                  <w:marRight w:val="0"/>
                  <w:marTop w:val="0"/>
                  <w:marBottom w:val="0"/>
                  <w:divBdr>
                    <w:top w:val="none" w:sz="0" w:space="0" w:color="auto"/>
                    <w:left w:val="none" w:sz="0" w:space="0" w:color="auto"/>
                    <w:bottom w:val="none" w:sz="0" w:space="0" w:color="auto"/>
                    <w:right w:val="none" w:sz="0" w:space="0" w:color="auto"/>
                  </w:divBdr>
                </w:div>
                <w:div w:id="1693459765">
                  <w:marLeft w:val="640"/>
                  <w:marRight w:val="0"/>
                  <w:marTop w:val="0"/>
                  <w:marBottom w:val="0"/>
                  <w:divBdr>
                    <w:top w:val="none" w:sz="0" w:space="0" w:color="auto"/>
                    <w:left w:val="none" w:sz="0" w:space="0" w:color="auto"/>
                    <w:bottom w:val="none" w:sz="0" w:space="0" w:color="auto"/>
                    <w:right w:val="none" w:sz="0" w:space="0" w:color="auto"/>
                  </w:divBdr>
                </w:div>
                <w:div w:id="1758868671">
                  <w:marLeft w:val="640"/>
                  <w:marRight w:val="0"/>
                  <w:marTop w:val="0"/>
                  <w:marBottom w:val="0"/>
                  <w:divBdr>
                    <w:top w:val="none" w:sz="0" w:space="0" w:color="auto"/>
                    <w:left w:val="none" w:sz="0" w:space="0" w:color="auto"/>
                    <w:bottom w:val="none" w:sz="0" w:space="0" w:color="auto"/>
                    <w:right w:val="none" w:sz="0" w:space="0" w:color="auto"/>
                  </w:divBdr>
                </w:div>
                <w:div w:id="1831024966">
                  <w:marLeft w:val="6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2536313">
      <w:bodyDiv w:val="1"/>
      <w:marLeft w:val="0"/>
      <w:marRight w:val="0"/>
      <w:marTop w:val="0"/>
      <w:marBottom w:val="0"/>
      <w:divBdr>
        <w:top w:val="none" w:sz="0" w:space="0" w:color="auto"/>
        <w:left w:val="none" w:sz="0" w:space="0" w:color="auto"/>
        <w:bottom w:val="none" w:sz="0" w:space="0" w:color="auto"/>
        <w:right w:val="none" w:sz="0" w:space="0" w:color="auto"/>
      </w:divBdr>
      <w:divsChild>
        <w:div w:id="23141988">
          <w:marLeft w:val="640"/>
          <w:marRight w:val="0"/>
          <w:marTop w:val="0"/>
          <w:marBottom w:val="0"/>
          <w:divBdr>
            <w:top w:val="none" w:sz="0" w:space="0" w:color="auto"/>
            <w:left w:val="none" w:sz="0" w:space="0" w:color="auto"/>
            <w:bottom w:val="none" w:sz="0" w:space="0" w:color="auto"/>
            <w:right w:val="none" w:sz="0" w:space="0" w:color="auto"/>
          </w:divBdr>
        </w:div>
        <w:div w:id="33383065">
          <w:marLeft w:val="640"/>
          <w:marRight w:val="0"/>
          <w:marTop w:val="0"/>
          <w:marBottom w:val="0"/>
          <w:divBdr>
            <w:top w:val="none" w:sz="0" w:space="0" w:color="auto"/>
            <w:left w:val="none" w:sz="0" w:space="0" w:color="auto"/>
            <w:bottom w:val="none" w:sz="0" w:space="0" w:color="auto"/>
            <w:right w:val="none" w:sz="0" w:space="0" w:color="auto"/>
          </w:divBdr>
        </w:div>
        <w:div w:id="94135229">
          <w:marLeft w:val="640"/>
          <w:marRight w:val="0"/>
          <w:marTop w:val="0"/>
          <w:marBottom w:val="0"/>
          <w:divBdr>
            <w:top w:val="none" w:sz="0" w:space="0" w:color="auto"/>
            <w:left w:val="none" w:sz="0" w:space="0" w:color="auto"/>
            <w:bottom w:val="none" w:sz="0" w:space="0" w:color="auto"/>
            <w:right w:val="none" w:sz="0" w:space="0" w:color="auto"/>
          </w:divBdr>
        </w:div>
        <w:div w:id="152263469">
          <w:marLeft w:val="640"/>
          <w:marRight w:val="0"/>
          <w:marTop w:val="0"/>
          <w:marBottom w:val="0"/>
          <w:divBdr>
            <w:top w:val="none" w:sz="0" w:space="0" w:color="auto"/>
            <w:left w:val="none" w:sz="0" w:space="0" w:color="auto"/>
            <w:bottom w:val="none" w:sz="0" w:space="0" w:color="auto"/>
            <w:right w:val="none" w:sz="0" w:space="0" w:color="auto"/>
          </w:divBdr>
        </w:div>
        <w:div w:id="210310251">
          <w:marLeft w:val="640"/>
          <w:marRight w:val="0"/>
          <w:marTop w:val="0"/>
          <w:marBottom w:val="0"/>
          <w:divBdr>
            <w:top w:val="none" w:sz="0" w:space="0" w:color="auto"/>
            <w:left w:val="none" w:sz="0" w:space="0" w:color="auto"/>
            <w:bottom w:val="none" w:sz="0" w:space="0" w:color="auto"/>
            <w:right w:val="none" w:sz="0" w:space="0" w:color="auto"/>
          </w:divBdr>
        </w:div>
        <w:div w:id="526918087">
          <w:marLeft w:val="640"/>
          <w:marRight w:val="0"/>
          <w:marTop w:val="0"/>
          <w:marBottom w:val="0"/>
          <w:divBdr>
            <w:top w:val="none" w:sz="0" w:space="0" w:color="auto"/>
            <w:left w:val="none" w:sz="0" w:space="0" w:color="auto"/>
            <w:bottom w:val="none" w:sz="0" w:space="0" w:color="auto"/>
            <w:right w:val="none" w:sz="0" w:space="0" w:color="auto"/>
          </w:divBdr>
        </w:div>
        <w:div w:id="548031677">
          <w:marLeft w:val="640"/>
          <w:marRight w:val="0"/>
          <w:marTop w:val="0"/>
          <w:marBottom w:val="0"/>
          <w:divBdr>
            <w:top w:val="none" w:sz="0" w:space="0" w:color="auto"/>
            <w:left w:val="none" w:sz="0" w:space="0" w:color="auto"/>
            <w:bottom w:val="none" w:sz="0" w:space="0" w:color="auto"/>
            <w:right w:val="none" w:sz="0" w:space="0" w:color="auto"/>
          </w:divBdr>
        </w:div>
        <w:div w:id="610824177">
          <w:marLeft w:val="640"/>
          <w:marRight w:val="0"/>
          <w:marTop w:val="0"/>
          <w:marBottom w:val="0"/>
          <w:divBdr>
            <w:top w:val="none" w:sz="0" w:space="0" w:color="auto"/>
            <w:left w:val="none" w:sz="0" w:space="0" w:color="auto"/>
            <w:bottom w:val="none" w:sz="0" w:space="0" w:color="auto"/>
            <w:right w:val="none" w:sz="0" w:space="0" w:color="auto"/>
          </w:divBdr>
        </w:div>
        <w:div w:id="627005951">
          <w:marLeft w:val="640"/>
          <w:marRight w:val="0"/>
          <w:marTop w:val="0"/>
          <w:marBottom w:val="0"/>
          <w:divBdr>
            <w:top w:val="none" w:sz="0" w:space="0" w:color="auto"/>
            <w:left w:val="none" w:sz="0" w:space="0" w:color="auto"/>
            <w:bottom w:val="none" w:sz="0" w:space="0" w:color="auto"/>
            <w:right w:val="none" w:sz="0" w:space="0" w:color="auto"/>
          </w:divBdr>
        </w:div>
        <w:div w:id="718669819">
          <w:marLeft w:val="640"/>
          <w:marRight w:val="0"/>
          <w:marTop w:val="0"/>
          <w:marBottom w:val="0"/>
          <w:divBdr>
            <w:top w:val="none" w:sz="0" w:space="0" w:color="auto"/>
            <w:left w:val="none" w:sz="0" w:space="0" w:color="auto"/>
            <w:bottom w:val="none" w:sz="0" w:space="0" w:color="auto"/>
            <w:right w:val="none" w:sz="0" w:space="0" w:color="auto"/>
          </w:divBdr>
        </w:div>
        <w:div w:id="843403167">
          <w:marLeft w:val="640"/>
          <w:marRight w:val="0"/>
          <w:marTop w:val="0"/>
          <w:marBottom w:val="0"/>
          <w:divBdr>
            <w:top w:val="none" w:sz="0" w:space="0" w:color="auto"/>
            <w:left w:val="none" w:sz="0" w:space="0" w:color="auto"/>
            <w:bottom w:val="none" w:sz="0" w:space="0" w:color="auto"/>
            <w:right w:val="none" w:sz="0" w:space="0" w:color="auto"/>
          </w:divBdr>
        </w:div>
        <w:div w:id="856117932">
          <w:marLeft w:val="640"/>
          <w:marRight w:val="0"/>
          <w:marTop w:val="0"/>
          <w:marBottom w:val="0"/>
          <w:divBdr>
            <w:top w:val="none" w:sz="0" w:space="0" w:color="auto"/>
            <w:left w:val="none" w:sz="0" w:space="0" w:color="auto"/>
            <w:bottom w:val="none" w:sz="0" w:space="0" w:color="auto"/>
            <w:right w:val="none" w:sz="0" w:space="0" w:color="auto"/>
          </w:divBdr>
        </w:div>
        <w:div w:id="856191249">
          <w:marLeft w:val="640"/>
          <w:marRight w:val="0"/>
          <w:marTop w:val="0"/>
          <w:marBottom w:val="0"/>
          <w:divBdr>
            <w:top w:val="none" w:sz="0" w:space="0" w:color="auto"/>
            <w:left w:val="none" w:sz="0" w:space="0" w:color="auto"/>
            <w:bottom w:val="none" w:sz="0" w:space="0" w:color="auto"/>
            <w:right w:val="none" w:sz="0" w:space="0" w:color="auto"/>
          </w:divBdr>
        </w:div>
        <w:div w:id="1040206641">
          <w:marLeft w:val="640"/>
          <w:marRight w:val="0"/>
          <w:marTop w:val="0"/>
          <w:marBottom w:val="0"/>
          <w:divBdr>
            <w:top w:val="none" w:sz="0" w:space="0" w:color="auto"/>
            <w:left w:val="none" w:sz="0" w:space="0" w:color="auto"/>
            <w:bottom w:val="none" w:sz="0" w:space="0" w:color="auto"/>
            <w:right w:val="none" w:sz="0" w:space="0" w:color="auto"/>
          </w:divBdr>
        </w:div>
        <w:div w:id="1108738421">
          <w:marLeft w:val="640"/>
          <w:marRight w:val="0"/>
          <w:marTop w:val="0"/>
          <w:marBottom w:val="0"/>
          <w:divBdr>
            <w:top w:val="none" w:sz="0" w:space="0" w:color="auto"/>
            <w:left w:val="none" w:sz="0" w:space="0" w:color="auto"/>
            <w:bottom w:val="none" w:sz="0" w:space="0" w:color="auto"/>
            <w:right w:val="none" w:sz="0" w:space="0" w:color="auto"/>
          </w:divBdr>
        </w:div>
        <w:div w:id="1222519568">
          <w:marLeft w:val="640"/>
          <w:marRight w:val="0"/>
          <w:marTop w:val="0"/>
          <w:marBottom w:val="0"/>
          <w:divBdr>
            <w:top w:val="none" w:sz="0" w:space="0" w:color="auto"/>
            <w:left w:val="none" w:sz="0" w:space="0" w:color="auto"/>
            <w:bottom w:val="none" w:sz="0" w:space="0" w:color="auto"/>
            <w:right w:val="none" w:sz="0" w:space="0" w:color="auto"/>
          </w:divBdr>
        </w:div>
        <w:div w:id="1347513716">
          <w:marLeft w:val="640"/>
          <w:marRight w:val="0"/>
          <w:marTop w:val="0"/>
          <w:marBottom w:val="0"/>
          <w:divBdr>
            <w:top w:val="none" w:sz="0" w:space="0" w:color="auto"/>
            <w:left w:val="none" w:sz="0" w:space="0" w:color="auto"/>
            <w:bottom w:val="none" w:sz="0" w:space="0" w:color="auto"/>
            <w:right w:val="none" w:sz="0" w:space="0" w:color="auto"/>
          </w:divBdr>
        </w:div>
        <w:div w:id="1374886593">
          <w:marLeft w:val="640"/>
          <w:marRight w:val="0"/>
          <w:marTop w:val="0"/>
          <w:marBottom w:val="0"/>
          <w:divBdr>
            <w:top w:val="none" w:sz="0" w:space="0" w:color="auto"/>
            <w:left w:val="none" w:sz="0" w:space="0" w:color="auto"/>
            <w:bottom w:val="none" w:sz="0" w:space="0" w:color="auto"/>
            <w:right w:val="none" w:sz="0" w:space="0" w:color="auto"/>
          </w:divBdr>
        </w:div>
        <w:div w:id="1389760525">
          <w:marLeft w:val="640"/>
          <w:marRight w:val="0"/>
          <w:marTop w:val="0"/>
          <w:marBottom w:val="0"/>
          <w:divBdr>
            <w:top w:val="none" w:sz="0" w:space="0" w:color="auto"/>
            <w:left w:val="none" w:sz="0" w:space="0" w:color="auto"/>
            <w:bottom w:val="none" w:sz="0" w:space="0" w:color="auto"/>
            <w:right w:val="none" w:sz="0" w:space="0" w:color="auto"/>
          </w:divBdr>
        </w:div>
        <w:div w:id="1652293902">
          <w:marLeft w:val="640"/>
          <w:marRight w:val="0"/>
          <w:marTop w:val="0"/>
          <w:marBottom w:val="0"/>
          <w:divBdr>
            <w:top w:val="none" w:sz="0" w:space="0" w:color="auto"/>
            <w:left w:val="none" w:sz="0" w:space="0" w:color="auto"/>
            <w:bottom w:val="none" w:sz="0" w:space="0" w:color="auto"/>
            <w:right w:val="none" w:sz="0" w:space="0" w:color="auto"/>
          </w:divBdr>
        </w:div>
        <w:div w:id="1778137483">
          <w:marLeft w:val="640"/>
          <w:marRight w:val="0"/>
          <w:marTop w:val="0"/>
          <w:marBottom w:val="0"/>
          <w:divBdr>
            <w:top w:val="none" w:sz="0" w:space="0" w:color="auto"/>
            <w:left w:val="none" w:sz="0" w:space="0" w:color="auto"/>
            <w:bottom w:val="none" w:sz="0" w:space="0" w:color="auto"/>
            <w:right w:val="none" w:sz="0" w:space="0" w:color="auto"/>
          </w:divBdr>
        </w:div>
        <w:div w:id="1856336340">
          <w:marLeft w:val="640"/>
          <w:marRight w:val="0"/>
          <w:marTop w:val="0"/>
          <w:marBottom w:val="0"/>
          <w:divBdr>
            <w:top w:val="none" w:sz="0" w:space="0" w:color="auto"/>
            <w:left w:val="none" w:sz="0" w:space="0" w:color="auto"/>
            <w:bottom w:val="none" w:sz="0" w:space="0" w:color="auto"/>
            <w:right w:val="none" w:sz="0" w:space="0" w:color="auto"/>
          </w:divBdr>
        </w:div>
        <w:div w:id="1862628491">
          <w:marLeft w:val="640"/>
          <w:marRight w:val="0"/>
          <w:marTop w:val="0"/>
          <w:marBottom w:val="0"/>
          <w:divBdr>
            <w:top w:val="none" w:sz="0" w:space="0" w:color="auto"/>
            <w:left w:val="none" w:sz="0" w:space="0" w:color="auto"/>
            <w:bottom w:val="none" w:sz="0" w:space="0" w:color="auto"/>
            <w:right w:val="none" w:sz="0" w:space="0" w:color="auto"/>
          </w:divBdr>
        </w:div>
        <w:div w:id="1957562409">
          <w:marLeft w:val="640"/>
          <w:marRight w:val="0"/>
          <w:marTop w:val="0"/>
          <w:marBottom w:val="0"/>
          <w:divBdr>
            <w:top w:val="none" w:sz="0" w:space="0" w:color="auto"/>
            <w:left w:val="none" w:sz="0" w:space="0" w:color="auto"/>
            <w:bottom w:val="none" w:sz="0" w:space="0" w:color="auto"/>
            <w:right w:val="none" w:sz="0" w:space="0" w:color="auto"/>
          </w:divBdr>
        </w:div>
        <w:div w:id="2006273779">
          <w:marLeft w:val="640"/>
          <w:marRight w:val="0"/>
          <w:marTop w:val="0"/>
          <w:marBottom w:val="0"/>
          <w:divBdr>
            <w:top w:val="none" w:sz="0" w:space="0" w:color="auto"/>
            <w:left w:val="none" w:sz="0" w:space="0" w:color="auto"/>
            <w:bottom w:val="none" w:sz="0" w:space="0" w:color="auto"/>
            <w:right w:val="none" w:sz="0" w:space="0" w:color="auto"/>
          </w:divBdr>
        </w:div>
        <w:div w:id="2125492854">
          <w:marLeft w:val="640"/>
          <w:marRight w:val="0"/>
          <w:marTop w:val="0"/>
          <w:marBottom w:val="0"/>
          <w:divBdr>
            <w:top w:val="none" w:sz="0" w:space="0" w:color="auto"/>
            <w:left w:val="none" w:sz="0" w:space="0" w:color="auto"/>
            <w:bottom w:val="none" w:sz="0" w:space="0" w:color="auto"/>
            <w:right w:val="none" w:sz="0" w:space="0" w:color="auto"/>
          </w:divBdr>
        </w:div>
      </w:divsChild>
    </w:div>
    <w:div w:id="717242433">
      <w:bodyDiv w:val="1"/>
      <w:marLeft w:val="0"/>
      <w:marRight w:val="0"/>
      <w:marTop w:val="0"/>
      <w:marBottom w:val="0"/>
      <w:divBdr>
        <w:top w:val="none" w:sz="0" w:space="0" w:color="auto"/>
        <w:left w:val="none" w:sz="0" w:space="0" w:color="auto"/>
        <w:bottom w:val="none" w:sz="0" w:space="0" w:color="auto"/>
        <w:right w:val="none" w:sz="0" w:space="0" w:color="auto"/>
      </w:divBdr>
      <w:divsChild>
        <w:div w:id="389960896">
          <w:marLeft w:val="640"/>
          <w:marRight w:val="0"/>
          <w:marTop w:val="0"/>
          <w:marBottom w:val="0"/>
          <w:divBdr>
            <w:top w:val="none" w:sz="0" w:space="0" w:color="auto"/>
            <w:left w:val="none" w:sz="0" w:space="0" w:color="auto"/>
            <w:bottom w:val="none" w:sz="0" w:space="0" w:color="auto"/>
            <w:right w:val="none" w:sz="0" w:space="0" w:color="auto"/>
          </w:divBdr>
        </w:div>
        <w:div w:id="438456374">
          <w:marLeft w:val="640"/>
          <w:marRight w:val="0"/>
          <w:marTop w:val="0"/>
          <w:marBottom w:val="0"/>
          <w:divBdr>
            <w:top w:val="none" w:sz="0" w:space="0" w:color="auto"/>
            <w:left w:val="none" w:sz="0" w:space="0" w:color="auto"/>
            <w:bottom w:val="none" w:sz="0" w:space="0" w:color="auto"/>
            <w:right w:val="none" w:sz="0" w:space="0" w:color="auto"/>
          </w:divBdr>
        </w:div>
        <w:div w:id="564149221">
          <w:marLeft w:val="640"/>
          <w:marRight w:val="0"/>
          <w:marTop w:val="0"/>
          <w:marBottom w:val="0"/>
          <w:divBdr>
            <w:top w:val="none" w:sz="0" w:space="0" w:color="auto"/>
            <w:left w:val="none" w:sz="0" w:space="0" w:color="auto"/>
            <w:bottom w:val="none" w:sz="0" w:space="0" w:color="auto"/>
            <w:right w:val="none" w:sz="0" w:space="0" w:color="auto"/>
          </w:divBdr>
        </w:div>
        <w:div w:id="632491767">
          <w:marLeft w:val="640"/>
          <w:marRight w:val="0"/>
          <w:marTop w:val="0"/>
          <w:marBottom w:val="0"/>
          <w:divBdr>
            <w:top w:val="none" w:sz="0" w:space="0" w:color="auto"/>
            <w:left w:val="none" w:sz="0" w:space="0" w:color="auto"/>
            <w:bottom w:val="none" w:sz="0" w:space="0" w:color="auto"/>
            <w:right w:val="none" w:sz="0" w:space="0" w:color="auto"/>
          </w:divBdr>
        </w:div>
        <w:div w:id="671221359">
          <w:marLeft w:val="640"/>
          <w:marRight w:val="0"/>
          <w:marTop w:val="0"/>
          <w:marBottom w:val="0"/>
          <w:divBdr>
            <w:top w:val="none" w:sz="0" w:space="0" w:color="auto"/>
            <w:left w:val="none" w:sz="0" w:space="0" w:color="auto"/>
            <w:bottom w:val="none" w:sz="0" w:space="0" w:color="auto"/>
            <w:right w:val="none" w:sz="0" w:space="0" w:color="auto"/>
          </w:divBdr>
        </w:div>
        <w:div w:id="715668511">
          <w:marLeft w:val="640"/>
          <w:marRight w:val="0"/>
          <w:marTop w:val="0"/>
          <w:marBottom w:val="0"/>
          <w:divBdr>
            <w:top w:val="none" w:sz="0" w:space="0" w:color="auto"/>
            <w:left w:val="none" w:sz="0" w:space="0" w:color="auto"/>
            <w:bottom w:val="none" w:sz="0" w:space="0" w:color="auto"/>
            <w:right w:val="none" w:sz="0" w:space="0" w:color="auto"/>
          </w:divBdr>
        </w:div>
        <w:div w:id="766584981">
          <w:marLeft w:val="640"/>
          <w:marRight w:val="0"/>
          <w:marTop w:val="0"/>
          <w:marBottom w:val="0"/>
          <w:divBdr>
            <w:top w:val="none" w:sz="0" w:space="0" w:color="auto"/>
            <w:left w:val="none" w:sz="0" w:space="0" w:color="auto"/>
            <w:bottom w:val="none" w:sz="0" w:space="0" w:color="auto"/>
            <w:right w:val="none" w:sz="0" w:space="0" w:color="auto"/>
          </w:divBdr>
        </w:div>
        <w:div w:id="880937662">
          <w:marLeft w:val="640"/>
          <w:marRight w:val="0"/>
          <w:marTop w:val="0"/>
          <w:marBottom w:val="0"/>
          <w:divBdr>
            <w:top w:val="none" w:sz="0" w:space="0" w:color="auto"/>
            <w:left w:val="none" w:sz="0" w:space="0" w:color="auto"/>
            <w:bottom w:val="none" w:sz="0" w:space="0" w:color="auto"/>
            <w:right w:val="none" w:sz="0" w:space="0" w:color="auto"/>
          </w:divBdr>
        </w:div>
        <w:div w:id="949162928">
          <w:marLeft w:val="640"/>
          <w:marRight w:val="0"/>
          <w:marTop w:val="0"/>
          <w:marBottom w:val="0"/>
          <w:divBdr>
            <w:top w:val="none" w:sz="0" w:space="0" w:color="auto"/>
            <w:left w:val="none" w:sz="0" w:space="0" w:color="auto"/>
            <w:bottom w:val="none" w:sz="0" w:space="0" w:color="auto"/>
            <w:right w:val="none" w:sz="0" w:space="0" w:color="auto"/>
          </w:divBdr>
        </w:div>
        <w:div w:id="1030377407">
          <w:marLeft w:val="640"/>
          <w:marRight w:val="0"/>
          <w:marTop w:val="0"/>
          <w:marBottom w:val="0"/>
          <w:divBdr>
            <w:top w:val="none" w:sz="0" w:space="0" w:color="auto"/>
            <w:left w:val="none" w:sz="0" w:space="0" w:color="auto"/>
            <w:bottom w:val="none" w:sz="0" w:space="0" w:color="auto"/>
            <w:right w:val="none" w:sz="0" w:space="0" w:color="auto"/>
          </w:divBdr>
        </w:div>
        <w:div w:id="1187675645">
          <w:marLeft w:val="640"/>
          <w:marRight w:val="0"/>
          <w:marTop w:val="0"/>
          <w:marBottom w:val="0"/>
          <w:divBdr>
            <w:top w:val="none" w:sz="0" w:space="0" w:color="auto"/>
            <w:left w:val="none" w:sz="0" w:space="0" w:color="auto"/>
            <w:bottom w:val="none" w:sz="0" w:space="0" w:color="auto"/>
            <w:right w:val="none" w:sz="0" w:space="0" w:color="auto"/>
          </w:divBdr>
        </w:div>
        <w:div w:id="1305506122">
          <w:marLeft w:val="640"/>
          <w:marRight w:val="0"/>
          <w:marTop w:val="0"/>
          <w:marBottom w:val="0"/>
          <w:divBdr>
            <w:top w:val="none" w:sz="0" w:space="0" w:color="auto"/>
            <w:left w:val="none" w:sz="0" w:space="0" w:color="auto"/>
            <w:bottom w:val="none" w:sz="0" w:space="0" w:color="auto"/>
            <w:right w:val="none" w:sz="0" w:space="0" w:color="auto"/>
          </w:divBdr>
        </w:div>
        <w:div w:id="1353678464">
          <w:marLeft w:val="640"/>
          <w:marRight w:val="0"/>
          <w:marTop w:val="0"/>
          <w:marBottom w:val="0"/>
          <w:divBdr>
            <w:top w:val="none" w:sz="0" w:space="0" w:color="auto"/>
            <w:left w:val="none" w:sz="0" w:space="0" w:color="auto"/>
            <w:bottom w:val="none" w:sz="0" w:space="0" w:color="auto"/>
            <w:right w:val="none" w:sz="0" w:space="0" w:color="auto"/>
          </w:divBdr>
        </w:div>
        <w:div w:id="1475677076">
          <w:marLeft w:val="640"/>
          <w:marRight w:val="0"/>
          <w:marTop w:val="0"/>
          <w:marBottom w:val="0"/>
          <w:divBdr>
            <w:top w:val="none" w:sz="0" w:space="0" w:color="auto"/>
            <w:left w:val="none" w:sz="0" w:space="0" w:color="auto"/>
            <w:bottom w:val="none" w:sz="0" w:space="0" w:color="auto"/>
            <w:right w:val="none" w:sz="0" w:space="0" w:color="auto"/>
          </w:divBdr>
        </w:div>
        <w:div w:id="1492529468">
          <w:marLeft w:val="640"/>
          <w:marRight w:val="0"/>
          <w:marTop w:val="0"/>
          <w:marBottom w:val="0"/>
          <w:divBdr>
            <w:top w:val="none" w:sz="0" w:space="0" w:color="auto"/>
            <w:left w:val="none" w:sz="0" w:space="0" w:color="auto"/>
            <w:bottom w:val="none" w:sz="0" w:space="0" w:color="auto"/>
            <w:right w:val="none" w:sz="0" w:space="0" w:color="auto"/>
          </w:divBdr>
        </w:div>
        <w:div w:id="1574852710">
          <w:marLeft w:val="640"/>
          <w:marRight w:val="0"/>
          <w:marTop w:val="0"/>
          <w:marBottom w:val="0"/>
          <w:divBdr>
            <w:top w:val="none" w:sz="0" w:space="0" w:color="auto"/>
            <w:left w:val="none" w:sz="0" w:space="0" w:color="auto"/>
            <w:bottom w:val="none" w:sz="0" w:space="0" w:color="auto"/>
            <w:right w:val="none" w:sz="0" w:space="0" w:color="auto"/>
          </w:divBdr>
        </w:div>
        <w:div w:id="1576667709">
          <w:marLeft w:val="640"/>
          <w:marRight w:val="0"/>
          <w:marTop w:val="0"/>
          <w:marBottom w:val="0"/>
          <w:divBdr>
            <w:top w:val="none" w:sz="0" w:space="0" w:color="auto"/>
            <w:left w:val="none" w:sz="0" w:space="0" w:color="auto"/>
            <w:bottom w:val="none" w:sz="0" w:space="0" w:color="auto"/>
            <w:right w:val="none" w:sz="0" w:space="0" w:color="auto"/>
          </w:divBdr>
        </w:div>
        <w:div w:id="1802504390">
          <w:marLeft w:val="640"/>
          <w:marRight w:val="0"/>
          <w:marTop w:val="0"/>
          <w:marBottom w:val="0"/>
          <w:divBdr>
            <w:top w:val="none" w:sz="0" w:space="0" w:color="auto"/>
            <w:left w:val="none" w:sz="0" w:space="0" w:color="auto"/>
            <w:bottom w:val="none" w:sz="0" w:space="0" w:color="auto"/>
            <w:right w:val="none" w:sz="0" w:space="0" w:color="auto"/>
          </w:divBdr>
        </w:div>
        <w:div w:id="1868759576">
          <w:marLeft w:val="640"/>
          <w:marRight w:val="0"/>
          <w:marTop w:val="0"/>
          <w:marBottom w:val="0"/>
          <w:divBdr>
            <w:top w:val="none" w:sz="0" w:space="0" w:color="auto"/>
            <w:left w:val="none" w:sz="0" w:space="0" w:color="auto"/>
            <w:bottom w:val="none" w:sz="0" w:space="0" w:color="auto"/>
            <w:right w:val="none" w:sz="0" w:space="0" w:color="auto"/>
          </w:divBdr>
        </w:div>
        <w:div w:id="1899126965">
          <w:marLeft w:val="640"/>
          <w:marRight w:val="0"/>
          <w:marTop w:val="0"/>
          <w:marBottom w:val="0"/>
          <w:divBdr>
            <w:top w:val="none" w:sz="0" w:space="0" w:color="auto"/>
            <w:left w:val="none" w:sz="0" w:space="0" w:color="auto"/>
            <w:bottom w:val="none" w:sz="0" w:space="0" w:color="auto"/>
            <w:right w:val="none" w:sz="0" w:space="0" w:color="auto"/>
          </w:divBdr>
        </w:div>
        <w:div w:id="1902597876">
          <w:marLeft w:val="640"/>
          <w:marRight w:val="0"/>
          <w:marTop w:val="0"/>
          <w:marBottom w:val="0"/>
          <w:divBdr>
            <w:top w:val="none" w:sz="0" w:space="0" w:color="auto"/>
            <w:left w:val="none" w:sz="0" w:space="0" w:color="auto"/>
            <w:bottom w:val="none" w:sz="0" w:space="0" w:color="auto"/>
            <w:right w:val="none" w:sz="0" w:space="0" w:color="auto"/>
          </w:divBdr>
        </w:div>
        <w:div w:id="1946880097">
          <w:marLeft w:val="640"/>
          <w:marRight w:val="0"/>
          <w:marTop w:val="0"/>
          <w:marBottom w:val="0"/>
          <w:divBdr>
            <w:top w:val="none" w:sz="0" w:space="0" w:color="auto"/>
            <w:left w:val="none" w:sz="0" w:space="0" w:color="auto"/>
            <w:bottom w:val="none" w:sz="0" w:space="0" w:color="auto"/>
            <w:right w:val="none" w:sz="0" w:space="0" w:color="auto"/>
          </w:divBdr>
        </w:div>
        <w:div w:id="2025546693">
          <w:marLeft w:val="640"/>
          <w:marRight w:val="0"/>
          <w:marTop w:val="0"/>
          <w:marBottom w:val="0"/>
          <w:divBdr>
            <w:top w:val="none" w:sz="0" w:space="0" w:color="auto"/>
            <w:left w:val="none" w:sz="0" w:space="0" w:color="auto"/>
            <w:bottom w:val="none" w:sz="0" w:space="0" w:color="auto"/>
            <w:right w:val="none" w:sz="0" w:space="0" w:color="auto"/>
          </w:divBdr>
        </w:div>
        <w:div w:id="2057001314">
          <w:marLeft w:val="640"/>
          <w:marRight w:val="0"/>
          <w:marTop w:val="0"/>
          <w:marBottom w:val="0"/>
          <w:divBdr>
            <w:top w:val="none" w:sz="0" w:space="0" w:color="auto"/>
            <w:left w:val="none" w:sz="0" w:space="0" w:color="auto"/>
            <w:bottom w:val="none" w:sz="0" w:space="0" w:color="auto"/>
            <w:right w:val="none" w:sz="0" w:space="0" w:color="auto"/>
          </w:divBdr>
        </w:div>
        <w:div w:id="2067990793">
          <w:marLeft w:val="640"/>
          <w:marRight w:val="0"/>
          <w:marTop w:val="0"/>
          <w:marBottom w:val="0"/>
          <w:divBdr>
            <w:top w:val="none" w:sz="0" w:space="0" w:color="auto"/>
            <w:left w:val="none" w:sz="0" w:space="0" w:color="auto"/>
            <w:bottom w:val="none" w:sz="0" w:space="0" w:color="auto"/>
            <w:right w:val="none" w:sz="0" w:space="0" w:color="auto"/>
          </w:divBdr>
        </w:div>
      </w:divsChild>
    </w:div>
    <w:div w:id="731077265">
      <w:bodyDiv w:val="1"/>
      <w:marLeft w:val="0"/>
      <w:marRight w:val="0"/>
      <w:marTop w:val="0"/>
      <w:marBottom w:val="0"/>
      <w:divBdr>
        <w:top w:val="none" w:sz="0" w:space="0" w:color="auto"/>
        <w:left w:val="none" w:sz="0" w:space="0" w:color="auto"/>
        <w:bottom w:val="none" w:sz="0" w:space="0" w:color="auto"/>
        <w:right w:val="none" w:sz="0" w:space="0" w:color="auto"/>
      </w:divBdr>
      <w:divsChild>
        <w:div w:id="570165013">
          <w:marLeft w:val="640"/>
          <w:marRight w:val="0"/>
          <w:marTop w:val="0"/>
          <w:marBottom w:val="0"/>
          <w:divBdr>
            <w:top w:val="none" w:sz="0" w:space="0" w:color="auto"/>
            <w:left w:val="none" w:sz="0" w:space="0" w:color="auto"/>
            <w:bottom w:val="none" w:sz="0" w:space="0" w:color="auto"/>
            <w:right w:val="none" w:sz="0" w:space="0" w:color="auto"/>
          </w:divBdr>
        </w:div>
        <w:div w:id="724794636">
          <w:marLeft w:val="640"/>
          <w:marRight w:val="0"/>
          <w:marTop w:val="0"/>
          <w:marBottom w:val="0"/>
          <w:divBdr>
            <w:top w:val="none" w:sz="0" w:space="0" w:color="auto"/>
            <w:left w:val="none" w:sz="0" w:space="0" w:color="auto"/>
            <w:bottom w:val="none" w:sz="0" w:space="0" w:color="auto"/>
            <w:right w:val="none" w:sz="0" w:space="0" w:color="auto"/>
          </w:divBdr>
        </w:div>
        <w:div w:id="1082096917">
          <w:marLeft w:val="640"/>
          <w:marRight w:val="0"/>
          <w:marTop w:val="0"/>
          <w:marBottom w:val="0"/>
          <w:divBdr>
            <w:top w:val="none" w:sz="0" w:space="0" w:color="auto"/>
            <w:left w:val="none" w:sz="0" w:space="0" w:color="auto"/>
            <w:bottom w:val="none" w:sz="0" w:space="0" w:color="auto"/>
            <w:right w:val="none" w:sz="0" w:space="0" w:color="auto"/>
          </w:divBdr>
        </w:div>
        <w:div w:id="1360664185">
          <w:marLeft w:val="640"/>
          <w:marRight w:val="0"/>
          <w:marTop w:val="0"/>
          <w:marBottom w:val="0"/>
          <w:divBdr>
            <w:top w:val="none" w:sz="0" w:space="0" w:color="auto"/>
            <w:left w:val="none" w:sz="0" w:space="0" w:color="auto"/>
            <w:bottom w:val="none" w:sz="0" w:space="0" w:color="auto"/>
            <w:right w:val="none" w:sz="0" w:space="0" w:color="auto"/>
          </w:divBdr>
        </w:div>
      </w:divsChild>
    </w:div>
    <w:div w:id="754665182">
      <w:bodyDiv w:val="1"/>
      <w:marLeft w:val="0"/>
      <w:marRight w:val="0"/>
      <w:marTop w:val="0"/>
      <w:marBottom w:val="0"/>
      <w:divBdr>
        <w:top w:val="none" w:sz="0" w:space="0" w:color="auto"/>
        <w:left w:val="none" w:sz="0" w:space="0" w:color="auto"/>
        <w:bottom w:val="none" w:sz="0" w:space="0" w:color="auto"/>
        <w:right w:val="none" w:sz="0" w:space="0" w:color="auto"/>
      </w:divBdr>
      <w:divsChild>
        <w:div w:id="123888498">
          <w:marLeft w:val="640"/>
          <w:marRight w:val="0"/>
          <w:marTop w:val="0"/>
          <w:marBottom w:val="0"/>
          <w:divBdr>
            <w:top w:val="none" w:sz="0" w:space="0" w:color="auto"/>
            <w:left w:val="none" w:sz="0" w:space="0" w:color="auto"/>
            <w:bottom w:val="none" w:sz="0" w:space="0" w:color="auto"/>
            <w:right w:val="none" w:sz="0" w:space="0" w:color="auto"/>
          </w:divBdr>
        </w:div>
        <w:div w:id="194929208">
          <w:marLeft w:val="640"/>
          <w:marRight w:val="0"/>
          <w:marTop w:val="0"/>
          <w:marBottom w:val="0"/>
          <w:divBdr>
            <w:top w:val="none" w:sz="0" w:space="0" w:color="auto"/>
            <w:left w:val="none" w:sz="0" w:space="0" w:color="auto"/>
            <w:bottom w:val="none" w:sz="0" w:space="0" w:color="auto"/>
            <w:right w:val="none" w:sz="0" w:space="0" w:color="auto"/>
          </w:divBdr>
        </w:div>
        <w:div w:id="266083023">
          <w:marLeft w:val="640"/>
          <w:marRight w:val="0"/>
          <w:marTop w:val="0"/>
          <w:marBottom w:val="0"/>
          <w:divBdr>
            <w:top w:val="none" w:sz="0" w:space="0" w:color="auto"/>
            <w:left w:val="none" w:sz="0" w:space="0" w:color="auto"/>
            <w:bottom w:val="none" w:sz="0" w:space="0" w:color="auto"/>
            <w:right w:val="none" w:sz="0" w:space="0" w:color="auto"/>
          </w:divBdr>
        </w:div>
        <w:div w:id="294213365">
          <w:marLeft w:val="640"/>
          <w:marRight w:val="0"/>
          <w:marTop w:val="0"/>
          <w:marBottom w:val="0"/>
          <w:divBdr>
            <w:top w:val="none" w:sz="0" w:space="0" w:color="auto"/>
            <w:left w:val="none" w:sz="0" w:space="0" w:color="auto"/>
            <w:bottom w:val="none" w:sz="0" w:space="0" w:color="auto"/>
            <w:right w:val="none" w:sz="0" w:space="0" w:color="auto"/>
          </w:divBdr>
        </w:div>
        <w:div w:id="581791559">
          <w:marLeft w:val="640"/>
          <w:marRight w:val="0"/>
          <w:marTop w:val="0"/>
          <w:marBottom w:val="0"/>
          <w:divBdr>
            <w:top w:val="none" w:sz="0" w:space="0" w:color="auto"/>
            <w:left w:val="none" w:sz="0" w:space="0" w:color="auto"/>
            <w:bottom w:val="none" w:sz="0" w:space="0" w:color="auto"/>
            <w:right w:val="none" w:sz="0" w:space="0" w:color="auto"/>
          </w:divBdr>
        </w:div>
        <w:div w:id="711610978">
          <w:marLeft w:val="640"/>
          <w:marRight w:val="0"/>
          <w:marTop w:val="0"/>
          <w:marBottom w:val="0"/>
          <w:divBdr>
            <w:top w:val="none" w:sz="0" w:space="0" w:color="auto"/>
            <w:left w:val="none" w:sz="0" w:space="0" w:color="auto"/>
            <w:bottom w:val="none" w:sz="0" w:space="0" w:color="auto"/>
            <w:right w:val="none" w:sz="0" w:space="0" w:color="auto"/>
          </w:divBdr>
        </w:div>
      </w:divsChild>
    </w:div>
    <w:div w:id="819231705">
      <w:bodyDiv w:val="1"/>
      <w:marLeft w:val="0"/>
      <w:marRight w:val="0"/>
      <w:marTop w:val="0"/>
      <w:marBottom w:val="0"/>
      <w:divBdr>
        <w:top w:val="none" w:sz="0" w:space="0" w:color="auto"/>
        <w:left w:val="none" w:sz="0" w:space="0" w:color="auto"/>
        <w:bottom w:val="none" w:sz="0" w:space="0" w:color="auto"/>
        <w:right w:val="none" w:sz="0" w:space="0" w:color="auto"/>
      </w:divBdr>
      <w:divsChild>
        <w:div w:id="259216764">
          <w:marLeft w:val="640"/>
          <w:marRight w:val="0"/>
          <w:marTop w:val="0"/>
          <w:marBottom w:val="0"/>
          <w:divBdr>
            <w:top w:val="none" w:sz="0" w:space="0" w:color="auto"/>
            <w:left w:val="none" w:sz="0" w:space="0" w:color="auto"/>
            <w:bottom w:val="none" w:sz="0" w:space="0" w:color="auto"/>
            <w:right w:val="none" w:sz="0" w:space="0" w:color="auto"/>
          </w:divBdr>
        </w:div>
        <w:div w:id="469979695">
          <w:marLeft w:val="640"/>
          <w:marRight w:val="0"/>
          <w:marTop w:val="0"/>
          <w:marBottom w:val="0"/>
          <w:divBdr>
            <w:top w:val="none" w:sz="0" w:space="0" w:color="auto"/>
            <w:left w:val="none" w:sz="0" w:space="0" w:color="auto"/>
            <w:bottom w:val="none" w:sz="0" w:space="0" w:color="auto"/>
            <w:right w:val="none" w:sz="0" w:space="0" w:color="auto"/>
          </w:divBdr>
        </w:div>
        <w:div w:id="503669208">
          <w:marLeft w:val="640"/>
          <w:marRight w:val="0"/>
          <w:marTop w:val="0"/>
          <w:marBottom w:val="0"/>
          <w:divBdr>
            <w:top w:val="none" w:sz="0" w:space="0" w:color="auto"/>
            <w:left w:val="none" w:sz="0" w:space="0" w:color="auto"/>
            <w:bottom w:val="none" w:sz="0" w:space="0" w:color="auto"/>
            <w:right w:val="none" w:sz="0" w:space="0" w:color="auto"/>
          </w:divBdr>
        </w:div>
        <w:div w:id="743188456">
          <w:marLeft w:val="640"/>
          <w:marRight w:val="0"/>
          <w:marTop w:val="0"/>
          <w:marBottom w:val="0"/>
          <w:divBdr>
            <w:top w:val="none" w:sz="0" w:space="0" w:color="auto"/>
            <w:left w:val="none" w:sz="0" w:space="0" w:color="auto"/>
            <w:bottom w:val="none" w:sz="0" w:space="0" w:color="auto"/>
            <w:right w:val="none" w:sz="0" w:space="0" w:color="auto"/>
          </w:divBdr>
        </w:div>
        <w:div w:id="1312102598">
          <w:marLeft w:val="640"/>
          <w:marRight w:val="0"/>
          <w:marTop w:val="0"/>
          <w:marBottom w:val="0"/>
          <w:divBdr>
            <w:top w:val="none" w:sz="0" w:space="0" w:color="auto"/>
            <w:left w:val="none" w:sz="0" w:space="0" w:color="auto"/>
            <w:bottom w:val="none" w:sz="0" w:space="0" w:color="auto"/>
            <w:right w:val="none" w:sz="0" w:space="0" w:color="auto"/>
          </w:divBdr>
        </w:div>
        <w:div w:id="1945575877">
          <w:marLeft w:val="640"/>
          <w:marRight w:val="0"/>
          <w:marTop w:val="0"/>
          <w:marBottom w:val="0"/>
          <w:divBdr>
            <w:top w:val="none" w:sz="0" w:space="0" w:color="auto"/>
            <w:left w:val="none" w:sz="0" w:space="0" w:color="auto"/>
            <w:bottom w:val="none" w:sz="0" w:space="0" w:color="auto"/>
            <w:right w:val="none" w:sz="0" w:space="0" w:color="auto"/>
          </w:divBdr>
        </w:div>
        <w:div w:id="2137332939">
          <w:marLeft w:val="640"/>
          <w:marRight w:val="0"/>
          <w:marTop w:val="0"/>
          <w:marBottom w:val="0"/>
          <w:divBdr>
            <w:top w:val="none" w:sz="0" w:space="0" w:color="auto"/>
            <w:left w:val="none" w:sz="0" w:space="0" w:color="auto"/>
            <w:bottom w:val="none" w:sz="0" w:space="0" w:color="auto"/>
            <w:right w:val="none" w:sz="0" w:space="0" w:color="auto"/>
          </w:divBdr>
        </w:div>
      </w:divsChild>
    </w:div>
    <w:div w:id="878398424">
      <w:bodyDiv w:val="1"/>
      <w:marLeft w:val="0"/>
      <w:marRight w:val="0"/>
      <w:marTop w:val="0"/>
      <w:marBottom w:val="0"/>
      <w:divBdr>
        <w:top w:val="none" w:sz="0" w:space="0" w:color="auto"/>
        <w:left w:val="none" w:sz="0" w:space="0" w:color="auto"/>
        <w:bottom w:val="none" w:sz="0" w:space="0" w:color="auto"/>
        <w:right w:val="none" w:sz="0" w:space="0" w:color="auto"/>
      </w:divBdr>
      <w:divsChild>
        <w:div w:id="102918263">
          <w:marLeft w:val="640"/>
          <w:marRight w:val="0"/>
          <w:marTop w:val="0"/>
          <w:marBottom w:val="0"/>
          <w:divBdr>
            <w:top w:val="none" w:sz="0" w:space="0" w:color="auto"/>
            <w:left w:val="none" w:sz="0" w:space="0" w:color="auto"/>
            <w:bottom w:val="none" w:sz="0" w:space="0" w:color="auto"/>
            <w:right w:val="none" w:sz="0" w:space="0" w:color="auto"/>
          </w:divBdr>
        </w:div>
        <w:div w:id="520822485">
          <w:marLeft w:val="640"/>
          <w:marRight w:val="0"/>
          <w:marTop w:val="0"/>
          <w:marBottom w:val="0"/>
          <w:divBdr>
            <w:top w:val="none" w:sz="0" w:space="0" w:color="auto"/>
            <w:left w:val="none" w:sz="0" w:space="0" w:color="auto"/>
            <w:bottom w:val="none" w:sz="0" w:space="0" w:color="auto"/>
            <w:right w:val="none" w:sz="0" w:space="0" w:color="auto"/>
          </w:divBdr>
        </w:div>
        <w:div w:id="657080716">
          <w:marLeft w:val="640"/>
          <w:marRight w:val="0"/>
          <w:marTop w:val="0"/>
          <w:marBottom w:val="0"/>
          <w:divBdr>
            <w:top w:val="none" w:sz="0" w:space="0" w:color="auto"/>
            <w:left w:val="none" w:sz="0" w:space="0" w:color="auto"/>
            <w:bottom w:val="none" w:sz="0" w:space="0" w:color="auto"/>
            <w:right w:val="none" w:sz="0" w:space="0" w:color="auto"/>
          </w:divBdr>
        </w:div>
        <w:div w:id="710228248">
          <w:marLeft w:val="640"/>
          <w:marRight w:val="0"/>
          <w:marTop w:val="0"/>
          <w:marBottom w:val="0"/>
          <w:divBdr>
            <w:top w:val="none" w:sz="0" w:space="0" w:color="auto"/>
            <w:left w:val="none" w:sz="0" w:space="0" w:color="auto"/>
            <w:bottom w:val="none" w:sz="0" w:space="0" w:color="auto"/>
            <w:right w:val="none" w:sz="0" w:space="0" w:color="auto"/>
          </w:divBdr>
        </w:div>
        <w:div w:id="735470635">
          <w:marLeft w:val="640"/>
          <w:marRight w:val="0"/>
          <w:marTop w:val="0"/>
          <w:marBottom w:val="0"/>
          <w:divBdr>
            <w:top w:val="none" w:sz="0" w:space="0" w:color="auto"/>
            <w:left w:val="none" w:sz="0" w:space="0" w:color="auto"/>
            <w:bottom w:val="none" w:sz="0" w:space="0" w:color="auto"/>
            <w:right w:val="none" w:sz="0" w:space="0" w:color="auto"/>
          </w:divBdr>
        </w:div>
        <w:div w:id="886255884">
          <w:marLeft w:val="640"/>
          <w:marRight w:val="0"/>
          <w:marTop w:val="0"/>
          <w:marBottom w:val="0"/>
          <w:divBdr>
            <w:top w:val="none" w:sz="0" w:space="0" w:color="auto"/>
            <w:left w:val="none" w:sz="0" w:space="0" w:color="auto"/>
            <w:bottom w:val="none" w:sz="0" w:space="0" w:color="auto"/>
            <w:right w:val="none" w:sz="0" w:space="0" w:color="auto"/>
          </w:divBdr>
        </w:div>
        <w:div w:id="1122304356">
          <w:marLeft w:val="640"/>
          <w:marRight w:val="0"/>
          <w:marTop w:val="0"/>
          <w:marBottom w:val="0"/>
          <w:divBdr>
            <w:top w:val="none" w:sz="0" w:space="0" w:color="auto"/>
            <w:left w:val="none" w:sz="0" w:space="0" w:color="auto"/>
            <w:bottom w:val="none" w:sz="0" w:space="0" w:color="auto"/>
            <w:right w:val="none" w:sz="0" w:space="0" w:color="auto"/>
          </w:divBdr>
        </w:div>
        <w:div w:id="1143959871">
          <w:marLeft w:val="640"/>
          <w:marRight w:val="0"/>
          <w:marTop w:val="0"/>
          <w:marBottom w:val="0"/>
          <w:divBdr>
            <w:top w:val="none" w:sz="0" w:space="0" w:color="auto"/>
            <w:left w:val="none" w:sz="0" w:space="0" w:color="auto"/>
            <w:bottom w:val="none" w:sz="0" w:space="0" w:color="auto"/>
            <w:right w:val="none" w:sz="0" w:space="0" w:color="auto"/>
          </w:divBdr>
        </w:div>
        <w:div w:id="1156994810">
          <w:marLeft w:val="640"/>
          <w:marRight w:val="0"/>
          <w:marTop w:val="0"/>
          <w:marBottom w:val="0"/>
          <w:divBdr>
            <w:top w:val="none" w:sz="0" w:space="0" w:color="auto"/>
            <w:left w:val="none" w:sz="0" w:space="0" w:color="auto"/>
            <w:bottom w:val="none" w:sz="0" w:space="0" w:color="auto"/>
            <w:right w:val="none" w:sz="0" w:space="0" w:color="auto"/>
          </w:divBdr>
        </w:div>
        <w:div w:id="1181895403">
          <w:marLeft w:val="640"/>
          <w:marRight w:val="0"/>
          <w:marTop w:val="0"/>
          <w:marBottom w:val="0"/>
          <w:divBdr>
            <w:top w:val="none" w:sz="0" w:space="0" w:color="auto"/>
            <w:left w:val="none" w:sz="0" w:space="0" w:color="auto"/>
            <w:bottom w:val="none" w:sz="0" w:space="0" w:color="auto"/>
            <w:right w:val="none" w:sz="0" w:space="0" w:color="auto"/>
          </w:divBdr>
        </w:div>
        <w:div w:id="1554073135">
          <w:marLeft w:val="640"/>
          <w:marRight w:val="0"/>
          <w:marTop w:val="0"/>
          <w:marBottom w:val="0"/>
          <w:divBdr>
            <w:top w:val="none" w:sz="0" w:space="0" w:color="auto"/>
            <w:left w:val="none" w:sz="0" w:space="0" w:color="auto"/>
            <w:bottom w:val="none" w:sz="0" w:space="0" w:color="auto"/>
            <w:right w:val="none" w:sz="0" w:space="0" w:color="auto"/>
          </w:divBdr>
        </w:div>
        <w:div w:id="1620986184">
          <w:marLeft w:val="640"/>
          <w:marRight w:val="0"/>
          <w:marTop w:val="0"/>
          <w:marBottom w:val="0"/>
          <w:divBdr>
            <w:top w:val="none" w:sz="0" w:space="0" w:color="auto"/>
            <w:left w:val="none" w:sz="0" w:space="0" w:color="auto"/>
            <w:bottom w:val="none" w:sz="0" w:space="0" w:color="auto"/>
            <w:right w:val="none" w:sz="0" w:space="0" w:color="auto"/>
          </w:divBdr>
        </w:div>
        <w:div w:id="1662731154">
          <w:marLeft w:val="640"/>
          <w:marRight w:val="0"/>
          <w:marTop w:val="0"/>
          <w:marBottom w:val="0"/>
          <w:divBdr>
            <w:top w:val="none" w:sz="0" w:space="0" w:color="auto"/>
            <w:left w:val="none" w:sz="0" w:space="0" w:color="auto"/>
            <w:bottom w:val="none" w:sz="0" w:space="0" w:color="auto"/>
            <w:right w:val="none" w:sz="0" w:space="0" w:color="auto"/>
          </w:divBdr>
        </w:div>
        <w:div w:id="1706638853">
          <w:marLeft w:val="640"/>
          <w:marRight w:val="0"/>
          <w:marTop w:val="0"/>
          <w:marBottom w:val="0"/>
          <w:divBdr>
            <w:top w:val="none" w:sz="0" w:space="0" w:color="auto"/>
            <w:left w:val="none" w:sz="0" w:space="0" w:color="auto"/>
            <w:bottom w:val="none" w:sz="0" w:space="0" w:color="auto"/>
            <w:right w:val="none" w:sz="0" w:space="0" w:color="auto"/>
          </w:divBdr>
        </w:div>
        <w:div w:id="1741365131">
          <w:marLeft w:val="640"/>
          <w:marRight w:val="0"/>
          <w:marTop w:val="0"/>
          <w:marBottom w:val="0"/>
          <w:divBdr>
            <w:top w:val="none" w:sz="0" w:space="0" w:color="auto"/>
            <w:left w:val="none" w:sz="0" w:space="0" w:color="auto"/>
            <w:bottom w:val="none" w:sz="0" w:space="0" w:color="auto"/>
            <w:right w:val="none" w:sz="0" w:space="0" w:color="auto"/>
          </w:divBdr>
        </w:div>
        <w:div w:id="1926256230">
          <w:marLeft w:val="640"/>
          <w:marRight w:val="0"/>
          <w:marTop w:val="0"/>
          <w:marBottom w:val="0"/>
          <w:divBdr>
            <w:top w:val="none" w:sz="0" w:space="0" w:color="auto"/>
            <w:left w:val="none" w:sz="0" w:space="0" w:color="auto"/>
            <w:bottom w:val="none" w:sz="0" w:space="0" w:color="auto"/>
            <w:right w:val="none" w:sz="0" w:space="0" w:color="auto"/>
          </w:divBdr>
        </w:div>
        <w:div w:id="1936984052">
          <w:marLeft w:val="640"/>
          <w:marRight w:val="0"/>
          <w:marTop w:val="0"/>
          <w:marBottom w:val="0"/>
          <w:divBdr>
            <w:top w:val="none" w:sz="0" w:space="0" w:color="auto"/>
            <w:left w:val="none" w:sz="0" w:space="0" w:color="auto"/>
            <w:bottom w:val="none" w:sz="0" w:space="0" w:color="auto"/>
            <w:right w:val="none" w:sz="0" w:space="0" w:color="auto"/>
          </w:divBdr>
        </w:div>
        <w:div w:id="1980380350">
          <w:marLeft w:val="640"/>
          <w:marRight w:val="0"/>
          <w:marTop w:val="0"/>
          <w:marBottom w:val="0"/>
          <w:divBdr>
            <w:top w:val="none" w:sz="0" w:space="0" w:color="auto"/>
            <w:left w:val="none" w:sz="0" w:space="0" w:color="auto"/>
            <w:bottom w:val="none" w:sz="0" w:space="0" w:color="auto"/>
            <w:right w:val="none" w:sz="0" w:space="0" w:color="auto"/>
          </w:divBdr>
        </w:div>
        <w:div w:id="1992828463">
          <w:marLeft w:val="640"/>
          <w:marRight w:val="0"/>
          <w:marTop w:val="0"/>
          <w:marBottom w:val="0"/>
          <w:divBdr>
            <w:top w:val="none" w:sz="0" w:space="0" w:color="auto"/>
            <w:left w:val="none" w:sz="0" w:space="0" w:color="auto"/>
            <w:bottom w:val="none" w:sz="0" w:space="0" w:color="auto"/>
            <w:right w:val="none" w:sz="0" w:space="0" w:color="auto"/>
          </w:divBdr>
        </w:div>
      </w:divsChild>
    </w:div>
    <w:div w:id="908853551">
      <w:bodyDiv w:val="1"/>
      <w:marLeft w:val="0"/>
      <w:marRight w:val="0"/>
      <w:marTop w:val="0"/>
      <w:marBottom w:val="0"/>
      <w:divBdr>
        <w:top w:val="none" w:sz="0" w:space="0" w:color="auto"/>
        <w:left w:val="none" w:sz="0" w:space="0" w:color="auto"/>
        <w:bottom w:val="none" w:sz="0" w:space="0" w:color="auto"/>
        <w:right w:val="none" w:sz="0" w:space="0" w:color="auto"/>
      </w:divBdr>
      <w:divsChild>
        <w:div w:id="36050715">
          <w:marLeft w:val="640"/>
          <w:marRight w:val="0"/>
          <w:marTop w:val="0"/>
          <w:marBottom w:val="0"/>
          <w:divBdr>
            <w:top w:val="none" w:sz="0" w:space="0" w:color="auto"/>
            <w:left w:val="none" w:sz="0" w:space="0" w:color="auto"/>
            <w:bottom w:val="none" w:sz="0" w:space="0" w:color="auto"/>
            <w:right w:val="none" w:sz="0" w:space="0" w:color="auto"/>
          </w:divBdr>
        </w:div>
        <w:div w:id="348873960">
          <w:marLeft w:val="640"/>
          <w:marRight w:val="0"/>
          <w:marTop w:val="0"/>
          <w:marBottom w:val="0"/>
          <w:divBdr>
            <w:top w:val="none" w:sz="0" w:space="0" w:color="auto"/>
            <w:left w:val="none" w:sz="0" w:space="0" w:color="auto"/>
            <w:bottom w:val="none" w:sz="0" w:space="0" w:color="auto"/>
            <w:right w:val="none" w:sz="0" w:space="0" w:color="auto"/>
          </w:divBdr>
        </w:div>
        <w:div w:id="471561676">
          <w:marLeft w:val="640"/>
          <w:marRight w:val="0"/>
          <w:marTop w:val="0"/>
          <w:marBottom w:val="0"/>
          <w:divBdr>
            <w:top w:val="none" w:sz="0" w:space="0" w:color="auto"/>
            <w:left w:val="none" w:sz="0" w:space="0" w:color="auto"/>
            <w:bottom w:val="none" w:sz="0" w:space="0" w:color="auto"/>
            <w:right w:val="none" w:sz="0" w:space="0" w:color="auto"/>
          </w:divBdr>
        </w:div>
        <w:div w:id="483550382">
          <w:marLeft w:val="640"/>
          <w:marRight w:val="0"/>
          <w:marTop w:val="0"/>
          <w:marBottom w:val="0"/>
          <w:divBdr>
            <w:top w:val="none" w:sz="0" w:space="0" w:color="auto"/>
            <w:left w:val="none" w:sz="0" w:space="0" w:color="auto"/>
            <w:bottom w:val="none" w:sz="0" w:space="0" w:color="auto"/>
            <w:right w:val="none" w:sz="0" w:space="0" w:color="auto"/>
          </w:divBdr>
        </w:div>
        <w:div w:id="513540921">
          <w:marLeft w:val="640"/>
          <w:marRight w:val="0"/>
          <w:marTop w:val="0"/>
          <w:marBottom w:val="0"/>
          <w:divBdr>
            <w:top w:val="none" w:sz="0" w:space="0" w:color="auto"/>
            <w:left w:val="none" w:sz="0" w:space="0" w:color="auto"/>
            <w:bottom w:val="none" w:sz="0" w:space="0" w:color="auto"/>
            <w:right w:val="none" w:sz="0" w:space="0" w:color="auto"/>
          </w:divBdr>
        </w:div>
        <w:div w:id="689070609">
          <w:marLeft w:val="640"/>
          <w:marRight w:val="0"/>
          <w:marTop w:val="0"/>
          <w:marBottom w:val="0"/>
          <w:divBdr>
            <w:top w:val="none" w:sz="0" w:space="0" w:color="auto"/>
            <w:left w:val="none" w:sz="0" w:space="0" w:color="auto"/>
            <w:bottom w:val="none" w:sz="0" w:space="0" w:color="auto"/>
            <w:right w:val="none" w:sz="0" w:space="0" w:color="auto"/>
          </w:divBdr>
        </w:div>
        <w:div w:id="753431121">
          <w:marLeft w:val="640"/>
          <w:marRight w:val="0"/>
          <w:marTop w:val="0"/>
          <w:marBottom w:val="0"/>
          <w:divBdr>
            <w:top w:val="none" w:sz="0" w:space="0" w:color="auto"/>
            <w:left w:val="none" w:sz="0" w:space="0" w:color="auto"/>
            <w:bottom w:val="none" w:sz="0" w:space="0" w:color="auto"/>
            <w:right w:val="none" w:sz="0" w:space="0" w:color="auto"/>
          </w:divBdr>
        </w:div>
        <w:div w:id="807863717">
          <w:marLeft w:val="640"/>
          <w:marRight w:val="0"/>
          <w:marTop w:val="0"/>
          <w:marBottom w:val="0"/>
          <w:divBdr>
            <w:top w:val="none" w:sz="0" w:space="0" w:color="auto"/>
            <w:left w:val="none" w:sz="0" w:space="0" w:color="auto"/>
            <w:bottom w:val="none" w:sz="0" w:space="0" w:color="auto"/>
            <w:right w:val="none" w:sz="0" w:space="0" w:color="auto"/>
          </w:divBdr>
        </w:div>
        <w:div w:id="885488885">
          <w:marLeft w:val="640"/>
          <w:marRight w:val="0"/>
          <w:marTop w:val="0"/>
          <w:marBottom w:val="0"/>
          <w:divBdr>
            <w:top w:val="none" w:sz="0" w:space="0" w:color="auto"/>
            <w:left w:val="none" w:sz="0" w:space="0" w:color="auto"/>
            <w:bottom w:val="none" w:sz="0" w:space="0" w:color="auto"/>
            <w:right w:val="none" w:sz="0" w:space="0" w:color="auto"/>
          </w:divBdr>
        </w:div>
        <w:div w:id="1139877738">
          <w:marLeft w:val="640"/>
          <w:marRight w:val="0"/>
          <w:marTop w:val="0"/>
          <w:marBottom w:val="0"/>
          <w:divBdr>
            <w:top w:val="none" w:sz="0" w:space="0" w:color="auto"/>
            <w:left w:val="none" w:sz="0" w:space="0" w:color="auto"/>
            <w:bottom w:val="none" w:sz="0" w:space="0" w:color="auto"/>
            <w:right w:val="none" w:sz="0" w:space="0" w:color="auto"/>
          </w:divBdr>
        </w:div>
        <w:div w:id="1193618601">
          <w:marLeft w:val="640"/>
          <w:marRight w:val="0"/>
          <w:marTop w:val="0"/>
          <w:marBottom w:val="0"/>
          <w:divBdr>
            <w:top w:val="none" w:sz="0" w:space="0" w:color="auto"/>
            <w:left w:val="none" w:sz="0" w:space="0" w:color="auto"/>
            <w:bottom w:val="none" w:sz="0" w:space="0" w:color="auto"/>
            <w:right w:val="none" w:sz="0" w:space="0" w:color="auto"/>
          </w:divBdr>
        </w:div>
        <w:div w:id="1244799864">
          <w:marLeft w:val="640"/>
          <w:marRight w:val="0"/>
          <w:marTop w:val="0"/>
          <w:marBottom w:val="0"/>
          <w:divBdr>
            <w:top w:val="none" w:sz="0" w:space="0" w:color="auto"/>
            <w:left w:val="none" w:sz="0" w:space="0" w:color="auto"/>
            <w:bottom w:val="none" w:sz="0" w:space="0" w:color="auto"/>
            <w:right w:val="none" w:sz="0" w:space="0" w:color="auto"/>
          </w:divBdr>
        </w:div>
        <w:div w:id="1276250202">
          <w:marLeft w:val="640"/>
          <w:marRight w:val="0"/>
          <w:marTop w:val="0"/>
          <w:marBottom w:val="0"/>
          <w:divBdr>
            <w:top w:val="none" w:sz="0" w:space="0" w:color="auto"/>
            <w:left w:val="none" w:sz="0" w:space="0" w:color="auto"/>
            <w:bottom w:val="none" w:sz="0" w:space="0" w:color="auto"/>
            <w:right w:val="none" w:sz="0" w:space="0" w:color="auto"/>
          </w:divBdr>
        </w:div>
        <w:div w:id="1351950868">
          <w:marLeft w:val="640"/>
          <w:marRight w:val="0"/>
          <w:marTop w:val="0"/>
          <w:marBottom w:val="0"/>
          <w:divBdr>
            <w:top w:val="none" w:sz="0" w:space="0" w:color="auto"/>
            <w:left w:val="none" w:sz="0" w:space="0" w:color="auto"/>
            <w:bottom w:val="none" w:sz="0" w:space="0" w:color="auto"/>
            <w:right w:val="none" w:sz="0" w:space="0" w:color="auto"/>
          </w:divBdr>
        </w:div>
        <w:div w:id="1402171627">
          <w:marLeft w:val="640"/>
          <w:marRight w:val="0"/>
          <w:marTop w:val="0"/>
          <w:marBottom w:val="0"/>
          <w:divBdr>
            <w:top w:val="none" w:sz="0" w:space="0" w:color="auto"/>
            <w:left w:val="none" w:sz="0" w:space="0" w:color="auto"/>
            <w:bottom w:val="none" w:sz="0" w:space="0" w:color="auto"/>
            <w:right w:val="none" w:sz="0" w:space="0" w:color="auto"/>
          </w:divBdr>
        </w:div>
        <w:div w:id="1411729018">
          <w:marLeft w:val="640"/>
          <w:marRight w:val="0"/>
          <w:marTop w:val="0"/>
          <w:marBottom w:val="0"/>
          <w:divBdr>
            <w:top w:val="none" w:sz="0" w:space="0" w:color="auto"/>
            <w:left w:val="none" w:sz="0" w:space="0" w:color="auto"/>
            <w:bottom w:val="none" w:sz="0" w:space="0" w:color="auto"/>
            <w:right w:val="none" w:sz="0" w:space="0" w:color="auto"/>
          </w:divBdr>
        </w:div>
        <w:div w:id="1613055680">
          <w:marLeft w:val="640"/>
          <w:marRight w:val="0"/>
          <w:marTop w:val="0"/>
          <w:marBottom w:val="0"/>
          <w:divBdr>
            <w:top w:val="none" w:sz="0" w:space="0" w:color="auto"/>
            <w:left w:val="none" w:sz="0" w:space="0" w:color="auto"/>
            <w:bottom w:val="none" w:sz="0" w:space="0" w:color="auto"/>
            <w:right w:val="none" w:sz="0" w:space="0" w:color="auto"/>
          </w:divBdr>
        </w:div>
        <w:div w:id="1698852141">
          <w:marLeft w:val="640"/>
          <w:marRight w:val="0"/>
          <w:marTop w:val="0"/>
          <w:marBottom w:val="0"/>
          <w:divBdr>
            <w:top w:val="none" w:sz="0" w:space="0" w:color="auto"/>
            <w:left w:val="none" w:sz="0" w:space="0" w:color="auto"/>
            <w:bottom w:val="none" w:sz="0" w:space="0" w:color="auto"/>
            <w:right w:val="none" w:sz="0" w:space="0" w:color="auto"/>
          </w:divBdr>
        </w:div>
        <w:div w:id="1702971079">
          <w:marLeft w:val="640"/>
          <w:marRight w:val="0"/>
          <w:marTop w:val="0"/>
          <w:marBottom w:val="0"/>
          <w:divBdr>
            <w:top w:val="none" w:sz="0" w:space="0" w:color="auto"/>
            <w:left w:val="none" w:sz="0" w:space="0" w:color="auto"/>
            <w:bottom w:val="none" w:sz="0" w:space="0" w:color="auto"/>
            <w:right w:val="none" w:sz="0" w:space="0" w:color="auto"/>
          </w:divBdr>
        </w:div>
        <w:div w:id="1884977172">
          <w:marLeft w:val="640"/>
          <w:marRight w:val="0"/>
          <w:marTop w:val="0"/>
          <w:marBottom w:val="0"/>
          <w:divBdr>
            <w:top w:val="none" w:sz="0" w:space="0" w:color="auto"/>
            <w:left w:val="none" w:sz="0" w:space="0" w:color="auto"/>
            <w:bottom w:val="none" w:sz="0" w:space="0" w:color="auto"/>
            <w:right w:val="none" w:sz="0" w:space="0" w:color="auto"/>
          </w:divBdr>
        </w:div>
        <w:div w:id="2075930986">
          <w:marLeft w:val="640"/>
          <w:marRight w:val="0"/>
          <w:marTop w:val="0"/>
          <w:marBottom w:val="0"/>
          <w:divBdr>
            <w:top w:val="none" w:sz="0" w:space="0" w:color="auto"/>
            <w:left w:val="none" w:sz="0" w:space="0" w:color="auto"/>
            <w:bottom w:val="none" w:sz="0" w:space="0" w:color="auto"/>
            <w:right w:val="none" w:sz="0" w:space="0" w:color="auto"/>
          </w:divBdr>
        </w:div>
        <w:div w:id="2098094351">
          <w:marLeft w:val="640"/>
          <w:marRight w:val="0"/>
          <w:marTop w:val="0"/>
          <w:marBottom w:val="0"/>
          <w:divBdr>
            <w:top w:val="none" w:sz="0" w:space="0" w:color="auto"/>
            <w:left w:val="none" w:sz="0" w:space="0" w:color="auto"/>
            <w:bottom w:val="none" w:sz="0" w:space="0" w:color="auto"/>
            <w:right w:val="none" w:sz="0" w:space="0" w:color="auto"/>
          </w:divBdr>
        </w:div>
      </w:divsChild>
    </w:div>
    <w:div w:id="926232959">
      <w:bodyDiv w:val="1"/>
      <w:marLeft w:val="0"/>
      <w:marRight w:val="0"/>
      <w:marTop w:val="0"/>
      <w:marBottom w:val="0"/>
      <w:divBdr>
        <w:top w:val="none" w:sz="0" w:space="0" w:color="auto"/>
        <w:left w:val="none" w:sz="0" w:space="0" w:color="auto"/>
        <w:bottom w:val="none" w:sz="0" w:space="0" w:color="auto"/>
        <w:right w:val="none" w:sz="0" w:space="0" w:color="auto"/>
      </w:divBdr>
      <w:divsChild>
        <w:div w:id="71128135">
          <w:marLeft w:val="640"/>
          <w:marRight w:val="0"/>
          <w:marTop w:val="0"/>
          <w:marBottom w:val="0"/>
          <w:divBdr>
            <w:top w:val="none" w:sz="0" w:space="0" w:color="auto"/>
            <w:left w:val="none" w:sz="0" w:space="0" w:color="auto"/>
            <w:bottom w:val="none" w:sz="0" w:space="0" w:color="auto"/>
            <w:right w:val="none" w:sz="0" w:space="0" w:color="auto"/>
          </w:divBdr>
        </w:div>
        <w:div w:id="208998471">
          <w:marLeft w:val="640"/>
          <w:marRight w:val="0"/>
          <w:marTop w:val="0"/>
          <w:marBottom w:val="0"/>
          <w:divBdr>
            <w:top w:val="none" w:sz="0" w:space="0" w:color="auto"/>
            <w:left w:val="none" w:sz="0" w:space="0" w:color="auto"/>
            <w:bottom w:val="none" w:sz="0" w:space="0" w:color="auto"/>
            <w:right w:val="none" w:sz="0" w:space="0" w:color="auto"/>
          </w:divBdr>
        </w:div>
        <w:div w:id="382599813">
          <w:marLeft w:val="640"/>
          <w:marRight w:val="0"/>
          <w:marTop w:val="0"/>
          <w:marBottom w:val="0"/>
          <w:divBdr>
            <w:top w:val="none" w:sz="0" w:space="0" w:color="auto"/>
            <w:left w:val="none" w:sz="0" w:space="0" w:color="auto"/>
            <w:bottom w:val="none" w:sz="0" w:space="0" w:color="auto"/>
            <w:right w:val="none" w:sz="0" w:space="0" w:color="auto"/>
          </w:divBdr>
        </w:div>
        <w:div w:id="509830855">
          <w:marLeft w:val="640"/>
          <w:marRight w:val="0"/>
          <w:marTop w:val="0"/>
          <w:marBottom w:val="0"/>
          <w:divBdr>
            <w:top w:val="none" w:sz="0" w:space="0" w:color="auto"/>
            <w:left w:val="none" w:sz="0" w:space="0" w:color="auto"/>
            <w:bottom w:val="none" w:sz="0" w:space="0" w:color="auto"/>
            <w:right w:val="none" w:sz="0" w:space="0" w:color="auto"/>
          </w:divBdr>
        </w:div>
        <w:div w:id="827332902">
          <w:marLeft w:val="640"/>
          <w:marRight w:val="0"/>
          <w:marTop w:val="0"/>
          <w:marBottom w:val="0"/>
          <w:divBdr>
            <w:top w:val="none" w:sz="0" w:space="0" w:color="auto"/>
            <w:left w:val="none" w:sz="0" w:space="0" w:color="auto"/>
            <w:bottom w:val="none" w:sz="0" w:space="0" w:color="auto"/>
            <w:right w:val="none" w:sz="0" w:space="0" w:color="auto"/>
          </w:divBdr>
        </w:div>
        <w:div w:id="870072421">
          <w:marLeft w:val="640"/>
          <w:marRight w:val="0"/>
          <w:marTop w:val="0"/>
          <w:marBottom w:val="0"/>
          <w:divBdr>
            <w:top w:val="none" w:sz="0" w:space="0" w:color="auto"/>
            <w:left w:val="none" w:sz="0" w:space="0" w:color="auto"/>
            <w:bottom w:val="none" w:sz="0" w:space="0" w:color="auto"/>
            <w:right w:val="none" w:sz="0" w:space="0" w:color="auto"/>
          </w:divBdr>
        </w:div>
        <w:div w:id="977144407">
          <w:marLeft w:val="640"/>
          <w:marRight w:val="0"/>
          <w:marTop w:val="0"/>
          <w:marBottom w:val="0"/>
          <w:divBdr>
            <w:top w:val="none" w:sz="0" w:space="0" w:color="auto"/>
            <w:left w:val="none" w:sz="0" w:space="0" w:color="auto"/>
            <w:bottom w:val="none" w:sz="0" w:space="0" w:color="auto"/>
            <w:right w:val="none" w:sz="0" w:space="0" w:color="auto"/>
          </w:divBdr>
        </w:div>
        <w:div w:id="1149519105">
          <w:marLeft w:val="640"/>
          <w:marRight w:val="0"/>
          <w:marTop w:val="0"/>
          <w:marBottom w:val="0"/>
          <w:divBdr>
            <w:top w:val="none" w:sz="0" w:space="0" w:color="auto"/>
            <w:left w:val="none" w:sz="0" w:space="0" w:color="auto"/>
            <w:bottom w:val="none" w:sz="0" w:space="0" w:color="auto"/>
            <w:right w:val="none" w:sz="0" w:space="0" w:color="auto"/>
          </w:divBdr>
        </w:div>
        <w:div w:id="1199127540">
          <w:marLeft w:val="640"/>
          <w:marRight w:val="0"/>
          <w:marTop w:val="0"/>
          <w:marBottom w:val="0"/>
          <w:divBdr>
            <w:top w:val="none" w:sz="0" w:space="0" w:color="auto"/>
            <w:left w:val="none" w:sz="0" w:space="0" w:color="auto"/>
            <w:bottom w:val="none" w:sz="0" w:space="0" w:color="auto"/>
            <w:right w:val="none" w:sz="0" w:space="0" w:color="auto"/>
          </w:divBdr>
        </w:div>
        <w:div w:id="1384449564">
          <w:marLeft w:val="640"/>
          <w:marRight w:val="0"/>
          <w:marTop w:val="0"/>
          <w:marBottom w:val="0"/>
          <w:divBdr>
            <w:top w:val="none" w:sz="0" w:space="0" w:color="auto"/>
            <w:left w:val="none" w:sz="0" w:space="0" w:color="auto"/>
            <w:bottom w:val="none" w:sz="0" w:space="0" w:color="auto"/>
            <w:right w:val="none" w:sz="0" w:space="0" w:color="auto"/>
          </w:divBdr>
        </w:div>
        <w:div w:id="1395854155">
          <w:marLeft w:val="640"/>
          <w:marRight w:val="0"/>
          <w:marTop w:val="0"/>
          <w:marBottom w:val="0"/>
          <w:divBdr>
            <w:top w:val="none" w:sz="0" w:space="0" w:color="auto"/>
            <w:left w:val="none" w:sz="0" w:space="0" w:color="auto"/>
            <w:bottom w:val="none" w:sz="0" w:space="0" w:color="auto"/>
            <w:right w:val="none" w:sz="0" w:space="0" w:color="auto"/>
          </w:divBdr>
        </w:div>
        <w:div w:id="1620145464">
          <w:marLeft w:val="640"/>
          <w:marRight w:val="0"/>
          <w:marTop w:val="0"/>
          <w:marBottom w:val="0"/>
          <w:divBdr>
            <w:top w:val="none" w:sz="0" w:space="0" w:color="auto"/>
            <w:left w:val="none" w:sz="0" w:space="0" w:color="auto"/>
            <w:bottom w:val="none" w:sz="0" w:space="0" w:color="auto"/>
            <w:right w:val="none" w:sz="0" w:space="0" w:color="auto"/>
          </w:divBdr>
        </w:div>
        <w:div w:id="1727609721">
          <w:marLeft w:val="640"/>
          <w:marRight w:val="0"/>
          <w:marTop w:val="0"/>
          <w:marBottom w:val="0"/>
          <w:divBdr>
            <w:top w:val="none" w:sz="0" w:space="0" w:color="auto"/>
            <w:left w:val="none" w:sz="0" w:space="0" w:color="auto"/>
            <w:bottom w:val="none" w:sz="0" w:space="0" w:color="auto"/>
            <w:right w:val="none" w:sz="0" w:space="0" w:color="auto"/>
          </w:divBdr>
        </w:div>
        <w:div w:id="1793287014">
          <w:marLeft w:val="640"/>
          <w:marRight w:val="0"/>
          <w:marTop w:val="0"/>
          <w:marBottom w:val="0"/>
          <w:divBdr>
            <w:top w:val="none" w:sz="0" w:space="0" w:color="auto"/>
            <w:left w:val="none" w:sz="0" w:space="0" w:color="auto"/>
            <w:bottom w:val="none" w:sz="0" w:space="0" w:color="auto"/>
            <w:right w:val="none" w:sz="0" w:space="0" w:color="auto"/>
          </w:divBdr>
        </w:div>
        <w:div w:id="2061050267">
          <w:marLeft w:val="640"/>
          <w:marRight w:val="0"/>
          <w:marTop w:val="0"/>
          <w:marBottom w:val="0"/>
          <w:divBdr>
            <w:top w:val="none" w:sz="0" w:space="0" w:color="auto"/>
            <w:left w:val="none" w:sz="0" w:space="0" w:color="auto"/>
            <w:bottom w:val="none" w:sz="0" w:space="0" w:color="auto"/>
            <w:right w:val="none" w:sz="0" w:space="0" w:color="auto"/>
          </w:divBdr>
        </w:div>
        <w:div w:id="2097941495">
          <w:marLeft w:val="640"/>
          <w:marRight w:val="0"/>
          <w:marTop w:val="0"/>
          <w:marBottom w:val="0"/>
          <w:divBdr>
            <w:top w:val="none" w:sz="0" w:space="0" w:color="auto"/>
            <w:left w:val="none" w:sz="0" w:space="0" w:color="auto"/>
            <w:bottom w:val="none" w:sz="0" w:space="0" w:color="auto"/>
            <w:right w:val="none" w:sz="0" w:space="0" w:color="auto"/>
          </w:divBdr>
        </w:div>
      </w:divsChild>
    </w:div>
    <w:div w:id="938104542">
      <w:bodyDiv w:val="1"/>
      <w:marLeft w:val="0"/>
      <w:marRight w:val="0"/>
      <w:marTop w:val="0"/>
      <w:marBottom w:val="0"/>
      <w:divBdr>
        <w:top w:val="none" w:sz="0" w:space="0" w:color="auto"/>
        <w:left w:val="none" w:sz="0" w:space="0" w:color="auto"/>
        <w:bottom w:val="none" w:sz="0" w:space="0" w:color="auto"/>
        <w:right w:val="none" w:sz="0" w:space="0" w:color="auto"/>
      </w:divBdr>
      <w:divsChild>
        <w:div w:id="90393593">
          <w:marLeft w:val="640"/>
          <w:marRight w:val="0"/>
          <w:marTop w:val="0"/>
          <w:marBottom w:val="0"/>
          <w:divBdr>
            <w:top w:val="none" w:sz="0" w:space="0" w:color="auto"/>
            <w:left w:val="none" w:sz="0" w:space="0" w:color="auto"/>
            <w:bottom w:val="none" w:sz="0" w:space="0" w:color="auto"/>
            <w:right w:val="none" w:sz="0" w:space="0" w:color="auto"/>
          </w:divBdr>
        </w:div>
        <w:div w:id="116146100">
          <w:marLeft w:val="640"/>
          <w:marRight w:val="0"/>
          <w:marTop w:val="0"/>
          <w:marBottom w:val="0"/>
          <w:divBdr>
            <w:top w:val="none" w:sz="0" w:space="0" w:color="auto"/>
            <w:left w:val="none" w:sz="0" w:space="0" w:color="auto"/>
            <w:bottom w:val="none" w:sz="0" w:space="0" w:color="auto"/>
            <w:right w:val="none" w:sz="0" w:space="0" w:color="auto"/>
          </w:divBdr>
        </w:div>
        <w:div w:id="121654461">
          <w:marLeft w:val="640"/>
          <w:marRight w:val="0"/>
          <w:marTop w:val="0"/>
          <w:marBottom w:val="0"/>
          <w:divBdr>
            <w:top w:val="none" w:sz="0" w:space="0" w:color="auto"/>
            <w:left w:val="none" w:sz="0" w:space="0" w:color="auto"/>
            <w:bottom w:val="none" w:sz="0" w:space="0" w:color="auto"/>
            <w:right w:val="none" w:sz="0" w:space="0" w:color="auto"/>
          </w:divBdr>
        </w:div>
        <w:div w:id="243223115">
          <w:marLeft w:val="640"/>
          <w:marRight w:val="0"/>
          <w:marTop w:val="0"/>
          <w:marBottom w:val="0"/>
          <w:divBdr>
            <w:top w:val="none" w:sz="0" w:space="0" w:color="auto"/>
            <w:left w:val="none" w:sz="0" w:space="0" w:color="auto"/>
            <w:bottom w:val="none" w:sz="0" w:space="0" w:color="auto"/>
            <w:right w:val="none" w:sz="0" w:space="0" w:color="auto"/>
          </w:divBdr>
        </w:div>
        <w:div w:id="479006239">
          <w:marLeft w:val="640"/>
          <w:marRight w:val="0"/>
          <w:marTop w:val="0"/>
          <w:marBottom w:val="0"/>
          <w:divBdr>
            <w:top w:val="none" w:sz="0" w:space="0" w:color="auto"/>
            <w:left w:val="none" w:sz="0" w:space="0" w:color="auto"/>
            <w:bottom w:val="none" w:sz="0" w:space="0" w:color="auto"/>
            <w:right w:val="none" w:sz="0" w:space="0" w:color="auto"/>
          </w:divBdr>
        </w:div>
        <w:div w:id="489758303">
          <w:marLeft w:val="640"/>
          <w:marRight w:val="0"/>
          <w:marTop w:val="0"/>
          <w:marBottom w:val="0"/>
          <w:divBdr>
            <w:top w:val="none" w:sz="0" w:space="0" w:color="auto"/>
            <w:left w:val="none" w:sz="0" w:space="0" w:color="auto"/>
            <w:bottom w:val="none" w:sz="0" w:space="0" w:color="auto"/>
            <w:right w:val="none" w:sz="0" w:space="0" w:color="auto"/>
          </w:divBdr>
        </w:div>
        <w:div w:id="493645430">
          <w:marLeft w:val="640"/>
          <w:marRight w:val="0"/>
          <w:marTop w:val="0"/>
          <w:marBottom w:val="0"/>
          <w:divBdr>
            <w:top w:val="none" w:sz="0" w:space="0" w:color="auto"/>
            <w:left w:val="none" w:sz="0" w:space="0" w:color="auto"/>
            <w:bottom w:val="none" w:sz="0" w:space="0" w:color="auto"/>
            <w:right w:val="none" w:sz="0" w:space="0" w:color="auto"/>
          </w:divBdr>
        </w:div>
        <w:div w:id="526679064">
          <w:marLeft w:val="640"/>
          <w:marRight w:val="0"/>
          <w:marTop w:val="0"/>
          <w:marBottom w:val="0"/>
          <w:divBdr>
            <w:top w:val="none" w:sz="0" w:space="0" w:color="auto"/>
            <w:left w:val="none" w:sz="0" w:space="0" w:color="auto"/>
            <w:bottom w:val="none" w:sz="0" w:space="0" w:color="auto"/>
            <w:right w:val="none" w:sz="0" w:space="0" w:color="auto"/>
          </w:divBdr>
        </w:div>
        <w:div w:id="581449163">
          <w:marLeft w:val="640"/>
          <w:marRight w:val="0"/>
          <w:marTop w:val="0"/>
          <w:marBottom w:val="0"/>
          <w:divBdr>
            <w:top w:val="none" w:sz="0" w:space="0" w:color="auto"/>
            <w:left w:val="none" w:sz="0" w:space="0" w:color="auto"/>
            <w:bottom w:val="none" w:sz="0" w:space="0" w:color="auto"/>
            <w:right w:val="none" w:sz="0" w:space="0" w:color="auto"/>
          </w:divBdr>
        </w:div>
        <w:div w:id="806320924">
          <w:marLeft w:val="640"/>
          <w:marRight w:val="0"/>
          <w:marTop w:val="0"/>
          <w:marBottom w:val="0"/>
          <w:divBdr>
            <w:top w:val="none" w:sz="0" w:space="0" w:color="auto"/>
            <w:left w:val="none" w:sz="0" w:space="0" w:color="auto"/>
            <w:bottom w:val="none" w:sz="0" w:space="0" w:color="auto"/>
            <w:right w:val="none" w:sz="0" w:space="0" w:color="auto"/>
          </w:divBdr>
        </w:div>
        <w:div w:id="828054528">
          <w:marLeft w:val="640"/>
          <w:marRight w:val="0"/>
          <w:marTop w:val="0"/>
          <w:marBottom w:val="0"/>
          <w:divBdr>
            <w:top w:val="none" w:sz="0" w:space="0" w:color="auto"/>
            <w:left w:val="none" w:sz="0" w:space="0" w:color="auto"/>
            <w:bottom w:val="none" w:sz="0" w:space="0" w:color="auto"/>
            <w:right w:val="none" w:sz="0" w:space="0" w:color="auto"/>
          </w:divBdr>
        </w:div>
        <w:div w:id="905142422">
          <w:marLeft w:val="640"/>
          <w:marRight w:val="0"/>
          <w:marTop w:val="0"/>
          <w:marBottom w:val="0"/>
          <w:divBdr>
            <w:top w:val="none" w:sz="0" w:space="0" w:color="auto"/>
            <w:left w:val="none" w:sz="0" w:space="0" w:color="auto"/>
            <w:bottom w:val="none" w:sz="0" w:space="0" w:color="auto"/>
            <w:right w:val="none" w:sz="0" w:space="0" w:color="auto"/>
          </w:divBdr>
        </w:div>
        <w:div w:id="983435291">
          <w:marLeft w:val="640"/>
          <w:marRight w:val="0"/>
          <w:marTop w:val="0"/>
          <w:marBottom w:val="0"/>
          <w:divBdr>
            <w:top w:val="none" w:sz="0" w:space="0" w:color="auto"/>
            <w:left w:val="none" w:sz="0" w:space="0" w:color="auto"/>
            <w:bottom w:val="none" w:sz="0" w:space="0" w:color="auto"/>
            <w:right w:val="none" w:sz="0" w:space="0" w:color="auto"/>
          </w:divBdr>
        </w:div>
        <w:div w:id="1072121442">
          <w:marLeft w:val="640"/>
          <w:marRight w:val="0"/>
          <w:marTop w:val="0"/>
          <w:marBottom w:val="0"/>
          <w:divBdr>
            <w:top w:val="none" w:sz="0" w:space="0" w:color="auto"/>
            <w:left w:val="none" w:sz="0" w:space="0" w:color="auto"/>
            <w:bottom w:val="none" w:sz="0" w:space="0" w:color="auto"/>
            <w:right w:val="none" w:sz="0" w:space="0" w:color="auto"/>
          </w:divBdr>
        </w:div>
        <w:div w:id="1129784524">
          <w:marLeft w:val="640"/>
          <w:marRight w:val="0"/>
          <w:marTop w:val="0"/>
          <w:marBottom w:val="0"/>
          <w:divBdr>
            <w:top w:val="none" w:sz="0" w:space="0" w:color="auto"/>
            <w:left w:val="none" w:sz="0" w:space="0" w:color="auto"/>
            <w:bottom w:val="none" w:sz="0" w:space="0" w:color="auto"/>
            <w:right w:val="none" w:sz="0" w:space="0" w:color="auto"/>
          </w:divBdr>
        </w:div>
        <w:div w:id="1172914343">
          <w:marLeft w:val="640"/>
          <w:marRight w:val="0"/>
          <w:marTop w:val="0"/>
          <w:marBottom w:val="0"/>
          <w:divBdr>
            <w:top w:val="none" w:sz="0" w:space="0" w:color="auto"/>
            <w:left w:val="none" w:sz="0" w:space="0" w:color="auto"/>
            <w:bottom w:val="none" w:sz="0" w:space="0" w:color="auto"/>
            <w:right w:val="none" w:sz="0" w:space="0" w:color="auto"/>
          </w:divBdr>
        </w:div>
        <w:div w:id="1277059273">
          <w:marLeft w:val="640"/>
          <w:marRight w:val="0"/>
          <w:marTop w:val="0"/>
          <w:marBottom w:val="0"/>
          <w:divBdr>
            <w:top w:val="none" w:sz="0" w:space="0" w:color="auto"/>
            <w:left w:val="none" w:sz="0" w:space="0" w:color="auto"/>
            <w:bottom w:val="none" w:sz="0" w:space="0" w:color="auto"/>
            <w:right w:val="none" w:sz="0" w:space="0" w:color="auto"/>
          </w:divBdr>
        </w:div>
        <w:div w:id="1298533533">
          <w:marLeft w:val="640"/>
          <w:marRight w:val="0"/>
          <w:marTop w:val="0"/>
          <w:marBottom w:val="0"/>
          <w:divBdr>
            <w:top w:val="none" w:sz="0" w:space="0" w:color="auto"/>
            <w:left w:val="none" w:sz="0" w:space="0" w:color="auto"/>
            <w:bottom w:val="none" w:sz="0" w:space="0" w:color="auto"/>
            <w:right w:val="none" w:sz="0" w:space="0" w:color="auto"/>
          </w:divBdr>
        </w:div>
        <w:div w:id="1488863521">
          <w:marLeft w:val="640"/>
          <w:marRight w:val="0"/>
          <w:marTop w:val="0"/>
          <w:marBottom w:val="0"/>
          <w:divBdr>
            <w:top w:val="none" w:sz="0" w:space="0" w:color="auto"/>
            <w:left w:val="none" w:sz="0" w:space="0" w:color="auto"/>
            <w:bottom w:val="none" w:sz="0" w:space="0" w:color="auto"/>
            <w:right w:val="none" w:sz="0" w:space="0" w:color="auto"/>
          </w:divBdr>
        </w:div>
        <w:div w:id="1619993023">
          <w:marLeft w:val="640"/>
          <w:marRight w:val="0"/>
          <w:marTop w:val="0"/>
          <w:marBottom w:val="0"/>
          <w:divBdr>
            <w:top w:val="none" w:sz="0" w:space="0" w:color="auto"/>
            <w:left w:val="none" w:sz="0" w:space="0" w:color="auto"/>
            <w:bottom w:val="none" w:sz="0" w:space="0" w:color="auto"/>
            <w:right w:val="none" w:sz="0" w:space="0" w:color="auto"/>
          </w:divBdr>
        </w:div>
        <w:div w:id="1647587911">
          <w:marLeft w:val="640"/>
          <w:marRight w:val="0"/>
          <w:marTop w:val="0"/>
          <w:marBottom w:val="0"/>
          <w:divBdr>
            <w:top w:val="none" w:sz="0" w:space="0" w:color="auto"/>
            <w:left w:val="none" w:sz="0" w:space="0" w:color="auto"/>
            <w:bottom w:val="none" w:sz="0" w:space="0" w:color="auto"/>
            <w:right w:val="none" w:sz="0" w:space="0" w:color="auto"/>
          </w:divBdr>
        </w:div>
        <w:div w:id="1751346843">
          <w:marLeft w:val="640"/>
          <w:marRight w:val="0"/>
          <w:marTop w:val="0"/>
          <w:marBottom w:val="0"/>
          <w:divBdr>
            <w:top w:val="none" w:sz="0" w:space="0" w:color="auto"/>
            <w:left w:val="none" w:sz="0" w:space="0" w:color="auto"/>
            <w:bottom w:val="none" w:sz="0" w:space="0" w:color="auto"/>
            <w:right w:val="none" w:sz="0" w:space="0" w:color="auto"/>
          </w:divBdr>
        </w:div>
        <w:div w:id="1841189417">
          <w:marLeft w:val="640"/>
          <w:marRight w:val="0"/>
          <w:marTop w:val="0"/>
          <w:marBottom w:val="0"/>
          <w:divBdr>
            <w:top w:val="none" w:sz="0" w:space="0" w:color="auto"/>
            <w:left w:val="none" w:sz="0" w:space="0" w:color="auto"/>
            <w:bottom w:val="none" w:sz="0" w:space="0" w:color="auto"/>
            <w:right w:val="none" w:sz="0" w:space="0" w:color="auto"/>
          </w:divBdr>
        </w:div>
      </w:divsChild>
    </w:div>
    <w:div w:id="949239115">
      <w:bodyDiv w:val="1"/>
      <w:marLeft w:val="0"/>
      <w:marRight w:val="0"/>
      <w:marTop w:val="0"/>
      <w:marBottom w:val="0"/>
      <w:divBdr>
        <w:top w:val="none" w:sz="0" w:space="0" w:color="auto"/>
        <w:left w:val="none" w:sz="0" w:space="0" w:color="auto"/>
        <w:bottom w:val="none" w:sz="0" w:space="0" w:color="auto"/>
        <w:right w:val="none" w:sz="0" w:space="0" w:color="auto"/>
      </w:divBdr>
      <w:divsChild>
        <w:div w:id="3554903">
          <w:marLeft w:val="640"/>
          <w:marRight w:val="0"/>
          <w:marTop w:val="0"/>
          <w:marBottom w:val="0"/>
          <w:divBdr>
            <w:top w:val="none" w:sz="0" w:space="0" w:color="auto"/>
            <w:left w:val="none" w:sz="0" w:space="0" w:color="auto"/>
            <w:bottom w:val="none" w:sz="0" w:space="0" w:color="auto"/>
            <w:right w:val="none" w:sz="0" w:space="0" w:color="auto"/>
          </w:divBdr>
        </w:div>
        <w:div w:id="140925226">
          <w:marLeft w:val="640"/>
          <w:marRight w:val="0"/>
          <w:marTop w:val="0"/>
          <w:marBottom w:val="0"/>
          <w:divBdr>
            <w:top w:val="none" w:sz="0" w:space="0" w:color="auto"/>
            <w:left w:val="none" w:sz="0" w:space="0" w:color="auto"/>
            <w:bottom w:val="none" w:sz="0" w:space="0" w:color="auto"/>
            <w:right w:val="none" w:sz="0" w:space="0" w:color="auto"/>
          </w:divBdr>
        </w:div>
        <w:div w:id="180556372">
          <w:marLeft w:val="640"/>
          <w:marRight w:val="0"/>
          <w:marTop w:val="0"/>
          <w:marBottom w:val="0"/>
          <w:divBdr>
            <w:top w:val="none" w:sz="0" w:space="0" w:color="auto"/>
            <w:left w:val="none" w:sz="0" w:space="0" w:color="auto"/>
            <w:bottom w:val="none" w:sz="0" w:space="0" w:color="auto"/>
            <w:right w:val="none" w:sz="0" w:space="0" w:color="auto"/>
          </w:divBdr>
        </w:div>
        <w:div w:id="231745636">
          <w:marLeft w:val="640"/>
          <w:marRight w:val="0"/>
          <w:marTop w:val="0"/>
          <w:marBottom w:val="0"/>
          <w:divBdr>
            <w:top w:val="none" w:sz="0" w:space="0" w:color="auto"/>
            <w:left w:val="none" w:sz="0" w:space="0" w:color="auto"/>
            <w:bottom w:val="none" w:sz="0" w:space="0" w:color="auto"/>
            <w:right w:val="none" w:sz="0" w:space="0" w:color="auto"/>
          </w:divBdr>
        </w:div>
        <w:div w:id="248971966">
          <w:marLeft w:val="640"/>
          <w:marRight w:val="0"/>
          <w:marTop w:val="0"/>
          <w:marBottom w:val="0"/>
          <w:divBdr>
            <w:top w:val="none" w:sz="0" w:space="0" w:color="auto"/>
            <w:left w:val="none" w:sz="0" w:space="0" w:color="auto"/>
            <w:bottom w:val="none" w:sz="0" w:space="0" w:color="auto"/>
            <w:right w:val="none" w:sz="0" w:space="0" w:color="auto"/>
          </w:divBdr>
        </w:div>
        <w:div w:id="334576365">
          <w:marLeft w:val="640"/>
          <w:marRight w:val="0"/>
          <w:marTop w:val="0"/>
          <w:marBottom w:val="0"/>
          <w:divBdr>
            <w:top w:val="none" w:sz="0" w:space="0" w:color="auto"/>
            <w:left w:val="none" w:sz="0" w:space="0" w:color="auto"/>
            <w:bottom w:val="none" w:sz="0" w:space="0" w:color="auto"/>
            <w:right w:val="none" w:sz="0" w:space="0" w:color="auto"/>
          </w:divBdr>
        </w:div>
        <w:div w:id="342754329">
          <w:marLeft w:val="640"/>
          <w:marRight w:val="0"/>
          <w:marTop w:val="0"/>
          <w:marBottom w:val="0"/>
          <w:divBdr>
            <w:top w:val="none" w:sz="0" w:space="0" w:color="auto"/>
            <w:left w:val="none" w:sz="0" w:space="0" w:color="auto"/>
            <w:bottom w:val="none" w:sz="0" w:space="0" w:color="auto"/>
            <w:right w:val="none" w:sz="0" w:space="0" w:color="auto"/>
          </w:divBdr>
        </w:div>
        <w:div w:id="401758229">
          <w:marLeft w:val="640"/>
          <w:marRight w:val="0"/>
          <w:marTop w:val="0"/>
          <w:marBottom w:val="0"/>
          <w:divBdr>
            <w:top w:val="none" w:sz="0" w:space="0" w:color="auto"/>
            <w:left w:val="none" w:sz="0" w:space="0" w:color="auto"/>
            <w:bottom w:val="none" w:sz="0" w:space="0" w:color="auto"/>
            <w:right w:val="none" w:sz="0" w:space="0" w:color="auto"/>
          </w:divBdr>
        </w:div>
        <w:div w:id="453016088">
          <w:marLeft w:val="640"/>
          <w:marRight w:val="0"/>
          <w:marTop w:val="0"/>
          <w:marBottom w:val="0"/>
          <w:divBdr>
            <w:top w:val="none" w:sz="0" w:space="0" w:color="auto"/>
            <w:left w:val="none" w:sz="0" w:space="0" w:color="auto"/>
            <w:bottom w:val="none" w:sz="0" w:space="0" w:color="auto"/>
            <w:right w:val="none" w:sz="0" w:space="0" w:color="auto"/>
          </w:divBdr>
        </w:div>
        <w:div w:id="474180800">
          <w:marLeft w:val="640"/>
          <w:marRight w:val="0"/>
          <w:marTop w:val="0"/>
          <w:marBottom w:val="0"/>
          <w:divBdr>
            <w:top w:val="none" w:sz="0" w:space="0" w:color="auto"/>
            <w:left w:val="none" w:sz="0" w:space="0" w:color="auto"/>
            <w:bottom w:val="none" w:sz="0" w:space="0" w:color="auto"/>
            <w:right w:val="none" w:sz="0" w:space="0" w:color="auto"/>
          </w:divBdr>
        </w:div>
        <w:div w:id="497230431">
          <w:marLeft w:val="640"/>
          <w:marRight w:val="0"/>
          <w:marTop w:val="0"/>
          <w:marBottom w:val="0"/>
          <w:divBdr>
            <w:top w:val="none" w:sz="0" w:space="0" w:color="auto"/>
            <w:left w:val="none" w:sz="0" w:space="0" w:color="auto"/>
            <w:bottom w:val="none" w:sz="0" w:space="0" w:color="auto"/>
            <w:right w:val="none" w:sz="0" w:space="0" w:color="auto"/>
          </w:divBdr>
        </w:div>
        <w:div w:id="606697642">
          <w:marLeft w:val="640"/>
          <w:marRight w:val="0"/>
          <w:marTop w:val="0"/>
          <w:marBottom w:val="0"/>
          <w:divBdr>
            <w:top w:val="none" w:sz="0" w:space="0" w:color="auto"/>
            <w:left w:val="none" w:sz="0" w:space="0" w:color="auto"/>
            <w:bottom w:val="none" w:sz="0" w:space="0" w:color="auto"/>
            <w:right w:val="none" w:sz="0" w:space="0" w:color="auto"/>
          </w:divBdr>
        </w:div>
        <w:div w:id="769737971">
          <w:marLeft w:val="640"/>
          <w:marRight w:val="0"/>
          <w:marTop w:val="0"/>
          <w:marBottom w:val="0"/>
          <w:divBdr>
            <w:top w:val="none" w:sz="0" w:space="0" w:color="auto"/>
            <w:left w:val="none" w:sz="0" w:space="0" w:color="auto"/>
            <w:bottom w:val="none" w:sz="0" w:space="0" w:color="auto"/>
            <w:right w:val="none" w:sz="0" w:space="0" w:color="auto"/>
          </w:divBdr>
        </w:div>
        <w:div w:id="807019324">
          <w:marLeft w:val="640"/>
          <w:marRight w:val="0"/>
          <w:marTop w:val="0"/>
          <w:marBottom w:val="0"/>
          <w:divBdr>
            <w:top w:val="none" w:sz="0" w:space="0" w:color="auto"/>
            <w:left w:val="none" w:sz="0" w:space="0" w:color="auto"/>
            <w:bottom w:val="none" w:sz="0" w:space="0" w:color="auto"/>
            <w:right w:val="none" w:sz="0" w:space="0" w:color="auto"/>
          </w:divBdr>
        </w:div>
        <w:div w:id="858129138">
          <w:marLeft w:val="640"/>
          <w:marRight w:val="0"/>
          <w:marTop w:val="0"/>
          <w:marBottom w:val="0"/>
          <w:divBdr>
            <w:top w:val="none" w:sz="0" w:space="0" w:color="auto"/>
            <w:left w:val="none" w:sz="0" w:space="0" w:color="auto"/>
            <w:bottom w:val="none" w:sz="0" w:space="0" w:color="auto"/>
            <w:right w:val="none" w:sz="0" w:space="0" w:color="auto"/>
          </w:divBdr>
        </w:div>
        <w:div w:id="862130500">
          <w:marLeft w:val="640"/>
          <w:marRight w:val="0"/>
          <w:marTop w:val="0"/>
          <w:marBottom w:val="0"/>
          <w:divBdr>
            <w:top w:val="none" w:sz="0" w:space="0" w:color="auto"/>
            <w:left w:val="none" w:sz="0" w:space="0" w:color="auto"/>
            <w:bottom w:val="none" w:sz="0" w:space="0" w:color="auto"/>
            <w:right w:val="none" w:sz="0" w:space="0" w:color="auto"/>
          </w:divBdr>
        </w:div>
        <w:div w:id="868681378">
          <w:marLeft w:val="640"/>
          <w:marRight w:val="0"/>
          <w:marTop w:val="0"/>
          <w:marBottom w:val="0"/>
          <w:divBdr>
            <w:top w:val="none" w:sz="0" w:space="0" w:color="auto"/>
            <w:left w:val="none" w:sz="0" w:space="0" w:color="auto"/>
            <w:bottom w:val="none" w:sz="0" w:space="0" w:color="auto"/>
            <w:right w:val="none" w:sz="0" w:space="0" w:color="auto"/>
          </w:divBdr>
        </w:div>
        <w:div w:id="981228798">
          <w:marLeft w:val="640"/>
          <w:marRight w:val="0"/>
          <w:marTop w:val="0"/>
          <w:marBottom w:val="0"/>
          <w:divBdr>
            <w:top w:val="none" w:sz="0" w:space="0" w:color="auto"/>
            <w:left w:val="none" w:sz="0" w:space="0" w:color="auto"/>
            <w:bottom w:val="none" w:sz="0" w:space="0" w:color="auto"/>
            <w:right w:val="none" w:sz="0" w:space="0" w:color="auto"/>
          </w:divBdr>
        </w:div>
        <w:div w:id="995955874">
          <w:marLeft w:val="640"/>
          <w:marRight w:val="0"/>
          <w:marTop w:val="0"/>
          <w:marBottom w:val="0"/>
          <w:divBdr>
            <w:top w:val="none" w:sz="0" w:space="0" w:color="auto"/>
            <w:left w:val="none" w:sz="0" w:space="0" w:color="auto"/>
            <w:bottom w:val="none" w:sz="0" w:space="0" w:color="auto"/>
            <w:right w:val="none" w:sz="0" w:space="0" w:color="auto"/>
          </w:divBdr>
        </w:div>
        <w:div w:id="1024093647">
          <w:marLeft w:val="640"/>
          <w:marRight w:val="0"/>
          <w:marTop w:val="0"/>
          <w:marBottom w:val="0"/>
          <w:divBdr>
            <w:top w:val="none" w:sz="0" w:space="0" w:color="auto"/>
            <w:left w:val="none" w:sz="0" w:space="0" w:color="auto"/>
            <w:bottom w:val="none" w:sz="0" w:space="0" w:color="auto"/>
            <w:right w:val="none" w:sz="0" w:space="0" w:color="auto"/>
          </w:divBdr>
        </w:div>
        <w:div w:id="1031882825">
          <w:marLeft w:val="640"/>
          <w:marRight w:val="0"/>
          <w:marTop w:val="0"/>
          <w:marBottom w:val="0"/>
          <w:divBdr>
            <w:top w:val="none" w:sz="0" w:space="0" w:color="auto"/>
            <w:left w:val="none" w:sz="0" w:space="0" w:color="auto"/>
            <w:bottom w:val="none" w:sz="0" w:space="0" w:color="auto"/>
            <w:right w:val="none" w:sz="0" w:space="0" w:color="auto"/>
          </w:divBdr>
        </w:div>
        <w:div w:id="1075084639">
          <w:marLeft w:val="640"/>
          <w:marRight w:val="0"/>
          <w:marTop w:val="0"/>
          <w:marBottom w:val="0"/>
          <w:divBdr>
            <w:top w:val="none" w:sz="0" w:space="0" w:color="auto"/>
            <w:left w:val="none" w:sz="0" w:space="0" w:color="auto"/>
            <w:bottom w:val="none" w:sz="0" w:space="0" w:color="auto"/>
            <w:right w:val="none" w:sz="0" w:space="0" w:color="auto"/>
          </w:divBdr>
        </w:div>
        <w:div w:id="1115947255">
          <w:marLeft w:val="640"/>
          <w:marRight w:val="0"/>
          <w:marTop w:val="0"/>
          <w:marBottom w:val="0"/>
          <w:divBdr>
            <w:top w:val="none" w:sz="0" w:space="0" w:color="auto"/>
            <w:left w:val="none" w:sz="0" w:space="0" w:color="auto"/>
            <w:bottom w:val="none" w:sz="0" w:space="0" w:color="auto"/>
            <w:right w:val="none" w:sz="0" w:space="0" w:color="auto"/>
          </w:divBdr>
        </w:div>
        <w:div w:id="1160536243">
          <w:marLeft w:val="640"/>
          <w:marRight w:val="0"/>
          <w:marTop w:val="0"/>
          <w:marBottom w:val="0"/>
          <w:divBdr>
            <w:top w:val="none" w:sz="0" w:space="0" w:color="auto"/>
            <w:left w:val="none" w:sz="0" w:space="0" w:color="auto"/>
            <w:bottom w:val="none" w:sz="0" w:space="0" w:color="auto"/>
            <w:right w:val="none" w:sz="0" w:space="0" w:color="auto"/>
          </w:divBdr>
        </w:div>
        <w:div w:id="1187451094">
          <w:marLeft w:val="640"/>
          <w:marRight w:val="0"/>
          <w:marTop w:val="0"/>
          <w:marBottom w:val="0"/>
          <w:divBdr>
            <w:top w:val="none" w:sz="0" w:space="0" w:color="auto"/>
            <w:left w:val="none" w:sz="0" w:space="0" w:color="auto"/>
            <w:bottom w:val="none" w:sz="0" w:space="0" w:color="auto"/>
            <w:right w:val="none" w:sz="0" w:space="0" w:color="auto"/>
          </w:divBdr>
        </w:div>
        <w:div w:id="1278219697">
          <w:marLeft w:val="640"/>
          <w:marRight w:val="0"/>
          <w:marTop w:val="0"/>
          <w:marBottom w:val="0"/>
          <w:divBdr>
            <w:top w:val="none" w:sz="0" w:space="0" w:color="auto"/>
            <w:left w:val="none" w:sz="0" w:space="0" w:color="auto"/>
            <w:bottom w:val="none" w:sz="0" w:space="0" w:color="auto"/>
            <w:right w:val="none" w:sz="0" w:space="0" w:color="auto"/>
          </w:divBdr>
        </w:div>
        <w:div w:id="1299190521">
          <w:marLeft w:val="640"/>
          <w:marRight w:val="0"/>
          <w:marTop w:val="0"/>
          <w:marBottom w:val="0"/>
          <w:divBdr>
            <w:top w:val="none" w:sz="0" w:space="0" w:color="auto"/>
            <w:left w:val="none" w:sz="0" w:space="0" w:color="auto"/>
            <w:bottom w:val="none" w:sz="0" w:space="0" w:color="auto"/>
            <w:right w:val="none" w:sz="0" w:space="0" w:color="auto"/>
          </w:divBdr>
        </w:div>
        <w:div w:id="1394506683">
          <w:marLeft w:val="640"/>
          <w:marRight w:val="0"/>
          <w:marTop w:val="0"/>
          <w:marBottom w:val="0"/>
          <w:divBdr>
            <w:top w:val="none" w:sz="0" w:space="0" w:color="auto"/>
            <w:left w:val="none" w:sz="0" w:space="0" w:color="auto"/>
            <w:bottom w:val="none" w:sz="0" w:space="0" w:color="auto"/>
            <w:right w:val="none" w:sz="0" w:space="0" w:color="auto"/>
          </w:divBdr>
        </w:div>
        <w:div w:id="1623732416">
          <w:marLeft w:val="640"/>
          <w:marRight w:val="0"/>
          <w:marTop w:val="0"/>
          <w:marBottom w:val="0"/>
          <w:divBdr>
            <w:top w:val="none" w:sz="0" w:space="0" w:color="auto"/>
            <w:left w:val="none" w:sz="0" w:space="0" w:color="auto"/>
            <w:bottom w:val="none" w:sz="0" w:space="0" w:color="auto"/>
            <w:right w:val="none" w:sz="0" w:space="0" w:color="auto"/>
          </w:divBdr>
        </w:div>
        <w:div w:id="1653369221">
          <w:marLeft w:val="640"/>
          <w:marRight w:val="0"/>
          <w:marTop w:val="0"/>
          <w:marBottom w:val="0"/>
          <w:divBdr>
            <w:top w:val="none" w:sz="0" w:space="0" w:color="auto"/>
            <w:left w:val="none" w:sz="0" w:space="0" w:color="auto"/>
            <w:bottom w:val="none" w:sz="0" w:space="0" w:color="auto"/>
            <w:right w:val="none" w:sz="0" w:space="0" w:color="auto"/>
          </w:divBdr>
        </w:div>
        <w:div w:id="1701779801">
          <w:marLeft w:val="640"/>
          <w:marRight w:val="0"/>
          <w:marTop w:val="0"/>
          <w:marBottom w:val="0"/>
          <w:divBdr>
            <w:top w:val="none" w:sz="0" w:space="0" w:color="auto"/>
            <w:left w:val="none" w:sz="0" w:space="0" w:color="auto"/>
            <w:bottom w:val="none" w:sz="0" w:space="0" w:color="auto"/>
            <w:right w:val="none" w:sz="0" w:space="0" w:color="auto"/>
          </w:divBdr>
        </w:div>
        <w:div w:id="1713724037">
          <w:marLeft w:val="640"/>
          <w:marRight w:val="0"/>
          <w:marTop w:val="0"/>
          <w:marBottom w:val="0"/>
          <w:divBdr>
            <w:top w:val="none" w:sz="0" w:space="0" w:color="auto"/>
            <w:left w:val="none" w:sz="0" w:space="0" w:color="auto"/>
            <w:bottom w:val="none" w:sz="0" w:space="0" w:color="auto"/>
            <w:right w:val="none" w:sz="0" w:space="0" w:color="auto"/>
          </w:divBdr>
        </w:div>
        <w:div w:id="1723477037">
          <w:marLeft w:val="640"/>
          <w:marRight w:val="0"/>
          <w:marTop w:val="0"/>
          <w:marBottom w:val="0"/>
          <w:divBdr>
            <w:top w:val="none" w:sz="0" w:space="0" w:color="auto"/>
            <w:left w:val="none" w:sz="0" w:space="0" w:color="auto"/>
            <w:bottom w:val="none" w:sz="0" w:space="0" w:color="auto"/>
            <w:right w:val="none" w:sz="0" w:space="0" w:color="auto"/>
          </w:divBdr>
        </w:div>
        <w:div w:id="1768193322">
          <w:marLeft w:val="640"/>
          <w:marRight w:val="0"/>
          <w:marTop w:val="0"/>
          <w:marBottom w:val="0"/>
          <w:divBdr>
            <w:top w:val="none" w:sz="0" w:space="0" w:color="auto"/>
            <w:left w:val="none" w:sz="0" w:space="0" w:color="auto"/>
            <w:bottom w:val="none" w:sz="0" w:space="0" w:color="auto"/>
            <w:right w:val="none" w:sz="0" w:space="0" w:color="auto"/>
          </w:divBdr>
        </w:div>
      </w:divsChild>
    </w:div>
    <w:div w:id="950864192">
      <w:bodyDiv w:val="1"/>
      <w:marLeft w:val="0"/>
      <w:marRight w:val="0"/>
      <w:marTop w:val="0"/>
      <w:marBottom w:val="0"/>
      <w:divBdr>
        <w:top w:val="none" w:sz="0" w:space="0" w:color="auto"/>
        <w:left w:val="none" w:sz="0" w:space="0" w:color="auto"/>
        <w:bottom w:val="none" w:sz="0" w:space="0" w:color="auto"/>
        <w:right w:val="none" w:sz="0" w:space="0" w:color="auto"/>
      </w:divBdr>
      <w:divsChild>
        <w:div w:id="15431608">
          <w:marLeft w:val="640"/>
          <w:marRight w:val="0"/>
          <w:marTop w:val="0"/>
          <w:marBottom w:val="0"/>
          <w:divBdr>
            <w:top w:val="none" w:sz="0" w:space="0" w:color="auto"/>
            <w:left w:val="none" w:sz="0" w:space="0" w:color="auto"/>
            <w:bottom w:val="none" w:sz="0" w:space="0" w:color="auto"/>
            <w:right w:val="none" w:sz="0" w:space="0" w:color="auto"/>
          </w:divBdr>
        </w:div>
        <w:div w:id="335839053">
          <w:marLeft w:val="640"/>
          <w:marRight w:val="0"/>
          <w:marTop w:val="0"/>
          <w:marBottom w:val="0"/>
          <w:divBdr>
            <w:top w:val="none" w:sz="0" w:space="0" w:color="auto"/>
            <w:left w:val="none" w:sz="0" w:space="0" w:color="auto"/>
            <w:bottom w:val="none" w:sz="0" w:space="0" w:color="auto"/>
            <w:right w:val="none" w:sz="0" w:space="0" w:color="auto"/>
          </w:divBdr>
        </w:div>
        <w:div w:id="628583954">
          <w:marLeft w:val="640"/>
          <w:marRight w:val="0"/>
          <w:marTop w:val="0"/>
          <w:marBottom w:val="0"/>
          <w:divBdr>
            <w:top w:val="none" w:sz="0" w:space="0" w:color="auto"/>
            <w:left w:val="none" w:sz="0" w:space="0" w:color="auto"/>
            <w:bottom w:val="none" w:sz="0" w:space="0" w:color="auto"/>
            <w:right w:val="none" w:sz="0" w:space="0" w:color="auto"/>
          </w:divBdr>
        </w:div>
        <w:div w:id="1357661792">
          <w:marLeft w:val="640"/>
          <w:marRight w:val="0"/>
          <w:marTop w:val="0"/>
          <w:marBottom w:val="0"/>
          <w:divBdr>
            <w:top w:val="none" w:sz="0" w:space="0" w:color="auto"/>
            <w:left w:val="none" w:sz="0" w:space="0" w:color="auto"/>
            <w:bottom w:val="none" w:sz="0" w:space="0" w:color="auto"/>
            <w:right w:val="none" w:sz="0" w:space="0" w:color="auto"/>
          </w:divBdr>
        </w:div>
        <w:div w:id="1453594750">
          <w:marLeft w:val="640"/>
          <w:marRight w:val="0"/>
          <w:marTop w:val="0"/>
          <w:marBottom w:val="0"/>
          <w:divBdr>
            <w:top w:val="none" w:sz="0" w:space="0" w:color="auto"/>
            <w:left w:val="none" w:sz="0" w:space="0" w:color="auto"/>
            <w:bottom w:val="none" w:sz="0" w:space="0" w:color="auto"/>
            <w:right w:val="none" w:sz="0" w:space="0" w:color="auto"/>
          </w:divBdr>
        </w:div>
        <w:div w:id="1587378070">
          <w:marLeft w:val="640"/>
          <w:marRight w:val="0"/>
          <w:marTop w:val="0"/>
          <w:marBottom w:val="0"/>
          <w:divBdr>
            <w:top w:val="none" w:sz="0" w:space="0" w:color="auto"/>
            <w:left w:val="none" w:sz="0" w:space="0" w:color="auto"/>
            <w:bottom w:val="none" w:sz="0" w:space="0" w:color="auto"/>
            <w:right w:val="none" w:sz="0" w:space="0" w:color="auto"/>
          </w:divBdr>
        </w:div>
        <w:div w:id="1618412006">
          <w:marLeft w:val="640"/>
          <w:marRight w:val="0"/>
          <w:marTop w:val="0"/>
          <w:marBottom w:val="0"/>
          <w:divBdr>
            <w:top w:val="none" w:sz="0" w:space="0" w:color="auto"/>
            <w:left w:val="none" w:sz="0" w:space="0" w:color="auto"/>
            <w:bottom w:val="none" w:sz="0" w:space="0" w:color="auto"/>
            <w:right w:val="none" w:sz="0" w:space="0" w:color="auto"/>
          </w:divBdr>
        </w:div>
        <w:div w:id="1665743737">
          <w:marLeft w:val="640"/>
          <w:marRight w:val="0"/>
          <w:marTop w:val="0"/>
          <w:marBottom w:val="0"/>
          <w:divBdr>
            <w:top w:val="none" w:sz="0" w:space="0" w:color="auto"/>
            <w:left w:val="none" w:sz="0" w:space="0" w:color="auto"/>
            <w:bottom w:val="none" w:sz="0" w:space="0" w:color="auto"/>
            <w:right w:val="none" w:sz="0" w:space="0" w:color="auto"/>
          </w:divBdr>
        </w:div>
        <w:div w:id="1845170858">
          <w:marLeft w:val="640"/>
          <w:marRight w:val="0"/>
          <w:marTop w:val="0"/>
          <w:marBottom w:val="0"/>
          <w:divBdr>
            <w:top w:val="none" w:sz="0" w:space="0" w:color="auto"/>
            <w:left w:val="none" w:sz="0" w:space="0" w:color="auto"/>
            <w:bottom w:val="none" w:sz="0" w:space="0" w:color="auto"/>
            <w:right w:val="none" w:sz="0" w:space="0" w:color="auto"/>
          </w:divBdr>
        </w:div>
      </w:divsChild>
    </w:div>
    <w:div w:id="961958368">
      <w:bodyDiv w:val="1"/>
      <w:marLeft w:val="0"/>
      <w:marRight w:val="0"/>
      <w:marTop w:val="0"/>
      <w:marBottom w:val="0"/>
      <w:divBdr>
        <w:top w:val="none" w:sz="0" w:space="0" w:color="auto"/>
        <w:left w:val="none" w:sz="0" w:space="0" w:color="auto"/>
        <w:bottom w:val="none" w:sz="0" w:space="0" w:color="auto"/>
        <w:right w:val="none" w:sz="0" w:space="0" w:color="auto"/>
      </w:divBdr>
      <w:divsChild>
        <w:div w:id="2166736">
          <w:marLeft w:val="640"/>
          <w:marRight w:val="0"/>
          <w:marTop w:val="0"/>
          <w:marBottom w:val="0"/>
          <w:divBdr>
            <w:top w:val="none" w:sz="0" w:space="0" w:color="auto"/>
            <w:left w:val="none" w:sz="0" w:space="0" w:color="auto"/>
            <w:bottom w:val="none" w:sz="0" w:space="0" w:color="auto"/>
            <w:right w:val="none" w:sz="0" w:space="0" w:color="auto"/>
          </w:divBdr>
        </w:div>
        <w:div w:id="120274656">
          <w:marLeft w:val="640"/>
          <w:marRight w:val="0"/>
          <w:marTop w:val="0"/>
          <w:marBottom w:val="0"/>
          <w:divBdr>
            <w:top w:val="none" w:sz="0" w:space="0" w:color="auto"/>
            <w:left w:val="none" w:sz="0" w:space="0" w:color="auto"/>
            <w:bottom w:val="none" w:sz="0" w:space="0" w:color="auto"/>
            <w:right w:val="none" w:sz="0" w:space="0" w:color="auto"/>
          </w:divBdr>
        </w:div>
        <w:div w:id="195194127">
          <w:marLeft w:val="640"/>
          <w:marRight w:val="0"/>
          <w:marTop w:val="0"/>
          <w:marBottom w:val="0"/>
          <w:divBdr>
            <w:top w:val="none" w:sz="0" w:space="0" w:color="auto"/>
            <w:left w:val="none" w:sz="0" w:space="0" w:color="auto"/>
            <w:bottom w:val="none" w:sz="0" w:space="0" w:color="auto"/>
            <w:right w:val="none" w:sz="0" w:space="0" w:color="auto"/>
          </w:divBdr>
        </w:div>
        <w:div w:id="254901171">
          <w:marLeft w:val="640"/>
          <w:marRight w:val="0"/>
          <w:marTop w:val="0"/>
          <w:marBottom w:val="0"/>
          <w:divBdr>
            <w:top w:val="none" w:sz="0" w:space="0" w:color="auto"/>
            <w:left w:val="none" w:sz="0" w:space="0" w:color="auto"/>
            <w:bottom w:val="none" w:sz="0" w:space="0" w:color="auto"/>
            <w:right w:val="none" w:sz="0" w:space="0" w:color="auto"/>
          </w:divBdr>
        </w:div>
        <w:div w:id="259873880">
          <w:marLeft w:val="640"/>
          <w:marRight w:val="0"/>
          <w:marTop w:val="0"/>
          <w:marBottom w:val="0"/>
          <w:divBdr>
            <w:top w:val="none" w:sz="0" w:space="0" w:color="auto"/>
            <w:left w:val="none" w:sz="0" w:space="0" w:color="auto"/>
            <w:bottom w:val="none" w:sz="0" w:space="0" w:color="auto"/>
            <w:right w:val="none" w:sz="0" w:space="0" w:color="auto"/>
          </w:divBdr>
        </w:div>
        <w:div w:id="322200878">
          <w:marLeft w:val="640"/>
          <w:marRight w:val="0"/>
          <w:marTop w:val="0"/>
          <w:marBottom w:val="0"/>
          <w:divBdr>
            <w:top w:val="none" w:sz="0" w:space="0" w:color="auto"/>
            <w:left w:val="none" w:sz="0" w:space="0" w:color="auto"/>
            <w:bottom w:val="none" w:sz="0" w:space="0" w:color="auto"/>
            <w:right w:val="none" w:sz="0" w:space="0" w:color="auto"/>
          </w:divBdr>
        </w:div>
        <w:div w:id="337077125">
          <w:marLeft w:val="640"/>
          <w:marRight w:val="0"/>
          <w:marTop w:val="0"/>
          <w:marBottom w:val="0"/>
          <w:divBdr>
            <w:top w:val="none" w:sz="0" w:space="0" w:color="auto"/>
            <w:left w:val="none" w:sz="0" w:space="0" w:color="auto"/>
            <w:bottom w:val="none" w:sz="0" w:space="0" w:color="auto"/>
            <w:right w:val="none" w:sz="0" w:space="0" w:color="auto"/>
          </w:divBdr>
        </w:div>
        <w:div w:id="378555101">
          <w:marLeft w:val="640"/>
          <w:marRight w:val="0"/>
          <w:marTop w:val="0"/>
          <w:marBottom w:val="0"/>
          <w:divBdr>
            <w:top w:val="none" w:sz="0" w:space="0" w:color="auto"/>
            <w:left w:val="none" w:sz="0" w:space="0" w:color="auto"/>
            <w:bottom w:val="none" w:sz="0" w:space="0" w:color="auto"/>
            <w:right w:val="none" w:sz="0" w:space="0" w:color="auto"/>
          </w:divBdr>
        </w:div>
        <w:div w:id="475533513">
          <w:marLeft w:val="640"/>
          <w:marRight w:val="0"/>
          <w:marTop w:val="0"/>
          <w:marBottom w:val="0"/>
          <w:divBdr>
            <w:top w:val="none" w:sz="0" w:space="0" w:color="auto"/>
            <w:left w:val="none" w:sz="0" w:space="0" w:color="auto"/>
            <w:bottom w:val="none" w:sz="0" w:space="0" w:color="auto"/>
            <w:right w:val="none" w:sz="0" w:space="0" w:color="auto"/>
          </w:divBdr>
        </w:div>
        <w:div w:id="566887980">
          <w:marLeft w:val="640"/>
          <w:marRight w:val="0"/>
          <w:marTop w:val="0"/>
          <w:marBottom w:val="0"/>
          <w:divBdr>
            <w:top w:val="none" w:sz="0" w:space="0" w:color="auto"/>
            <w:left w:val="none" w:sz="0" w:space="0" w:color="auto"/>
            <w:bottom w:val="none" w:sz="0" w:space="0" w:color="auto"/>
            <w:right w:val="none" w:sz="0" w:space="0" w:color="auto"/>
          </w:divBdr>
        </w:div>
        <w:div w:id="580679055">
          <w:marLeft w:val="640"/>
          <w:marRight w:val="0"/>
          <w:marTop w:val="0"/>
          <w:marBottom w:val="0"/>
          <w:divBdr>
            <w:top w:val="none" w:sz="0" w:space="0" w:color="auto"/>
            <w:left w:val="none" w:sz="0" w:space="0" w:color="auto"/>
            <w:bottom w:val="none" w:sz="0" w:space="0" w:color="auto"/>
            <w:right w:val="none" w:sz="0" w:space="0" w:color="auto"/>
          </w:divBdr>
        </w:div>
        <w:div w:id="600261577">
          <w:marLeft w:val="640"/>
          <w:marRight w:val="0"/>
          <w:marTop w:val="0"/>
          <w:marBottom w:val="0"/>
          <w:divBdr>
            <w:top w:val="none" w:sz="0" w:space="0" w:color="auto"/>
            <w:left w:val="none" w:sz="0" w:space="0" w:color="auto"/>
            <w:bottom w:val="none" w:sz="0" w:space="0" w:color="auto"/>
            <w:right w:val="none" w:sz="0" w:space="0" w:color="auto"/>
          </w:divBdr>
        </w:div>
        <w:div w:id="658458995">
          <w:marLeft w:val="640"/>
          <w:marRight w:val="0"/>
          <w:marTop w:val="0"/>
          <w:marBottom w:val="0"/>
          <w:divBdr>
            <w:top w:val="none" w:sz="0" w:space="0" w:color="auto"/>
            <w:left w:val="none" w:sz="0" w:space="0" w:color="auto"/>
            <w:bottom w:val="none" w:sz="0" w:space="0" w:color="auto"/>
            <w:right w:val="none" w:sz="0" w:space="0" w:color="auto"/>
          </w:divBdr>
        </w:div>
        <w:div w:id="696736953">
          <w:marLeft w:val="640"/>
          <w:marRight w:val="0"/>
          <w:marTop w:val="0"/>
          <w:marBottom w:val="0"/>
          <w:divBdr>
            <w:top w:val="none" w:sz="0" w:space="0" w:color="auto"/>
            <w:left w:val="none" w:sz="0" w:space="0" w:color="auto"/>
            <w:bottom w:val="none" w:sz="0" w:space="0" w:color="auto"/>
            <w:right w:val="none" w:sz="0" w:space="0" w:color="auto"/>
          </w:divBdr>
        </w:div>
        <w:div w:id="732697115">
          <w:marLeft w:val="640"/>
          <w:marRight w:val="0"/>
          <w:marTop w:val="0"/>
          <w:marBottom w:val="0"/>
          <w:divBdr>
            <w:top w:val="none" w:sz="0" w:space="0" w:color="auto"/>
            <w:left w:val="none" w:sz="0" w:space="0" w:color="auto"/>
            <w:bottom w:val="none" w:sz="0" w:space="0" w:color="auto"/>
            <w:right w:val="none" w:sz="0" w:space="0" w:color="auto"/>
          </w:divBdr>
        </w:div>
        <w:div w:id="793908110">
          <w:marLeft w:val="640"/>
          <w:marRight w:val="0"/>
          <w:marTop w:val="0"/>
          <w:marBottom w:val="0"/>
          <w:divBdr>
            <w:top w:val="none" w:sz="0" w:space="0" w:color="auto"/>
            <w:left w:val="none" w:sz="0" w:space="0" w:color="auto"/>
            <w:bottom w:val="none" w:sz="0" w:space="0" w:color="auto"/>
            <w:right w:val="none" w:sz="0" w:space="0" w:color="auto"/>
          </w:divBdr>
        </w:div>
        <w:div w:id="819152359">
          <w:marLeft w:val="640"/>
          <w:marRight w:val="0"/>
          <w:marTop w:val="0"/>
          <w:marBottom w:val="0"/>
          <w:divBdr>
            <w:top w:val="none" w:sz="0" w:space="0" w:color="auto"/>
            <w:left w:val="none" w:sz="0" w:space="0" w:color="auto"/>
            <w:bottom w:val="none" w:sz="0" w:space="0" w:color="auto"/>
            <w:right w:val="none" w:sz="0" w:space="0" w:color="auto"/>
          </w:divBdr>
        </w:div>
        <w:div w:id="887105493">
          <w:marLeft w:val="640"/>
          <w:marRight w:val="0"/>
          <w:marTop w:val="0"/>
          <w:marBottom w:val="0"/>
          <w:divBdr>
            <w:top w:val="none" w:sz="0" w:space="0" w:color="auto"/>
            <w:left w:val="none" w:sz="0" w:space="0" w:color="auto"/>
            <w:bottom w:val="none" w:sz="0" w:space="0" w:color="auto"/>
            <w:right w:val="none" w:sz="0" w:space="0" w:color="auto"/>
          </w:divBdr>
        </w:div>
        <w:div w:id="988631534">
          <w:marLeft w:val="640"/>
          <w:marRight w:val="0"/>
          <w:marTop w:val="0"/>
          <w:marBottom w:val="0"/>
          <w:divBdr>
            <w:top w:val="none" w:sz="0" w:space="0" w:color="auto"/>
            <w:left w:val="none" w:sz="0" w:space="0" w:color="auto"/>
            <w:bottom w:val="none" w:sz="0" w:space="0" w:color="auto"/>
            <w:right w:val="none" w:sz="0" w:space="0" w:color="auto"/>
          </w:divBdr>
        </w:div>
        <w:div w:id="991059987">
          <w:marLeft w:val="640"/>
          <w:marRight w:val="0"/>
          <w:marTop w:val="0"/>
          <w:marBottom w:val="0"/>
          <w:divBdr>
            <w:top w:val="none" w:sz="0" w:space="0" w:color="auto"/>
            <w:left w:val="none" w:sz="0" w:space="0" w:color="auto"/>
            <w:bottom w:val="none" w:sz="0" w:space="0" w:color="auto"/>
            <w:right w:val="none" w:sz="0" w:space="0" w:color="auto"/>
          </w:divBdr>
        </w:div>
        <w:div w:id="1067147412">
          <w:marLeft w:val="640"/>
          <w:marRight w:val="0"/>
          <w:marTop w:val="0"/>
          <w:marBottom w:val="0"/>
          <w:divBdr>
            <w:top w:val="none" w:sz="0" w:space="0" w:color="auto"/>
            <w:left w:val="none" w:sz="0" w:space="0" w:color="auto"/>
            <w:bottom w:val="none" w:sz="0" w:space="0" w:color="auto"/>
            <w:right w:val="none" w:sz="0" w:space="0" w:color="auto"/>
          </w:divBdr>
        </w:div>
        <w:div w:id="1085495677">
          <w:marLeft w:val="640"/>
          <w:marRight w:val="0"/>
          <w:marTop w:val="0"/>
          <w:marBottom w:val="0"/>
          <w:divBdr>
            <w:top w:val="none" w:sz="0" w:space="0" w:color="auto"/>
            <w:left w:val="none" w:sz="0" w:space="0" w:color="auto"/>
            <w:bottom w:val="none" w:sz="0" w:space="0" w:color="auto"/>
            <w:right w:val="none" w:sz="0" w:space="0" w:color="auto"/>
          </w:divBdr>
        </w:div>
        <w:div w:id="1153106027">
          <w:marLeft w:val="640"/>
          <w:marRight w:val="0"/>
          <w:marTop w:val="0"/>
          <w:marBottom w:val="0"/>
          <w:divBdr>
            <w:top w:val="none" w:sz="0" w:space="0" w:color="auto"/>
            <w:left w:val="none" w:sz="0" w:space="0" w:color="auto"/>
            <w:bottom w:val="none" w:sz="0" w:space="0" w:color="auto"/>
            <w:right w:val="none" w:sz="0" w:space="0" w:color="auto"/>
          </w:divBdr>
        </w:div>
        <w:div w:id="1277448249">
          <w:marLeft w:val="640"/>
          <w:marRight w:val="0"/>
          <w:marTop w:val="0"/>
          <w:marBottom w:val="0"/>
          <w:divBdr>
            <w:top w:val="none" w:sz="0" w:space="0" w:color="auto"/>
            <w:left w:val="none" w:sz="0" w:space="0" w:color="auto"/>
            <w:bottom w:val="none" w:sz="0" w:space="0" w:color="auto"/>
            <w:right w:val="none" w:sz="0" w:space="0" w:color="auto"/>
          </w:divBdr>
        </w:div>
        <w:div w:id="1298489101">
          <w:marLeft w:val="640"/>
          <w:marRight w:val="0"/>
          <w:marTop w:val="0"/>
          <w:marBottom w:val="0"/>
          <w:divBdr>
            <w:top w:val="none" w:sz="0" w:space="0" w:color="auto"/>
            <w:left w:val="none" w:sz="0" w:space="0" w:color="auto"/>
            <w:bottom w:val="none" w:sz="0" w:space="0" w:color="auto"/>
            <w:right w:val="none" w:sz="0" w:space="0" w:color="auto"/>
          </w:divBdr>
        </w:div>
        <w:div w:id="1310817916">
          <w:marLeft w:val="640"/>
          <w:marRight w:val="0"/>
          <w:marTop w:val="0"/>
          <w:marBottom w:val="0"/>
          <w:divBdr>
            <w:top w:val="none" w:sz="0" w:space="0" w:color="auto"/>
            <w:left w:val="none" w:sz="0" w:space="0" w:color="auto"/>
            <w:bottom w:val="none" w:sz="0" w:space="0" w:color="auto"/>
            <w:right w:val="none" w:sz="0" w:space="0" w:color="auto"/>
          </w:divBdr>
        </w:div>
        <w:div w:id="1560093051">
          <w:marLeft w:val="640"/>
          <w:marRight w:val="0"/>
          <w:marTop w:val="0"/>
          <w:marBottom w:val="0"/>
          <w:divBdr>
            <w:top w:val="none" w:sz="0" w:space="0" w:color="auto"/>
            <w:left w:val="none" w:sz="0" w:space="0" w:color="auto"/>
            <w:bottom w:val="none" w:sz="0" w:space="0" w:color="auto"/>
            <w:right w:val="none" w:sz="0" w:space="0" w:color="auto"/>
          </w:divBdr>
        </w:div>
        <w:div w:id="1608268989">
          <w:marLeft w:val="640"/>
          <w:marRight w:val="0"/>
          <w:marTop w:val="0"/>
          <w:marBottom w:val="0"/>
          <w:divBdr>
            <w:top w:val="none" w:sz="0" w:space="0" w:color="auto"/>
            <w:left w:val="none" w:sz="0" w:space="0" w:color="auto"/>
            <w:bottom w:val="none" w:sz="0" w:space="0" w:color="auto"/>
            <w:right w:val="none" w:sz="0" w:space="0" w:color="auto"/>
          </w:divBdr>
        </w:div>
        <w:div w:id="1869484337">
          <w:marLeft w:val="640"/>
          <w:marRight w:val="0"/>
          <w:marTop w:val="0"/>
          <w:marBottom w:val="0"/>
          <w:divBdr>
            <w:top w:val="none" w:sz="0" w:space="0" w:color="auto"/>
            <w:left w:val="none" w:sz="0" w:space="0" w:color="auto"/>
            <w:bottom w:val="none" w:sz="0" w:space="0" w:color="auto"/>
            <w:right w:val="none" w:sz="0" w:space="0" w:color="auto"/>
          </w:divBdr>
        </w:div>
        <w:div w:id="2025090004">
          <w:marLeft w:val="640"/>
          <w:marRight w:val="0"/>
          <w:marTop w:val="0"/>
          <w:marBottom w:val="0"/>
          <w:divBdr>
            <w:top w:val="none" w:sz="0" w:space="0" w:color="auto"/>
            <w:left w:val="none" w:sz="0" w:space="0" w:color="auto"/>
            <w:bottom w:val="none" w:sz="0" w:space="0" w:color="auto"/>
            <w:right w:val="none" w:sz="0" w:space="0" w:color="auto"/>
          </w:divBdr>
        </w:div>
        <w:div w:id="2127262432">
          <w:marLeft w:val="640"/>
          <w:marRight w:val="0"/>
          <w:marTop w:val="0"/>
          <w:marBottom w:val="0"/>
          <w:divBdr>
            <w:top w:val="none" w:sz="0" w:space="0" w:color="auto"/>
            <w:left w:val="none" w:sz="0" w:space="0" w:color="auto"/>
            <w:bottom w:val="none" w:sz="0" w:space="0" w:color="auto"/>
            <w:right w:val="none" w:sz="0" w:space="0" w:color="auto"/>
          </w:divBdr>
        </w:div>
      </w:divsChild>
    </w:div>
    <w:div w:id="1030031701">
      <w:bodyDiv w:val="1"/>
      <w:marLeft w:val="0"/>
      <w:marRight w:val="0"/>
      <w:marTop w:val="0"/>
      <w:marBottom w:val="0"/>
      <w:divBdr>
        <w:top w:val="none" w:sz="0" w:space="0" w:color="auto"/>
        <w:left w:val="none" w:sz="0" w:space="0" w:color="auto"/>
        <w:bottom w:val="none" w:sz="0" w:space="0" w:color="auto"/>
        <w:right w:val="none" w:sz="0" w:space="0" w:color="auto"/>
      </w:divBdr>
      <w:divsChild>
        <w:div w:id="192354294">
          <w:marLeft w:val="640"/>
          <w:marRight w:val="0"/>
          <w:marTop w:val="0"/>
          <w:marBottom w:val="0"/>
          <w:divBdr>
            <w:top w:val="none" w:sz="0" w:space="0" w:color="auto"/>
            <w:left w:val="none" w:sz="0" w:space="0" w:color="auto"/>
            <w:bottom w:val="none" w:sz="0" w:space="0" w:color="auto"/>
            <w:right w:val="none" w:sz="0" w:space="0" w:color="auto"/>
          </w:divBdr>
        </w:div>
        <w:div w:id="322852857">
          <w:marLeft w:val="640"/>
          <w:marRight w:val="0"/>
          <w:marTop w:val="0"/>
          <w:marBottom w:val="0"/>
          <w:divBdr>
            <w:top w:val="none" w:sz="0" w:space="0" w:color="auto"/>
            <w:left w:val="none" w:sz="0" w:space="0" w:color="auto"/>
            <w:bottom w:val="none" w:sz="0" w:space="0" w:color="auto"/>
            <w:right w:val="none" w:sz="0" w:space="0" w:color="auto"/>
          </w:divBdr>
        </w:div>
        <w:div w:id="362483671">
          <w:marLeft w:val="640"/>
          <w:marRight w:val="0"/>
          <w:marTop w:val="0"/>
          <w:marBottom w:val="0"/>
          <w:divBdr>
            <w:top w:val="none" w:sz="0" w:space="0" w:color="auto"/>
            <w:left w:val="none" w:sz="0" w:space="0" w:color="auto"/>
            <w:bottom w:val="none" w:sz="0" w:space="0" w:color="auto"/>
            <w:right w:val="none" w:sz="0" w:space="0" w:color="auto"/>
          </w:divBdr>
        </w:div>
        <w:div w:id="476383345">
          <w:marLeft w:val="640"/>
          <w:marRight w:val="0"/>
          <w:marTop w:val="0"/>
          <w:marBottom w:val="0"/>
          <w:divBdr>
            <w:top w:val="none" w:sz="0" w:space="0" w:color="auto"/>
            <w:left w:val="none" w:sz="0" w:space="0" w:color="auto"/>
            <w:bottom w:val="none" w:sz="0" w:space="0" w:color="auto"/>
            <w:right w:val="none" w:sz="0" w:space="0" w:color="auto"/>
          </w:divBdr>
        </w:div>
        <w:div w:id="478496422">
          <w:marLeft w:val="640"/>
          <w:marRight w:val="0"/>
          <w:marTop w:val="0"/>
          <w:marBottom w:val="0"/>
          <w:divBdr>
            <w:top w:val="none" w:sz="0" w:space="0" w:color="auto"/>
            <w:left w:val="none" w:sz="0" w:space="0" w:color="auto"/>
            <w:bottom w:val="none" w:sz="0" w:space="0" w:color="auto"/>
            <w:right w:val="none" w:sz="0" w:space="0" w:color="auto"/>
          </w:divBdr>
        </w:div>
        <w:div w:id="536043237">
          <w:marLeft w:val="640"/>
          <w:marRight w:val="0"/>
          <w:marTop w:val="0"/>
          <w:marBottom w:val="0"/>
          <w:divBdr>
            <w:top w:val="none" w:sz="0" w:space="0" w:color="auto"/>
            <w:left w:val="none" w:sz="0" w:space="0" w:color="auto"/>
            <w:bottom w:val="none" w:sz="0" w:space="0" w:color="auto"/>
            <w:right w:val="none" w:sz="0" w:space="0" w:color="auto"/>
          </w:divBdr>
        </w:div>
        <w:div w:id="694887511">
          <w:marLeft w:val="640"/>
          <w:marRight w:val="0"/>
          <w:marTop w:val="0"/>
          <w:marBottom w:val="0"/>
          <w:divBdr>
            <w:top w:val="none" w:sz="0" w:space="0" w:color="auto"/>
            <w:left w:val="none" w:sz="0" w:space="0" w:color="auto"/>
            <w:bottom w:val="none" w:sz="0" w:space="0" w:color="auto"/>
            <w:right w:val="none" w:sz="0" w:space="0" w:color="auto"/>
          </w:divBdr>
        </w:div>
        <w:div w:id="725420388">
          <w:marLeft w:val="640"/>
          <w:marRight w:val="0"/>
          <w:marTop w:val="0"/>
          <w:marBottom w:val="0"/>
          <w:divBdr>
            <w:top w:val="none" w:sz="0" w:space="0" w:color="auto"/>
            <w:left w:val="none" w:sz="0" w:space="0" w:color="auto"/>
            <w:bottom w:val="none" w:sz="0" w:space="0" w:color="auto"/>
            <w:right w:val="none" w:sz="0" w:space="0" w:color="auto"/>
          </w:divBdr>
        </w:div>
        <w:div w:id="729692509">
          <w:marLeft w:val="640"/>
          <w:marRight w:val="0"/>
          <w:marTop w:val="0"/>
          <w:marBottom w:val="0"/>
          <w:divBdr>
            <w:top w:val="none" w:sz="0" w:space="0" w:color="auto"/>
            <w:left w:val="none" w:sz="0" w:space="0" w:color="auto"/>
            <w:bottom w:val="none" w:sz="0" w:space="0" w:color="auto"/>
            <w:right w:val="none" w:sz="0" w:space="0" w:color="auto"/>
          </w:divBdr>
        </w:div>
        <w:div w:id="863708798">
          <w:marLeft w:val="640"/>
          <w:marRight w:val="0"/>
          <w:marTop w:val="0"/>
          <w:marBottom w:val="0"/>
          <w:divBdr>
            <w:top w:val="none" w:sz="0" w:space="0" w:color="auto"/>
            <w:left w:val="none" w:sz="0" w:space="0" w:color="auto"/>
            <w:bottom w:val="none" w:sz="0" w:space="0" w:color="auto"/>
            <w:right w:val="none" w:sz="0" w:space="0" w:color="auto"/>
          </w:divBdr>
        </w:div>
        <w:div w:id="905992918">
          <w:marLeft w:val="640"/>
          <w:marRight w:val="0"/>
          <w:marTop w:val="0"/>
          <w:marBottom w:val="0"/>
          <w:divBdr>
            <w:top w:val="none" w:sz="0" w:space="0" w:color="auto"/>
            <w:left w:val="none" w:sz="0" w:space="0" w:color="auto"/>
            <w:bottom w:val="none" w:sz="0" w:space="0" w:color="auto"/>
            <w:right w:val="none" w:sz="0" w:space="0" w:color="auto"/>
          </w:divBdr>
        </w:div>
        <w:div w:id="1018391055">
          <w:marLeft w:val="640"/>
          <w:marRight w:val="0"/>
          <w:marTop w:val="0"/>
          <w:marBottom w:val="0"/>
          <w:divBdr>
            <w:top w:val="none" w:sz="0" w:space="0" w:color="auto"/>
            <w:left w:val="none" w:sz="0" w:space="0" w:color="auto"/>
            <w:bottom w:val="none" w:sz="0" w:space="0" w:color="auto"/>
            <w:right w:val="none" w:sz="0" w:space="0" w:color="auto"/>
          </w:divBdr>
        </w:div>
        <w:div w:id="1235092396">
          <w:marLeft w:val="640"/>
          <w:marRight w:val="0"/>
          <w:marTop w:val="0"/>
          <w:marBottom w:val="0"/>
          <w:divBdr>
            <w:top w:val="none" w:sz="0" w:space="0" w:color="auto"/>
            <w:left w:val="none" w:sz="0" w:space="0" w:color="auto"/>
            <w:bottom w:val="none" w:sz="0" w:space="0" w:color="auto"/>
            <w:right w:val="none" w:sz="0" w:space="0" w:color="auto"/>
          </w:divBdr>
        </w:div>
        <w:div w:id="1346781670">
          <w:marLeft w:val="640"/>
          <w:marRight w:val="0"/>
          <w:marTop w:val="0"/>
          <w:marBottom w:val="0"/>
          <w:divBdr>
            <w:top w:val="none" w:sz="0" w:space="0" w:color="auto"/>
            <w:left w:val="none" w:sz="0" w:space="0" w:color="auto"/>
            <w:bottom w:val="none" w:sz="0" w:space="0" w:color="auto"/>
            <w:right w:val="none" w:sz="0" w:space="0" w:color="auto"/>
          </w:divBdr>
        </w:div>
        <w:div w:id="1390306241">
          <w:marLeft w:val="640"/>
          <w:marRight w:val="0"/>
          <w:marTop w:val="0"/>
          <w:marBottom w:val="0"/>
          <w:divBdr>
            <w:top w:val="none" w:sz="0" w:space="0" w:color="auto"/>
            <w:left w:val="none" w:sz="0" w:space="0" w:color="auto"/>
            <w:bottom w:val="none" w:sz="0" w:space="0" w:color="auto"/>
            <w:right w:val="none" w:sz="0" w:space="0" w:color="auto"/>
          </w:divBdr>
        </w:div>
        <w:div w:id="1812209927">
          <w:marLeft w:val="640"/>
          <w:marRight w:val="0"/>
          <w:marTop w:val="0"/>
          <w:marBottom w:val="0"/>
          <w:divBdr>
            <w:top w:val="none" w:sz="0" w:space="0" w:color="auto"/>
            <w:left w:val="none" w:sz="0" w:space="0" w:color="auto"/>
            <w:bottom w:val="none" w:sz="0" w:space="0" w:color="auto"/>
            <w:right w:val="none" w:sz="0" w:space="0" w:color="auto"/>
          </w:divBdr>
        </w:div>
        <w:div w:id="1826314111">
          <w:marLeft w:val="640"/>
          <w:marRight w:val="0"/>
          <w:marTop w:val="0"/>
          <w:marBottom w:val="0"/>
          <w:divBdr>
            <w:top w:val="none" w:sz="0" w:space="0" w:color="auto"/>
            <w:left w:val="none" w:sz="0" w:space="0" w:color="auto"/>
            <w:bottom w:val="none" w:sz="0" w:space="0" w:color="auto"/>
            <w:right w:val="none" w:sz="0" w:space="0" w:color="auto"/>
          </w:divBdr>
        </w:div>
        <w:div w:id="1923027720">
          <w:marLeft w:val="640"/>
          <w:marRight w:val="0"/>
          <w:marTop w:val="0"/>
          <w:marBottom w:val="0"/>
          <w:divBdr>
            <w:top w:val="none" w:sz="0" w:space="0" w:color="auto"/>
            <w:left w:val="none" w:sz="0" w:space="0" w:color="auto"/>
            <w:bottom w:val="none" w:sz="0" w:space="0" w:color="auto"/>
            <w:right w:val="none" w:sz="0" w:space="0" w:color="auto"/>
          </w:divBdr>
        </w:div>
        <w:div w:id="1991785706">
          <w:marLeft w:val="640"/>
          <w:marRight w:val="0"/>
          <w:marTop w:val="0"/>
          <w:marBottom w:val="0"/>
          <w:divBdr>
            <w:top w:val="none" w:sz="0" w:space="0" w:color="auto"/>
            <w:left w:val="none" w:sz="0" w:space="0" w:color="auto"/>
            <w:bottom w:val="none" w:sz="0" w:space="0" w:color="auto"/>
            <w:right w:val="none" w:sz="0" w:space="0" w:color="auto"/>
          </w:divBdr>
        </w:div>
        <w:div w:id="2039114373">
          <w:marLeft w:val="640"/>
          <w:marRight w:val="0"/>
          <w:marTop w:val="0"/>
          <w:marBottom w:val="0"/>
          <w:divBdr>
            <w:top w:val="none" w:sz="0" w:space="0" w:color="auto"/>
            <w:left w:val="none" w:sz="0" w:space="0" w:color="auto"/>
            <w:bottom w:val="none" w:sz="0" w:space="0" w:color="auto"/>
            <w:right w:val="none" w:sz="0" w:space="0" w:color="auto"/>
          </w:divBdr>
        </w:div>
      </w:divsChild>
    </w:div>
    <w:div w:id="1080172187">
      <w:bodyDiv w:val="1"/>
      <w:marLeft w:val="0"/>
      <w:marRight w:val="0"/>
      <w:marTop w:val="0"/>
      <w:marBottom w:val="0"/>
      <w:divBdr>
        <w:top w:val="none" w:sz="0" w:space="0" w:color="auto"/>
        <w:left w:val="none" w:sz="0" w:space="0" w:color="auto"/>
        <w:bottom w:val="none" w:sz="0" w:space="0" w:color="auto"/>
        <w:right w:val="none" w:sz="0" w:space="0" w:color="auto"/>
      </w:divBdr>
      <w:divsChild>
        <w:div w:id="195049062">
          <w:marLeft w:val="0"/>
          <w:marRight w:val="0"/>
          <w:marTop w:val="0"/>
          <w:marBottom w:val="0"/>
          <w:divBdr>
            <w:top w:val="none" w:sz="0" w:space="0" w:color="auto"/>
            <w:left w:val="none" w:sz="0" w:space="0" w:color="auto"/>
            <w:bottom w:val="none" w:sz="0" w:space="0" w:color="auto"/>
            <w:right w:val="none" w:sz="0" w:space="0" w:color="auto"/>
          </w:divBdr>
        </w:div>
        <w:div w:id="324935177">
          <w:marLeft w:val="0"/>
          <w:marRight w:val="0"/>
          <w:marTop w:val="0"/>
          <w:marBottom w:val="0"/>
          <w:divBdr>
            <w:top w:val="none" w:sz="0" w:space="0" w:color="auto"/>
            <w:left w:val="none" w:sz="0" w:space="0" w:color="auto"/>
            <w:bottom w:val="none" w:sz="0" w:space="0" w:color="auto"/>
            <w:right w:val="none" w:sz="0" w:space="0" w:color="auto"/>
          </w:divBdr>
        </w:div>
        <w:div w:id="398594118">
          <w:marLeft w:val="0"/>
          <w:marRight w:val="0"/>
          <w:marTop w:val="0"/>
          <w:marBottom w:val="0"/>
          <w:divBdr>
            <w:top w:val="none" w:sz="0" w:space="0" w:color="auto"/>
            <w:left w:val="none" w:sz="0" w:space="0" w:color="auto"/>
            <w:bottom w:val="none" w:sz="0" w:space="0" w:color="auto"/>
            <w:right w:val="none" w:sz="0" w:space="0" w:color="auto"/>
          </w:divBdr>
        </w:div>
        <w:div w:id="646520613">
          <w:marLeft w:val="0"/>
          <w:marRight w:val="0"/>
          <w:marTop w:val="0"/>
          <w:marBottom w:val="0"/>
          <w:divBdr>
            <w:top w:val="none" w:sz="0" w:space="0" w:color="auto"/>
            <w:left w:val="none" w:sz="0" w:space="0" w:color="auto"/>
            <w:bottom w:val="none" w:sz="0" w:space="0" w:color="auto"/>
            <w:right w:val="none" w:sz="0" w:space="0" w:color="auto"/>
          </w:divBdr>
        </w:div>
        <w:div w:id="704675577">
          <w:marLeft w:val="0"/>
          <w:marRight w:val="0"/>
          <w:marTop w:val="0"/>
          <w:marBottom w:val="0"/>
          <w:divBdr>
            <w:top w:val="none" w:sz="0" w:space="0" w:color="auto"/>
            <w:left w:val="none" w:sz="0" w:space="0" w:color="auto"/>
            <w:bottom w:val="none" w:sz="0" w:space="0" w:color="auto"/>
            <w:right w:val="none" w:sz="0" w:space="0" w:color="auto"/>
          </w:divBdr>
        </w:div>
        <w:div w:id="1023361276">
          <w:marLeft w:val="0"/>
          <w:marRight w:val="0"/>
          <w:marTop w:val="0"/>
          <w:marBottom w:val="0"/>
          <w:divBdr>
            <w:top w:val="none" w:sz="0" w:space="0" w:color="auto"/>
            <w:left w:val="none" w:sz="0" w:space="0" w:color="auto"/>
            <w:bottom w:val="none" w:sz="0" w:space="0" w:color="auto"/>
            <w:right w:val="none" w:sz="0" w:space="0" w:color="auto"/>
          </w:divBdr>
        </w:div>
        <w:div w:id="1122961614">
          <w:marLeft w:val="0"/>
          <w:marRight w:val="0"/>
          <w:marTop w:val="0"/>
          <w:marBottom w:val="0"/>
          <w:divBdr>
            <w:top w:val="none" w:sz="0" w:space="0" w:color="auto"/>
            <w:left w:val="none" w:sz="0" w:space="0" w:color="auto"/>
            <w:bottom w:val="none" w:sz="0" w:space="0" w:color="auto"/>
            <w:right w:val="none" w:sz="0" w:space="0" w:color="auto"/>
          </w:divBdr>
        </w:div>
        <w:div w:id="1372538221">
          <w:marLeft w:val="0"/>
          <w:marRight w:val="0"/>
          <w:marTop w:val="0"/>
          <w:marBottom w:val="0"/>
          <w:divBdr>
            <w:top w:val="none" w:sz="0" w:space="0" w:color="auto"/>
            <w:left w:val="none" w:sz="0" w:space="0" w:color="auto"/>
            <w:bottom w:val="none" w:sz="0" w:space="0" w:color="auto"/>
            <w:right w:val="none" w:sz="0" w:space="0" w:color="auto"/>
          </w:divBdr>
        </w:div>
        <w:div w:id="1741364419">
          <w:marLeft w:val="0"/>
          <w:marRight w:val="0"/>
          <w:marTop w:val="0"/>
          <w:marBottom w:val="0"/>
          <w:divBdr>
            <w:top w:val="none" w:sz="0" w:space="0" w:color="auto"/>
            <w:left w:val="none" w:sz="0" w:space="0" w:color="auto"/>
            <w:bottom w:val="none" w:sz="0" w:space="0" w:color="auto"/>
            <w:right w:val="none" w:sz="0" w:space="0" w:color="auto"/>
          </w:divBdr>
        </w:div>
        <w:div w:id="1780755836">
          <w:marLeft w:val="0"/>
          <w:marRight w:val="0"/>
          <w:marTop w:val="0"/>
          <w:marBottom w:val="0"/>
          <w:divBdr>
            <w:top w:val="none" w:sz="0" w:space="0" w:color="auto"/>
            <w:left w:val="none" w:sz="0" w:space="0" w:color="auto"/>
            <w:bottom w:val="none" w:sz="0" w:space="0" w:color="auto"/>
            <w:right w:val="none" w:sz="0" w:space="0" w:color="auto"/>
          </w:divBdr>
        </w:div>
        <w:div w:id="1841120504">
          <w:marLeft w:val="0"/>
          <w:marRight w:val="0"/>
          <w:marTop w:val="0"/>
          <w:marBottom w:val="0"/>
          <w:divBdr>
            <w:top w:val="none" w:sz="0" w:space="0" w:color="auto"/>
            <w:left w:val="none" w:sz="0" w:space="0" w:color="auto"/>
            <w:bottom w:val="none" w:sz="0" w:space="0" w:color="auto"/>
            <w:right w:val="none" w:sz="0" w:space="0" w:color="auto"/>
          </w:divBdr>
        </w:div>
        <w:div w:id="1871912127">
          <w:marLeft w:val="0"/>
          <w:marRight w:val="0"/>
          <w:marTop w:val="0"/>
          <w:marBottom w:val="0"/>
          <w:divBdr>
            <w:top w:val="none" w:sz="0" w:space="0" w:color="auto"/>
            <w:left w:val="none" w:sz="0" w:space="0" w:color="auto"/>
            <w:bottom w:val="none" w:sz="0" w:space="0" w:color="auto"/>
            <w:right w:val="none" w:sz="0" w:space="0" w:color="auto"/>
          </w:divBdr>
        </w:div>
        <w:div w:id="1912040766">
          <w:marLeft w:val="0"/>
          <w:marRight w:val="0"/>
          <w:marTop w:val="0"/>
          <w:marBottom w:val="0"/>
          <w:divBdr>
            <w:top w:val="none" w:sz="0" w:space="0" w:color="auto"/>
            <w:left w:val="none" w:sz="0" w:space="0" w:color="auto"/>
            <w:bottom w:val="none" w:sz="0" w:space="0" w:color="auto"/>
            <w:right w:val="none" w:sz="0" w:space="0" w:color="auto"/>
          </w:divBdr>
        </w:div>
        <w:div w:id="1955750953">
          <w:marLeft w:val="0"/>
          <w:marRight w:val="0"/>
          <w:marTop w:val="0"/>
          <w:marBottom w:val="0"/>
          <w:divBdr>
            <w:top w:val="none" w:sz="0" w:space="0" w:color="auto"/>
            <w:left w:val="none" w:sz="0" w:space="0" w:color="auto"/>
            <w:bottom w:val="none" w:sz="0" w:space="0" w:color="auto"/>
            <w:right w:val="none" w:sz="0" w:space="0" w:color="auto"/>
          </w:divBdr>
        </w:div>
        <w:div w:id="1985159398">
          <w:marLeft w:val="0"/>
          <w:marRight w:val="0"/>
          <w:marTop w:val="0"/>
          <w:marBottom w:val="0"/>
          <w:divBdr>
            <w:top w:val="none" w:sz="0" w:space="0" w:color="auto"/>
            <w:left w:val="none" w:sz="0" w:space="0" w:color="auto"/>
            <w:bottom w:val="none" w:sz="0" w:space="0" w:color="auto"/>
            <w:right w:val="none" w:sz="0" w:space="0" w:color="auto"/>
          </w:divBdr>
        </w:div>
        <w:div w:id="2090614273">
          <w:marLeft w:val="0"/>
          <w:marRight w:val="0"/>
          <w:marTop w:val="0"/>
          <w:marBottom w:val="0"/>
          <w:divBdr>
            <w:top w:val="none" w:sz="0" w:space="0" w:color="auto"/>
            <w:left w:val="none" w:sz="0" w:space="0" w:color="auto"/>
            <w:bottom w:val="none" w:sz="0" w:space="0" w:color="auto"/>
            <w:right w:val="none" w:sz="0" w:space="0" w:color="auto"/>
          </w:divBdr>
        </w:div>
        <w:div w:id="2131171039">
          <w:marLeft w:val="0"/>
          <w:marRight w:val="0"/>
          <w:marTop w:val="0"/>
          <w:marBottom w:val="0"/>
          <w:divBdr>
            <w:top w:val="none" w:sz="0" w:space="0" w:color="auto"/>
            <w:left w:val="none" w:sz="0" w:space="0" w:color="auto"/>
            <w:bottom w:val="none" w:sz="0" w:space="0" w:color="auto"/>
            <w:right w:val="none" w:sz="0" w:space="0" w:color="auto"/>
          </w:divBdr>
        </w:div>
      </w:divsChild>
    </w:div>
    <w:div w:id="1214275042">
      <w:bodyDiv w:val="1"/>
      <w:marLeft w:val="0"/>
      <w:marRight w:val="0"/>
      <w:marTop w:val="0"/>
      <w:marBottom w:val="0"/>
      <w:divBdr>
        <w:top w:val="none" w:sz="0" w:space="0" w:color="auto"/>
        <w:left w:val="none" w:sz="0" w:space="0" w:color="auto"/>
        <w:bottom w:val="none" w:sz="0" w:space="0" w:color="auto"/>
        <w:right w:val="none" w:sz="0" w:space="0" w:color="auto"/>
      </w:divBdr>
      <w:divsChild>
        <w:div w:id="30767069">
          <w:marLeft w:val="640"/>
          <w:marRight w:val="0"/>
          <w:marTop w:val="0"/>
          <w:marBottom w:val="0"/>
          <w:divBdr>
            <w:top w:val="none" w:sz="0" w:space="0" w:color="auto"/>
            <w:left w:val="none" w:sz="0" w:space="0" w:color="auto"/>
            <w:bottom w:val="none" w:sz="0" w:space="0" w:color="auto"/>
            <w:right w:val="none" w:sz="0" w:space="0" w:color="auto"/>
          </w:divBdr>
        </w:div>
        <w:div w:id="46077501">
          <w:marLeft w:val="640"/>
          <w:marRight w:val="0"/>
          <w:marTop w:val="0"/>
          <w:marBottom w:val="0"/>
          <w:divBdr>
            <w:top w:val="none" w:sz="0" w:space="0" w:color="auto"/>
            <w:left w:val="none" w:sz="0" w:space="0" w:color="auto"/>
            <w:bottom w:val="none" w:sz="0" w:space="0" w:color="auto"/>
            <w:right w:val="none" w:sz="0" w:space="0" w:color="auto"/>
          </w:divBdr>
        </w:div>
        <w:div w:id="180510810">
          <w:marLeft w:val="640"/>
          <w:marRight w:val="0"/>
          <w:marTop w:val="0"/>
          <w:marBottom w:val="0"/>
          <w:divBdr>
            <w:top w:val="none" w:sz="0" w:space="0" w:color="auto"/>
            <w:left w:val="none" w:sz="0" w:space="0" w:color="auto"/>
            <w:bottom w:val="none" w:sz="0" w:space="0" w:color="auto"/>
            <w:right w:val="none" w:sz="0" w:space="0" w:color="auto"/>
          </w:divBdr>
        </w:div>
        <w:div w:id="243417688">
          <w:marLeft w:val="640"/>
          <w:marRight w:val="0"/>
          <w:marTop w:val="0"/>
          <w:marBottom w:val="0"/>
          <w:divBdr>
            <w:top w:val="none" w:sz="0" w:space="0" w:color="auto"/>
            <w:left w:val="none" w:sz="0" w:space="0" w:color="auto"/>
            <w:bottom w:val="none" w:sz="0" w:space="0" w:color="auto"/>
            <w:right w:val="none" w:sz="0" w:space="0" w:color="auto"/>
          </w:divBdr>
        </w:div>
        <w:div w:id="286204266">
          <w:marLeft w:val="640"/>
          <w:marRight w:val="0"/>
          <w:marTop w:val="0"/>
          <w:marBottom w:val="0"/>
          <w:divBdr>
            <w:top w:val="none" w:sz="0" w:space="0" w:color="auto"/>
            <w:left w:val="none" w:sz="0" w:space="0" w:color="auto"/>
            <w:bottom w:val="none" w:sz="0" w:space="0" w:color="auto"/>
            <w:right w:val="none" w:sz="0" w:space="0" w:color="auto"/>
          </w:divBdr>
        </w:div>
        <w:div w:id="304311401">
          <w:marLeft w:val="640"/>
          <w:marRight w:val="0"/>
          <w:marTop w:val="0"/>
          <w:marBottom w:val="0"/>
          <w:divBdr>
            <w:top w:val="none" w:sz="0" w:space="0" w:color="auto"/>
            <w:left w:val="none" w:sz="0" w:space="0" w:color="auto"/>
            <w:bottom w:val="none" w:sz="0" w:space="0" w:color="auto"/>
            <w:right w:val="none" w:sz="0" w:space="0" w:color="auto"/>
          </w:divBdr>
        </w:div>
        <w:div w:id="346446359">
          <w:marLeft w:val="640"/>
          <w:marRight w:val="0"/>
          <w:marTop w:val="0"/>
          <w:marBottom w:val="0"/>
          <w:divBdr>
            <w:top w:val="none" w:sz="0" w:space="0" w:color="auto"/>
            <w:left w:val="none" w:sz="0" w:space="0" w:color="auto"/>
            <w:bottom w:val="none" w:sz="0" w:space="0" w:color="auto"/>
            <w:right w:val="none" w:sz="0" w:space="0" w:color="auto"/>
          </w:divBdr>
        </w:div>
        <w:div w:id="429082113">
          <w:marLeft w:val="640"/>
          <w:marRight w:val="0"/>
          <w:marTop w:val="0"/>
          <w:marBottom w:val="0"/>
          <w:divBdr>
            <w:top w:val="none" w:sz="0" w:space="0" w:color="auto"/>
            <w:left w:val="none" w:sz="0" w:space="0" w:color="auto"/>
            <w:bottom w:val="none" w:sz="0" w:space="0" w:color="auto"/>
            <w:right w:val="none" w:sz="0" w:space="0" w:color="auto"/>
          </w:divBdr>
        </w:div>
        <w:div w:id="514998562">
          <w:marLeft w:val="640"/>
          <w:marRight w:val="0"/>
          <w:marTop w:val="0"/>
          <w:marBottom w:val="0"/>
          <w:divBdr>
            <w:top w:val="none" w:sz="0" w:space="0" w:color="auto"/>
            <w:left w:val="none" w:sz="0" w:space="0" w:color="auto"/>
            <w:bottom w:val="none" w:sz="0" w:space="0" w:color="auto"/>
            <w:right w:val="none" w:sz="0" w:space="0" w:color="auto"/>
          </w:divBdr>
        </w:div>
        <w:div w:id="653415869">
          <w:marLeft w:val="640"/>
          <w:marRight w:val="0"/>
          <w:marTop w:val="0"/>
          <w:marBottom w:val="0"/>
          <w:divBdr>
            <w:top w:val="none" w:sz="0" w:space="0" w:color="auto"/>
            <w:left w:val="none" w:sz="0" w:space="0" w:color="auto"/>
            <w:bottom w:val="none" w:sz="0" w:space="0" w:color="auto"/>
            <w:right w:val="none" w:sz="0" w:space="0" w:color="auto"/>
          </w:divBdr>
        </w:div>
        <w:div w:id="654991075">
          <w:marLeft w:val="640"/>
          <w:marRight w:val="0"/>
          <w:marTop w:val="0"/>
          <w:marBottom w:val="0"/>
          <w:divBdr>
            <w:top w:val="none" w:sz="0" w:space="0" w:color="auto"/>
            <w:left w:val="none" w:sz="0" w:space="0" w:color="auto"/>
            <w:bottom w:val="none" w:sz="0" w:space="0" w:color="auto"/>
            <w:right w:val="none" w:sz="0" w:space="0" w:color="auto"/>
          </w:divBdr>
        </w:div>
        <w:div w:id="666133160">
          <w:marLeft w:val="640"/>
          <w:marRight w:val="0"/>
          <w:marTop w:val="0"/>
          <w:marBottom w:val="0"/>
          <w:divBdr>
            <w:top w:val="none" w:sz="0" w:space="0" w:color="auto"/>
            <w:left w:val="none" w:sz="0" w:space="0" w:color="auto"/>
            <w:bottom w:val="none" w:sz="0" w:space="0" w:color="auto"/>
            <w:right w:val="none" w:sz="0" w:space="0" w:color="auto"/>
          </w:divBdr>
        </w:div>
        <w:div w:id="683678040">
          <w:marLeft w:val="640"/>
          <w:marRight w:val="0"/>
          <w:marTop w:val="0"/>
          <w:marBottom w:val="0"/>
          <w:divBdr>
            <w:top w:val="none" w:sz="0" w:space="0" w:color="auto"/>
            <w:left w:val="none" w:sz="0" w:space="0" w:color="auto"/>
            <w:bottom w:val="none" w:sz="0" w:space="0" w:color="auto"/>
            <w:right w:val="none" w:sz="0" w:space="0" w:color="auto"/>
          </w:divBdr>
        </w:div>
        <w:div w:id="970674698">
          <w:marLeft w:val="640"/>
          <w:marRight w:val="0"/>
          <w:marTop w:val="0"/>
          <w:marBottom w:val="0"/>
          <w:divBdr>
            <w:top w:val="none" w:sz="0" w:space="0" w:color="auto"/>
            <w:left w:val="none" w:sz="0" w:space="0" w:color="auto"/>
            <w:bottom w:val="none" w:sz="0" w:space="0" w:color="auto"/>
            <w:right w:val="none" w:sz="0" w:space="0" w:color="auto"/>
          </w:divBdr>
        </w:div>
        <w:div w:id="1050152524">
          <w:marLeft w:val="640"/>
          <w:marRight w:val="0"/>
          <w:marTop w:val="0"/>
          <w:marBottom w:val="0"/>
          <w:divBdr>
            <w:top w:val="none" w:sz="0" w:space="0" w:color="auto"/>
            <w:left w:val="none" w:sz="0" w:space="0" w:color="auto"/>
            <w:bottom w:val="none" w:sz="0" w:space="0" w:color="auto"/>
            <w:right w:val="none" w:sz="0" w:space="0" w:color="auto"/>
          </w:divBdr>
        </w:div>
        <w:div w:id="1117866883">
          <w:marLeft w:val="640"/>
          <w:marRight w:val="0"/>
          <w:marTop w:val="0"/>
          <w:marBottom w:val="0"/>
          <w:divBdr>
            <w:top w:val="none" w:sz="0" w:space="0" w:color="auto"/>
            <w:left w:val="none" w:sz="0" w:space="0" w:color="auto"/>
            <w:bottom w:val="none" w:sz="0" w:space="0" w:color="auto"/>
            <w:right w:val="none" w:sz="0" w:space="0" w:color="auto"/>
          </w:divBdr>
        </w:div>
        <w:div w:id="1135831362">
          <w:marLeft w:val="640"/>
          <w:marRight w:val="0"/>
          <w:marTop w:val="0"/>
          <w:marBottom w:val="0"/>
          <w:divBdr>
            <w:top w:val="none" w:sz="0" w:space="0" w:color="auto"/>
            <w:left w:val="none" w:sz="0" w:space="0" w:color="auto"/>
            <w:bottom w:val="none" w:sz="0" w:space="0" w:color="auto"/>
            <w:right w:val="none" w:sz="0" w:space="0" w:color="auto"/>
          </w:divBdr>
        </w:div>
        <w:div w:id="1178236230">
          <w:marLeft w:val="640"/>
          <w:marRight w:val="0"/>
          <w:marTop w:val="0"/>
          <w:marBottom w:val="0"/>
          <w:divBdr>
            <w:top w:val="none" w:sz="0" w:space="0" w:color="auto"/>
            <w:left w:val="none" w:sz="0" w:space="0" w:color="auto"/>
            <w:bottom w:val="none" w:sz="0" w:space="0" w:color="auto"/>
            <w:right w:val="none" w:sz="0" w:space="0" w:color="auto"/>
          </w:divBdr>
        </w:div>
        <w:div w:id="1356810861">
          <w:marLeft w:val="640"/>
          <w:marRight w:val="0"/>
          <w:marTop w:val="0"/>
          <w:marBottom w:val="0"/>
          <w:divBdr>
            <w:top w:val="none" w:sz="0" w:space="0" w:color="auto"/>
            <w:left w:val="none" w:sz="0" w:space="0" w:color="auto"/>
            <w:bottom w:val="none" w:sz="0" w:space="0" w:color="auto"/>
            <w:right w:val="none" w:sz="0" w:space="0" w:color="auto"/>
          </w:divBdr>
        </w:div>
        <w:div w:id="1502768360">
          <w:marLeft w:val="640"/>
          <w:marRight w:val="0"/>
          <w:marTop w:val="0"/>
          <w:marBottom w:val="0"/>
          <w:divBdr>
            <w:top w:val="none" w:sz="0" w:space="0" w:color="auto"/>
            <w:left w:val="none" w:sz="0" w:space="0" w:color="auto"/>
            <w:bottom w:val="none" w:sz="0" w:space="0" w:color="auto"/>
            <w:right w:val="none" w:sz="0" w:space="0" w:color="auto"/>
          </w:divBdr>
        </w:div>
        <w:div w:id="1519735452">
          <w:marLeft w:val="640"/>
          <w:marRight w:val="0"/>
          <w:marTop w:val="0"/>
          <w:marBottom w:val="0"/>
          <w:divBdr>
            <w:top w:val="none" w:sz="0" w:space="0" w:color="auto"/>
            <w:left w:val="none" w:sz="0" w:space="0" w:color="auto"/>
            <w:bottom w:val="none" w:sz="0" w:space="0" w:color="auto"/>
            <w:right w:val="none" w:sz="0" w:space="0" w:color="auto"/>
          </w:divBdr>
        </w:div>
        <w:div w:id="1576742138">
          <w:marLeft w:val="640"/>
          <w:marRight w:val="0"/>
          <w:marTop w:val="0"/>
          <w:marBottom w:val="0"/>
          <w:divBdr>
            <w:top w:val="none" w:sz="0" w:space="0" w:color="auto"/>
            <w:left w:val="none" w:sz="0" w:space="0" w:color="auto"/>
            <w:bottom w:val="none" w:sz="0" w:space="0" w:color="auto"/>
            <w:right w:val="none" w:sz="0" w:space="0" w:color="auto"/>
          </w:divBdr>
        </w:div>
        <w:div w:id="1605767908">
          <w:marLeft w:val="640"/>
          <w:marRight w:val="0"/>
          <w:marTop w:val="0"/>
          <w:marBottom w:val="0"/>
          <w:divBdr>
            <w:top w:val="none" w:sz="0" w:space="0" w:color="auto"/>
            <w:left w:val="none" w:sz="0" w:space="0" w:color="auto"/>
            <w:bottom w:val="none" w:sz="0" w:space="0" w:color="auto"/>
            <w:right w:val="none" w:sz="0" w:space="0" w:color="auto"/>
          </w:divBdr>
        </w:div>
        <w:div w:id="1612399715">
          <w:marLeft w:val="640"/>
          <w:marRight w:val="0"/>
          <w:marTop w:val="0"/>
          <w:marBottom w:val="0"/>
          <w:divBdr>
            <w:top w:val="none" w:sz="0" w:space="0" w:color="auto"/>
            <w:left w:val="none" w:sz="0" w:space="0" w:color="auto"/>
            <w:bottom w:val="none" w:sz="0" w:space="0" w:color="auto"/>
            <w:right w:val="none" w:sz="0" w:space="0" w:color="auto"/>
          </w:divBdr>
        </w:div>
        <w:div w:id="1961566908">
          <w:marLeft w:val="640"/>
          <w:marRight w:val="0"/>
          <w:marTop w:val="0"/>
          <w:marBottom w:val="0"/>
          <w:divBdr>
            <w:top w:val="none" w:sz="0" w:space="0" w:color="auto"/>
            <w:left w:val="none" w:sz="0" w:space="0" w:color="auto"/>
            <w:bottom w:val="none" w:sz="0" w:space="0" w:color="auto"/>
            <w:right w:val="none" w:sz="0" w:space="0" w:color="auto"/>
          </w:divBdr>
        </w:div>
        <w:div w:id="2039811459">
          <w:marLeft w:val="640"/>
          <w:marRight w:val="0"/>
          <w:marTop w:val="0"/>
          <w:marBottom w:val="0"/>
          <w:divBdr>
            <w:top w:val="none" w:sz="0" w:space="0" w:color="auto"/>
            <w:left w:val="none" w:sz="0" w:space="0" w:color="auto"/>
            <w:bottom w:val="none" w:sz="0" w:space="0" w:color="auto"/>
            <w:right w:val="none" w:sz="0" w:space="0" w:color="auto"/>
          </w:divBdr>
        </w:div>
      </w:divsChild>
    </w:div>
    <w:div w:id="1238975926">
      <w:bodyDiv w:val="1"/>
      <w:marLeft w:val="0"/>
      <w:marRight w:val="0"/>
      <w:marTop w:val="0"/>
      <w:marBottom w:val="0"/>
      <w:divBdr>
        <w:top w:val="none" w:sz="0" w:space="0" w:color="auto"/>
        <w:left w:val="none" w:sz="0" w:space="0" w:color="auto"/>
        <w:bottom w:val="none" w:sz="0" w:space="0" w:color="auto"/>
        <w:right w:val="none" w:sz="0" w:space="0" w:color="auto"/>
      </w:divBdr>
      <w:divsChild>
        <w:div w:id="1024012218">
          <w:marLeft w:val="640"/>
          <w:marRight w:val="0"/>
          <w:marTop w:val="0"/>
          <w:marBottom w:val="0"/>
          <w:divBdr>
            <w:top w:val="none" w:sz="0" w:space="0" w:color="auto"/>
            <w:left w:val="none" w:sz="0" w:space="0" w:color="auto"/>
            <w:bottom w:val="none" w:sz="0" w:space="0" w:color="auto"/>
            <w:right w:val="none" w:sz="0" w:space="0" w:color="auto"/>
          </w:divBdr>
        </w:div>
        <w:div w:id="1362898279">
          <w:marLeft w:val="640"/>
          <w:marRight w:val="0"/>
          <w:marTop w:val="0"/>
          <w:marBottom w:val="0"/>
          <w:divBdr>
            <w:top w:val="none" w:sz="0" w:space="0" w:color="auto"/>
            <w:left w:val="none" w:sz="0" w:space="0" w:color="auto"/>
            <w:bottom w:val="none" w:sz="0" w:space="0" w:color="auto"/>
            <w:right w:val="none" w:sz="0" w:space="0" w:color="auto"/>
          </w:divBdr>
        </w:div>
        <w:div w:id="1861355152">
          <w:marLeft w:val="640"/>
          <w:marRight w:val="0"/>
          <w:marTop w:val="0"/>
          <w:marBottom w:val="0"/>
          <w:divBdr>
            <w:top w:val="none" w:sz="0" w:space="0" w:color="auto"/>
            <w:left w:val="none" w:sz="0" w:space="0" w:color="auto"/>
            <w:bottom w:val="none" w:sz="0" w:space="0" w:color="auto"/>
            <w:right w:val="none" w:sz="0" w:space="0" w:color="auto"/>
          </w:divBdr>
        </w:div>
        <w:div w:id="2132702848">
          <w:marLeft w:val="640"/>
          <w:marRight w:val="0"/>
          <w:marTop w:val="0"/>
          <w:marBottom w:val="0"/>
          <w:divBdr>
            <w:top w:val="none" w:sz="0" w:space="0" w:color="auto"/>
            <w:left w:val="none" w:sz="0" w:space="0" w:color="auto"/>
            <w:bottom w:val="none" w:sz="0" w:space="0" w:color="auto"/>
            <w:right w:val="none" w:sz="0" w:space="0" w:color="auto"/>
          </w:divBdr>
        </w:div>
      </w:divsChild>
    </w:div>
    <w:div w:id="1311472715">
      <w:bodyDiv w:val="1"/>
      <w:marLeft w:val="0"/>
      <w:marRight w:val="0"/>
      <w:marTop w:val="0"/>
      <w:marBottom w:val="0"/>
      <w:divBdr>
        <w:top w:val="none" w:sz="0" w:space="0" w:color="auto"/>
        <w:left w:val="none" w:sz="0" w:space="0" w:color="auto"/>
        <w:bottom w:val="none" w:sz="0" w:space="0" w:color="auto"/>
        <w:right w:val="none" w:sz="0" w:space="0" w:color="auto"/>
      </w:divBdr>
      <w:divsChild>
        <w:div w:id="84765919">
          <w:marLeft w:val="640"/>
          <w:marRight w:val="0"/>
          <w:marTop w:val="0"/>
          <w:marBottom w:val="0"/>
          <w:divBdr>
            <w:top w:val="none" w:sz="0" w:space="0" w:color="auto"/>
            <w:left w:val="none" w:sz="0" w:space="0" w:color="auto"/>
            <w:bottom w:val="none" w:sz="0" w:space="0" w:color="auto"/>
            <w:right w:val="none" w:sz="0" w:space="0" w:color="auto"/>
          </w:divBdr>
        </w:div>
        <w:div w:id="141581009">
          <w:marLeft w:val="640"/>
          <w:marRight w:val="0"/>
          <w:marTop w:val="0"/>
          <w:marBottom w:val="0"/>
          <w:divBdr>
            <w:top w:val="none" w:sz="0" w:space="0" w:color="auto"/>
            <w:left w:val="none" w:sz="0" w:space="0" w:color="auto"/>
            <w:bottom w:val="none" w:sz="0" w:space="0" w:color="auto"/>
            <w:right w:val="none" w:sz="0" w:space="0" w:color="auto"/>
          </w:divBdr>
        </w:div>
        <w:div w:id="191304720">
          <w:marLeft w:val="640"/>
          <w:marRight w:val="0"/>
          <w:marTop w:val="0"/>
          <w:marBottom w:val="0"/>
          <w:divBdr>
            <w:top w:val="none" w:sz="0" w:space="0" w:color="auto"/>
            <w:left w:val="none" w:sz="0" w:space="0" w:color="auto"/>
            <w:bottom w:val="none" w:sz="0" w:space="0" w:color="auto"/>
            <w:right w:val="none" w:sz="0" w:space="0" w:color="auto"/>
          </w:divBdr>
        </w:div>
        <w:div w:id="441346000">
          <w:marLeft w:val="640"/>
          <w:marRight w:val="0"/>
          <w:marTop w:val="0"/>
          <w:marBottom w:val="0"/>
          <w:divBdr>
            <w:top w:val="none" w:sz="0" w:space="0" w:color="auto"/>
            <w:left w:val="none" w:sz="0" w:space="0" w:color="auto"/>
            <w:bottom w:val="none" w:sz="0" w:space="0" w:color="auto"/>
            <w:right w:val="none" w:sz="0" w:space="0" w:color="auto"/>
          </w:divBdr>
        </w:div>
        <w:div w:id="510292555">
          <w:marLeft w:val="640"/>
          <w:marRight w:val="0"/>
          <w:marTop w:val="0"/>
          <w:marBottom w:val="0"/>
          <w:divBdr>
            <w:top w:val="none" w:sz="0" w:space="0" w:color="auto"/>
            <w:left w:val="none" w:sz="0" w:space="0" w:color="auto"/>
            <w:bottom w:val="none" w:sz="0" w:space="0" w:color="auto"/>
            <w:right w:val="none" w:sz="0" w:space="0" w:color="auto"/>
          </w:divBdr>
        </w:div>
        <w:div w:id="577859744">
          <w:marLeft w:val="640"/>
          <w:marRight w:val="0"/>
          <w:marTop w:val="0"/>
          <w:marBottom w:val="0"/>
          <w:divBdr>
            <w:top w:val="none" w:sz="0" w:space="0" w:color="auto"/>
            <w:left w:val="none" w:sz="0" w:space="0" w:color="auto"/>
            <w:bottom w:val="none" w:sz="0" w:space="0" w:color="auto"/>
            <w:right w:val="none" w:sz="0" w:space="0" w:color="auto"/>
          </w:divBdr>
        </w:div>
        <w:div w:id="735275396">
          <w:marLeft w:val="640"/>
          <w:marRight w:val="0"/>
          <w:marTop w:val="0"/>
          <w:marBottom w:val="0"/>
          <w:divBdr>
            <w:top w:val="none" w:sz="0" w:space="0" w:color="auto"/>
            <w:left w:val="none" w:sz="0" w:space="0" w:color="auto"/>
            <w:bottom w:val="none" w:sz="0" w:space="0" w:color="auto"/>
            <w:right w:val="none" w:sz="0" w:space="0" w:color="auto"/>
          </w:divBdr>
        </w:div>
        <w:div w:id="822162211">
          <w:marLeft w:val="640"/>
          <w:marRight w:val="0"/>
          <w:marTop w:val="0"/>
          <w:marBottom w:val="0"/>
          <w:divBdr>
            <w:top w:val="none" w:sz="0" w:space="0" w:color="auto"/>
            <w:left w:val="none" w:sz="0" w:space="0" w:color="auto"/>
            <w:bottom w:val="none" w:sz="0" w:space="0" w:color="auto"/>
            <w:right w:val="none" w:sz="0" w:space="0" w:color="auto"/>
          </w:divBdr>
        </w:div>
        <w:div w:id="832916595">
          <w:marLeft w:val="640"/>
          <w:marRight w:val="0"/>
          <w:marTop w:val="0"/>
          <w:marBottom w:val="0"/>
          <w:divBdr>
            <w:top w:val="none" w:sz="0" w:space="0" w:color="auto"/>
            <w:left w:val="none" w:sz="0" w:space="0" w:color="auto"/>
            <w:bottom w:val="none" w:sz="0" w:space="0" w:color="auto"/>
            <w:right w:val="none" w:sz="0" w:space="0" w:color="auto"/>
          </w:divBdr>
        </w:div>
        <w:div w:id="927076381">
          <w:marLeft w:val="640"/>
          <w:marRight w:val="0"/>
          <w:marTop w:val="0"/>
          <w:marBottom w:val="0"/>
          <w:divBdr>
            <w:top w:val="none" w:sz="0" w:space="0" w:color="auto"/>
            <w:left w:val="none" w:sz="0" w:space="0" w:color="auto"/>
            <w:bottom w:val="none" w:sz="0" w:space="0" w:color="auto"/>
            <w:right w:val="none" w:sz="0" w:space="0" w:color="auto"/>
          </w:divBdr>
        </w:div>
        <w:div w:id="1269511718">
          <w:marLeft w:val="640"/>
          <w:marRight w:val="0"/>
          <w:marTop w:val="0"/>
          <w:marBottom w:val="0"/>
          <w:divBdr>
            <w:top w:val="none" w:sz="0" w:space="0" w:color="auto"/>
            <w:left w:val="none" w:sz="0" w:space="0" w:color="auto"/>
            <w:bottom w:val="none" w:sz="0" w:space="0" w:color="auto"/>
            <w:right w:val="none" w:sz="0" w:space="0" w:color="auto"/>
          </w:divBdr>
        </w:div>
        <w:div w:id="1406146645">
          <w:marLeft w:val="640"/>
          <w:marRight w:val="0"/>
          <w:marTop w:val="0"/>
          <w:marBottom w:val="0"/>
          <w:divBdr>
            <w:top w:val="none" w:sz="0" w:space="0" w:color="auto"/>
            <w:left w:val="none" w:sz="0" w:space="0" w:color="auto"/>
            <w:bottom w:val="none" w:sz="0" w:space="0" w:color="auto"/>
            <w:right w:val="none" w:sz="0" w:space="0" w:color="auto"/>
          </w:divBdr>
        </w:div>
        <w:div w:id="1543249319">
          <w:marLeft w:val="640"/>
          <w:marRight w:val="0"/>
          <w:marTop w:val="0"/>
          <w:marBottom w:val="0"/>
          <w:divBdr>
            <w:top w:val="none" w:sz="0" w:space="0" w:color="auto"/>
            <w:left w:val="none" w:sz="0" w:space="0" w:color="auto"/>
            <w:bottom w:val="none" w:sz="0" w:space="0" w:color="auto"/>
            <w:right w:val="none" w:sz="0" w:space="0" w:color="auto"/>
          </w:divBdr>
        </w:div>
        <w:div w:id="1639726926">
          <w:marLeft w:val="640"/>
          <w:marRight w:val="0"/>
          <w:marTop w:val="0"/>
          <w:marBottom w:val="0"/>
          <w:divBdr>
            <w:top w:val="none" w:sz="0" w:space="0" w:color="auto"/>
            <w:left w:val="none" w:sz="0" w:space="0" w:color="auto"/>
            <w:bottom w:val="none" w:sz="0" w:space="0" w:color="auto"/>
            <w:right w:val="none" w:sz="0" w:space="0" w:color="auto"/>
          </w:divBdr>
        </w:div>
        <w:div w:id="1675299278">
          <w:marLeft w:val="640"/>
          <w:marRight w:val="0"/>
          <w:marTop w:val="0"/>
          <w:marBottom w:val="0"/>
          <w:divBdr>
            <w:top w:val="none" w:sz="0" w:space="0" w:color="auto"/>
            <w:left w:val="none" w:sz="0" w:space="0" w:color="auto"/>
            <w:bottom w:val="none" w:sz="0" w:space="0" w:color="auto"/>
            <w:right w:val="none" w:sz="0" w:space="0" w:color="auto"/>
          </w:divBdr>
        </w:div>
        <w:div w:id="2015257374">
          <w:marLeft w:val="640"/>
          <w:marRight w:val="0"/>
          <w:marTop w:val="0"/>
          <w:marBottom w:val="0"/>
          <w:divBdr>
            <w:top w:val="none" w:sz="0" w:space="0" w:color="auto"/>
            <w:left w:val="none" w:sz="0" w:space="0" w:color="auto"/>
            <w:bottom w:val="none" w:sz="0" w:space="0" w:color="auto"/>
            <w:right w:val="none" w:sz="0" w:space="0" w:color="auto"/>
          </w:divBdr>
        </w:div>
      </w:divsChild>
    </w:div>
    <w:div w:id="1322271029">
      <w:bodyDiv w:val="1"/>
      <w:marLeft w:val="0"/>
      <w:marRight w:val="0"/>
      <w:marTop w:val="0"/>
      <w:marBottom w:val="0"/>
      <w:divBdr>
        <w:top w:val="none" w:sz="0" w:space="0" w:color="auto"/>
        <w:left w:val="none" w:sz="0" w:space="0" w:color="auto"/>
        <w:bottom w:val="none" w:sz="0" w:space="0" w:color="auto"/>
        <w:right w:val="none" w:sz="0" w:space="0" w:color="auto"/>
      </w:divBdr>
      <w:divsChild>
        <w:div w:id="7295731">
          <w:marLeft w:val="640"/>
          <w:marRight w:val="0"/>
          <w:marTop w:val="0"/>
          <w:marBottom w:val="0"/>
          <w:divBdr>
            <w:top w:val="none" w:sz="0" w:space="0" w:color="auto"/>
            <w:left w:val="none" w:sz="0" w:space="0" w:color="auto"/>
            <w:bottom w:val="none" w:sz="0" w:space="0" w:color="auto"/>
            <w:right w:val="none" w:sz="0" w:space="0" w:color="auto"/>
          </w:divBdr>
        </w:div>
        <w:div w:id="52508209">
          <w:marLeft w:val="640"/>
          <w:marRight w:val="0"/>
          <w:marTop w:val="0"/>
          <w:marBottom w:val="0"/>
          <w:divBdr>
            <w:top w:val="none" w:sz="0" w:space="0" w:color="auto"/>
            <w:left w:val="none" w:sz="0" w:space="0" w:color="auto"/>
            <w:bottom w:val="none" w:sz="0" w:space="0" w:color="auto"/>
            <w:right w:val="none" w:sz="0" w:space="0" w:color="auto"/>
          </w:divBdr>
        </w:div>
        <w:div w:id="175191989">
          <w:marLeft w:val="640"/>
          <w:marRight w:val="0"/>
          <w:marTop w:val="0"/>
          <w:marBottom w:val="0"/>
          <w:divBdr>
            <w:top w:val="none" w:sz="0" w:space="0" w:color="auto"/>
            <w:left w:val="none" w:sz="0" w:space="0" w:color="auto"/>
            <w:bottom w:val="none" w:sz="0" w:space="0" w:color="auto"/>
            <w:right w:val="none" w:sz="0" w:space="0" w:color="auto"/>
          </w:divBdr>
        </w:div>
        <w:div w:id="180243817">
          <w:marLeft w:val="640"/>
          <w:marRight w:val="0"/>
          <w:marTop w:val="0"/>
          <w:marBottom w:val="0"/>
          <w:divBdr>
            <w:top w:val="none" w:sz="0" w:space="0" w:color="auto"/>
            <w:left w:val="none" w:sz="0" w:space="0" w:color="auto"/>
            <w:bottom w:val="none" w:sz="0" w:space="0" w:color="auto"/>
            <w:right w:val="none" w:sz="0" w:space="0" w:color="auto"/>
          </w:divBdr>
        </w:div>
        <w:div w:id="220866346">
          <w:marLeft w:val="640"/>
          <w:marRight w:val="0"/>
          <w:marTop w:val="0"/>
          <w:marBottom w:val="0"/>
          <w:divBdr>
            <w:top w:val="none" w:sz="0" w:space="0" w:color="auto"/>
            <w:left w:val="none" w:sz="0" w:space="0" w:color="auto"/>
            <w:bottom w:val="none" w:sz="0" w:space="0" w:color="auto"/>
            <w:right w:val="none" w:sz="0" w:space="0" w:color="auto"/>
          </w:divBdr>
        </w:div>
        <w:div w:id="303245599">
          <w:marLeft w:val="640"/>
          <w:marRight w:val="0"/>
          <w:marTop w:val="0"/>
          <w:marBottom w:val="0"/>
          <w:divBdr>
            <w:top w:val="none" w:sz="0" w:space="0" w:color="auto"/>
            <w:left w:val="none" w:sz="0" w:space="0" w:color="auto"/>
            <w:bottom w:val="none" w:sz="0" w:space="0" w:color="auto"/>
            <w:right w:val="none" w:sz="0" w:space="0" w:color="auto"/>
          </w:divBdr>
        </w:div>
        <w:div w:id="314644500">
          <w:marLeft w:val="640"/>
          <w:marRight w:val="0"/>
          <w:marTop w:val="0"/>
          <w:marBottom w:val="0"/>
          <w:divBdr>
            <w:top w:val="none" w:sz="0" w:space="0" w:color="auto"/>
            <w:left w:val="none" w:sz="0" w:space="0" w:color="auto"/>
            <w:bottom w:val="none" w:sz="0" w:space="0" w:color="auto"/>
            <w:right w:val="none" w:sz="0" w:space="0" w:color="auto"/>
          </w:divBdr>
        </w:div>
        <w:div w:id="335812052">
          <w:marLeft w:val="640"/>
          <w:marRight w:val="0"/>
          <w:marTop w:val="0"/>
          <w:marBottom w:val="0"/>
          <w:divBdr>
            <w:top w:val="none" w:sz="0" w:space="0" w:color="auto"/>
            <w:left w:val="none" w:sz="0" w:space="0" w:color="auto"/>
            <w:bottom w:val="none" w:sz="0" w:space="0" w:color="auto"/>
            <w:right w:val="none" w:sz="0" w:space="0" w:color="auto"/>
          </w:divBdr>
        </w:div>
        <w:div w:id="344285300">
          <w:marLeft w:val="640"/>
          <w:marRight w:val="0"/>
          <w:marTop w:val="0"/>
          <w:marBottom w:val="0"/>
          <w:divBdr>
            <w:top w:val="none" w:sz="0" w:space="0" w:color="auto"/>
            <w:left w:val="none" w:sz="0" w:space="0" w:color="auto"/>
            <w:bottom w:val="none" w:sz="0" w:space="0" w:color="auto"/>
            <w:right w:val="none" w:sz="0" w:space="0" w:color="auto"/>
          </w:divBdr>
        </w:div>
        <w:div w:id="364334479">
          <w:marLeft w:val="640"/>
          <w:marRight w:val="0"/>
          <w:marTop w:val="0"/>
          <w:marBottom w:val="0"/>
          <w:divBdr>
            <w:top w:val="none" w:sz="0" w:space="0" w:color="auto"/>
            <w:left w:val="none" w:sz="0" w:space="0" w:color="auto"/>
            <w:bottom w:val="none" w:sz="0" w:space="0" w:color="auto"/>
            <w:right w:val="none" w:sz="0" w:space="0" w:color="auto"/>
          </w:divBdr>
        </w:div>
        <w:div w:id="417286048">
          <w:marLeft w:val="640"/>
          <w:marRight w:val="0"/>
          <w:marTop w:val="0"/>
          <w:marBottom w:val="0"/>
          <w:divBdr>
            <w:top w:val="none" w:sz="0" w:space="0" w:color="auto"/>
            <w:left w:val="none" w:sz="0" w:space="0" w:color="auto"/>
            <w:bottom w:val="none" w:sz="0" w:space="0" w:color="auto"/>
            <w:right w:val="none" w:sz="0" w:space="0" w:color="auto"/>
          </w:divBdr>
        </w:div>
        <w:div w:id="598638583">
          <w:marLeft w:val="640"/>
          <w:marRight w:val="0"/>
          <w:marTop w:val="0"/>
          <w:marBottom w:val="0"/>
          <w:divBdr>
            <w:top w:val="none" w:sz="0" w:space="0" w:color="auto"/>
            <w:left w:val="none" w:sz="0" w:space="0" w:color="auto"/>
            <w:bottom w:val="none" w:sz="0" w:space="0" w:color="auto"/>
            <w:right w:val="none" w:sz="0" w:space="0" w:color="auto"/>
          </w:divBdr>
        </w:div>
        <w:div w:id="861237915">
          <w:marLeft w:val="640"/>
          <w:marRight w:val="0"/>
          <w:marTop w:val="0"/>
          <w:marBottom w:val="0"/>
          <w:divBdr>
            <w:top w:val="none" w:sz="0" w:space="0" w:color="auto"/>
            <w:left w:val="none" w:sz="0" w:space="0" w:color="auto"/>
            <w:bottom w:val="none" w:sz="0" w:space="0" w:color="auto"/>
            <w:right w:val="none" w:sz="0" w:space="0" w:color="auto"/>
          </w:divBdr>
        </w:div>
        <w:div w:id="884028100">
          <w:marLeft w:val="640"/>
          <w:marRight w:val="0"/>
          <w:marTop w:val="0"/>
          <w:marBottom w:val="0"/>
          <w:divBdr>
            <w:top w:val="none" w:sz="0" w:space="0" w:color="auto"/>
            <w:left w:val="none" w:sz="0" w:space="0" w:color="auto"/>
            <w:bottom w:val="none" w:sz="0" w:space="0" w:color="auto"/>
            <w:right w:val="none" w:sz="0" w:space="0" w:color="auto"/>
          </w:divBdr>
        </w:div>
        <w:div w:id="899832009">
          <w:marLeft w:val="640"/>
          <w:marRight w:val="0"/>
          <w:marTop w:val="0"/>
          <w:marBottom w:val="0"/>
          <w:divBdr>
            <w:top w:val="none" w:sz="0" w:space="0" w:color="auto"/>
            <w:left w:val="none" w:sz="0" w:space="0" w:color="auto"/>
            <w:bottom w:val="none" w:sz="0" w:space="0" w:color="auto"/>
            <w:right w:val="none" w:sz="0" w:space="0" w:color="auto"/>
          </w:divBdr>
        </w:div>
        <w:div w:id="907346408">
          <w:marLeft w:val="640"/>
          <w:marRight w:val="0"/>
          <w:marTop w:val="0"/>
          <w:marBottom w:val="0"/>
          <w:divBdr>
            <w:top w:val="none" w:sz="0" w:space="0" w:color="auto"/>
            <w:left w:val="none" w:sz="0" w:space="0" w:color="auto"/>
            <w:bottom w:val="none" w:sz="0" w:space="0" w:color="auto"/>
            <w:right w:val="none" w:sz="0" w:space="0" w:color="auto"/>
          </w:divBdr>
        </w:div>
        <w:div w:id="962805234">
          <w:marLeft w:val="640"/>
          <w:marRight w:val="0"/>
          <w:marTop w:val="0"/>
          <w:marBottom w:val="0"/>
          <w:divBdr>
            <w:top w:val="none" w:sz="0" w:space="0" w:color="auto"/>
            <w:left w:val="none" w:sz="0" w:space="0" w:color="auto"/>
            <w:bottom w:val="none" w:sz="0" w:space="0" w:color="auto"/>
            <w:right w:val="none" w:sz="0" w:space="0" w:color="auto"/>
          </w:divBdr>
        </w:div>
        <w:div w:id="1069881095">
          <w:marLeft w:val="640"/>
          <w:marRight w:val="0"/>
          <w:marTop w:val="0"/>
          <w:marBottom w:val="0"/>
          <w:divBdr>
            <w:top w:val="none" w:sz="0" w:space="0" w:color="auto"/>
            <w:left w:val="none" w:sz="0" w:space="0" w:color="auto"/>
            <w:bottom w:val="none" w:sz="0" w:space="0" w:color="auto"/>
            <w:right w:val="none" w:sz="0" w:space="0" w:color="auto"/>
          </w:divBdr>
        </w:div>
        <w:div w:id="1090586661">
          <w:marLeft w:val="640"/>
          <w:marRight w:val="0"/>
          <w:marTop w:val="0"/>
          <w:marBottom w:val="0"/>
          <w:divBdr>
            <w:top w:val="none" w:sz="0" w:space="0" w:color="auto"/>
            <w:left w:val="none" w:sz="0" w:space="0" w:color="auto"/>
            <w:bottom w:val="none" w:sz="0" w:space="0" w:color="auto"/>
            <w:right w:val="none" w:sz="0" w:space="0" w:color="auto"/>
          </w:divBdr>
        </w:div>
        <w:div w:id="1169564174">
          <w:marLeft w:val="640"/>
          <w:marRight w:val="0"/>
          <w:marTop w:val="0"/>
          <w:marBottom w:val="0"/>
          <w:divBdr>
            <w:top w:val="none" w:sz="0" w:space="0" w:color="auto"/>
            <w:left w:val="none" w:sz="0" w:space="0" w:color="auto"/>
            <w:bottom w:val="none" w:sz="0" w:space="0" w:color="auto"/>
            <w:right w:val="none" w:sz="0" w:space="0" w:color="auto"/>
          </w:divBdr>
        </w:div>
        <w:div w:id="1189416653">
          <w:marLeft w:val="640"/>
          <w:marRight w:val="0"/>
          <w:marTop w:val="0"/>
          <w:marBottom w:val="0"/>
          <w:divBdr>
            <w:top w:val="none" w:sz="0" w:space="0" w:color="auto"/>
            <w:left w:val="none" w:sz="0" w:space="0" w:color="auto"/>
            <w:bottom w:val="none" w:sz="0" w:space="0" w:color="auto"/>
            <w:right w:val="none" w:sz="0" w:space="0" w:color="auto"/>
          </w:divBdr>
        </w:div>
        <w:div w:id="1250577674">
          <w:marLeft w:val="640"/>
          <w:marRight w:val="0"/>
          <w:marTop w:val="0"/>
          <w:marBottom w:val="0"/>
          <w:divBdr>
            <w:top w:val="none" w:sz="0" w:space="0" w:color="auto"/>
            <w:left w:val="none" w:sz="0" w:space="0" w:color="auto"/>
            <w:bottom w:val="none" w:sz="0" w:space="0" w:color="auto"/>
            <w:right w:val="none" w:sz="0" w:space="0" w:color="auto"/>
          </w:divBdr>
        </w:div>
        <w:div w:id="1289169185">
          <w:marLeft w:val="640"/>
          <w:marRight w:val="0"/>
          <w:marTop w:val="0"/>
          <w:marBottom w:val="0"/>
          <w:divBdr>
            <w:top w:val="none" w:sz="0" w:space="0" w:color="auto"/>
            <w:left w:val="none" w:sz="0" w:space="0" w:color="auto"/>
            <w:bottom w:val="none" w:sz="0" w:space="0" w:color="auto"/>
            <w:right w:val="none" w:sz="0" w:space="0" w:color="auto"/>
          </w:divBdr>
        </w:div>
        <w:div w:id="1303774697">
          <w:marLeft w:val="640"/>
          <w:marRight w:val="0"/>
          <w:marTop w:val="0"/>
          <w:marBottom w:val="0"/>
          <w:divBdr>
            <w:top w:val="none" w:sz="0" w:space="0" w:color="auto"/>
            <w:left w:val="none" w:sz="0" w:space="0" w:color="auto"/>
            <w:bottom w:val="none" w:sz="0" w:space="0" w:color="auto"/>
            <w:right w:val="none" w:sz="0" w:space="0" w:color="auto"/>
          </w:divBdr>
        </w:div>
        <w:div w:id="1314334534">
          <w:marLeft w:val="640"/>
          <w:marRight w:val="0"/>
          <w:marTop w:val="0"/>
          <w:marBottom w:val="0"/>
          <w:divBdr>
            <w:top w:val="none" w:sz="0" w:space="0" w:color="auto"/>
            <w:left w:val="none" w:sz="0" w:space="0" w:color="auto"/>
            <w:bottom w:val="none" w:sz="0" w:space="0" w:color="auto"/>
            <w:right w:val="none" w:sz="0" w:space="0" w:color="auto"/>
          </w:divBdr>
        </w:div>
        <w:div w:id="1600679615">
          <w:marLeft w:val="640"/>
          <w:marRight w:val="0"/>
          <w:marTop w:val="0"/>
          <w:marBottom w:val="0"/>
          <w:divBdr>
            <w:top w:val="none" w:sz="0" w:space="0" w:color="auto"/>
            <w:left w:val="none" w:sz="0" w:space="0" w:color="auto"/>
            <w:bottom w:val="none" w:sz="0" w:space="0" w:color="auto"/>
            <w:right w:val="none" w:sz="0" w:space="0" w:color="auto"/>
          </w:divBdr>
        </w:div>
        <w:div w:id="1613824035">
          <w:marLeft w:val="640"/>
          <w:marRight w:val="0"/>
          <w:marTop w:val="0"/>
          <w:marBottom w:val="0"/>
          <w:divBdr>
            <w:top w:val="none" w:sz="0" w:space="0" w:color="auto"/>
            <w:left w:val="none" w:sz="0" w:space="0" w:color="auto"/>
            <w:bottom w:val="none" w:sz="0" w:space="0" w:color="auto"/>
            <w:right w:val="none" w:sz="0" w:space="0" w:color="auto"/>
          </w:divBdr>
        </w:div>
        <w:div w:id="1891264960">
          <w:marLeft w:val="640"/>
          <w:marRight w:val="0"/>
          <w:marTop w:val="0"/>
          <w:marBottom w:val="0"/>
          <w:divBdr>
            <w:top w:val="none" w:sz="0" w:space="0" w:color="auto"/>
            <w:left w:val="none" w:sz="0" w:space="0" w:color="auto"/>
            <w:bottom w:val="none" w:sz="0" w:space="0" w:color="auto"/>
            <w:right w:val="none" w:sz="0" w:space="0" w:color="auto"/>
          </w:divBdr>
        </w:div>
        <w:div w:id="1905606595">
          <w:marLeft w:val="640"/>
          <w:marRight w:val="0"/>
          <w:marTop w:val="0"/>
          <w:marBottom w:val="0"/>
          <w:divBdr>
            <w:top w:val="none" w:sz="0" w:space="0" w:color="auto"/>
            <w:left w:val="none" w:sz="0" w:space="0" w:color="auto"/>
            <w:bottom w:val="none" w:sz="0" w:space="0" w:color="auto"/>
            <w:right w:val="none" w:sz="0" w:space="0" w:color="auto"/>
          </w:divBdr>
        </w:div>
        <w:div w:id="2116947038">
          <w:marLeft w:val="640"/>
          <w:marRight w:val="0"/>
          <w:marTop w:val="0"/>
          <w:marBottom w:val="0"/>
          <w:divBdr>
            <w:top w:val="none" w:sz="0" w:space="0" w:color="auto"/>
            <w:left w:val="none" w:sz="0" w:space="0" w:color="auto"/>
            <w:bottom w:val="none" w:sz="0" w:space="0" w:color="auto"/>
            <w:right w:val="none" w:sz="0" w:space="0" w:color="auto"/>
          </w:divBdr>
        </w:div>
      </w:divsChild>
    </w:div>
    <w:div w:id="1328441412">
      <w:bodyDiv w:val="1"/>
      <w:marLeft w:val="0"/>
      <w:marRight w:val="0"/>
      <w:marTop w:val="0"/>
      <w:marBottom w:val="0"/>
      <w:divBdr>
        <w:top w:val="none" w:sz="0" w:space="0" w:color="auto"/>
        <w:left w:val="none" w:sz="0" w:space="0" w:color="auto"/>
        <w:bottom w:val="none" w:sz="0" w:space="0" w:color="auto"/>
        <w:right w:val="none" w:sz="0" w:space="0" w:color="auto"/>
      </w:divBdr>
      <w:divsChild>
        <w:div w:id="167184342">
          <w:marLeft w:val="640"/>
          <w:marRight w:val="0"/>
          <w:marTop w:val="0"/>
          <w:marBottom w:val="0"/>
          <w:divBdr>
            <w:top w:val="none" w:sz="0" w:space="0" w:color="auto"/>
            <w:left w:val="none" w:sz="0" w:space="0" w:color="auto"/>
            <w:bottom w:val="none" w:sz="0" w:space="0" w:color="auto"/>
            <w:right w:val="none" w:sz="0" w:space="0" w:color="auto"/>
          </w:divBdr>
        </w:div>
        <w:div w:id="193735819">
          <w:marLeft w:val="640"/>
          <w:marRight w:val="0"/>
          <w:marTop w:val="0"/>
          <w:marBottom w:val="0"/>
          <w:divBdr>
            <w:top w:val="none" w:sz="0" w:space="0" w:color="auto"/>
            <w:left w:val="none" w:sz="0" w:space="0" w:color="auto"/>
            <w:bottom w:val="none" w:sz="0" w:space="0" w:color="auto"/>
            <w:right w:val="none" w:sz="0" w:space="0" w:color="auto"/>
          </w:divBdr>
        </w:div>
        <w:div w:id="301276343">
          <w:marLeft w:val="640"/>
          <w:marRight w:val="0"/>
          <w:marTop w:val="0"/>
          <w:marBottom w:val="0"/>
          <w:divBdr>
            <w:top w:val="none" w:sz="0" w:space="0" w:color="auto"/>
            <w:left w:val="none" w:sz="0" w:space="0" w:color="auto"/>
            <w:bottom w:val="none" w:sz="0" w:space="0" w:color="auto"/>
            <w:right w:val="none" w:sz="0" w:space="0" w:color="auto"/>
          </w:divBdr>
        </w:div>
        <w:div w:id="336539339">
          <w:marLeft w:val="640"/>
          <w:marRight w:val="0"/>
          <w:marTop w:val="0"/>
          <w:marBottom w:val="0"/>
          <w:divBdr>
            <w:top w:val="none" w:sz="0" w:space="0" w:color="auto"/>
            <w:left w:val="none" w:sz="0" w:space="0" w:color="auto"/>
            <w:bottom w:val="none" w:sz="0" w:space="0" w:color="auto"/>
            <w:right w:val="none" w:sz="0" w:space="0" w:color="auto"/>
          </w:divBdr>
        </w:div>
        <w:div w:id="442575481">
          <w:marLeft w:val="640"/>
          <w:marRight w:val="0"/>
          <w:marTop w:val="0"/>
          <w:marBottom w:val="0"/>
          <w:divBdr>
            <w:top w:val="none" w:sz="0" w:space="0" w:color="auto"/>
            <w:left w:val="none" w:sz="0" w:space="0" w:color="auto"/>
            <w:bottom w:val="none" w:sz="0" w:space="0" w:color="auto"/>
            <w:right w:val="none" w:sz="0" w:space="0" w:color="auto"/>
          </w:divBdr>
        </w:div>
        <w:div w:id="457990692">
          <w:marLeft w:val="640"/>
          <w:marRight w:val="0"/>
          <w:marTop w:val="0"/>
          <w:marBottom w:val="0"/>
          <w:divBdr>
            <w:top w:val="none" w:sz="0" w:space="0" w:color="auto"/>
            <w:left w:val="none" w:sz="0" w:space="0" w:color="auto"/>
            <w:bottom w:val="none" w:sz="0" w:space="0" w:color="auto"/>
            <w:right w:val="none" w:sz="0" w:space="0" w:color="auto"/>
          </w:divBdr>
        </w:div>
        <w:div w:id="637146418">
          <w:marLeft w:val="640"/>
          <w:marRight w:val="0"/>
          <w:marTop w:val="0"/>
          <w:marBottom w:val="0"/>
          <w:divBdr>
            <w:top w:val="none" w:sz="0" w:space="0" w:color="auto"/>
            <w:left w:val="none" w:sz="0" w:space="0" w:color="auto"/>
            <w:bottom w:val="none" w:sz="0" w:space="0" w:color="auto"/>
            <w:right w:val="none" w:sz="0" w:space="0" w:color="auto"/>
          </w:divBdr>
        </w:div>
        <w:div w:id="682125972">
          <w:marLeft w:val="640"/>
          <w:marRight w:val="0"/>
          <w:marTop w:val="0"/>
          <w:marBottom w:val="0"/>
          <w:divBdr>
            <w:top w:val="none" w:sz="0" w:space="0" w:color="auto"/>
            <w:left w:val="none" w:sz="0" w:space="0" w:color="auto"/>
            <w:bottom w:val="none" w:sz="0" w:space="0" w:color="auto"/>
            <w:right w:val="none" w:sz="0" w:space="0" w:color="auto"/>
          </w:divBdr>
        </w:div>
        <w:div w:id="769475385">
          <w:marLeft w:val="640"/>
          <w:marRight w:val="0"/>
          <w:marTop w:val="0"/>
          <w:marBottom w:val="0"/>
          <w:divBdr>
            <w:top w:val="none" w:sz="0" w:space="0" w:color="auto"/>
            <w:left w:val="none" w:sz="0" w:space="0" w:color="auto"/>
            <w:bottom w:val="none" w:sz="0" w:space="0" w:color="auto"/>
            <w:right w:val="none" w:sz="0" w:space="0" w:color="auto"/>
          </w:divBdr>
        </w:div>
        <w:div w:id="819659437">
          <w:marLeft w:val="640"/>
          <w:marRight w:val="0"/>
          <w:marTop w:val="0"/>
          <w:marBottom w:val="0"/>
          <w:divBdr>
            <w:top w:val="none" w:sz="0" w:space="0" w:color="auto"/>
            <w:left w:val="none" w:sz="0" w:space="0" w:color="auto"/>
            <w:bottom w:val="none" w:sz="0" w:space="0" w:color="auto"/>
            <w:right w:val="none" w:sz="0" w:space="0" w:color="auto"/>
          </w:divBdr>
        </w:div>
        <w:div w:id="851841371">
          <w:marLeft w:val="640"/>
          <w:marRight w:val="0"/>
          <w:marTop w:val="0"/>
          <w:marBottom w:val="0"/>
          <w:divBdr>
            <w:top w:val="none" w:sz="0" w:space="0" w:color="auto"/>
            <w:left w:val="none" w:sz="0" w:space="0" w:color="auto"/>
            <w:bottom w:val="none" w:sz="0" w:space="0" w:color="auto"/>
            <w:right w:val="none" w:sz="0" w:space="0" w:color="auto"/>
          </w:divBdr>
        </w:div>
        <w:div w:id="1007170011">
          <w:marLeft w:val="640"/>
          <w:marRight w:val="0"/>
          <w:marTop w:val="0"/>
          <w:marBottom w:val="0"/>
          <w:divBdr>
            <w:top w:val="none" w:sz="0" w:space="0" w:color="auto"/>
            <w:left w:val="none" w:sz="0" w:space="0" w:color="auto"/>
            <w:bottom w:val="none" w:sz="0" w:space="0" w:color="auto"/>
            <w:right w:val="none" w:sz="0" w:space="0" w:color="auto"/>
          </w:divBdr>
        </w:div>
        <w:div w:id="1011566550">
          <w:marLeft w:val="640"/>
          <w:marRight w:val="0"/>
          <w:marTop w:val="0"/>
          <w:marBottom w:val="0"/>
          <w:divBdr>
            <w:top w:val="none" w:sz="0" w:space="0" w:color="auto"/>
            <w:left w:val="none" w:sz="0" w:space="0" w:color="auto"/>
            <w:bottom w:val="none" w:sz="0" w:space="0" w:color="auto"/>
            <w:right w:val="none" w:sz="0" w:space="0" w:color="auto"/>
          </w:divBdr>
        </w:div>
        <w:div w:id="1092050484">
          <w:marLeft w:val="640"/>
          <w:marRight w:val="0"/>
          <w:marTop w:val="0"/>
          <w:marBottom w:val="0"/>
          <w:divBdr>
            <w:top w:val="none" w:sz="0" w:space="0" w:color="auto"/>
            <w:left w:val="none" w:sz="0" w:space="0" w:color="auto"/>
            <w:bottom w:val="none" w:sz="0" w:space="0" w:color="auto"/>
            <w:right w:val="none" w:sz="0" w:space="0" w:color="auto"/>
          </w:divBdr>
        </w:div>
        <w:div w:id="1188325219">
          <w:marLeft w:val="640"/>
          <w:marRight w:val="0"/>
          <w:marTop w:val="0"/>
          <w:marBottom w:val="0"/>
          <w:divBdr>
            <w:top w:val="none" w:sz="0" w:space="0" w:color="auto"/>
            <w:left w:val="none" w:sz="0" w:space="0" w:color="auto"/>
            <w:bottom w:val="none" w:sz="0" w:space="0" w:color="auto"/>
            <w:right w:val="none" w:sz="0" w:space="0" w:color="auto"/>
          </w:divBdr>
        </w:div>
        <w:div w:id="1210990050">
          <w:marLeft w:val="640"/>
          <w:marRight w:val="0"/>
          <w:marTop w:val="0"/>
          <w:marBottom w:val="0"/>
          <w:divBdr>
            <w:top w:val="none" w:sz="0" w:space="0" w:color="auto"/>
            <w:left w:val="none" w:sz="0" w:space="0" w:color="auto"/>
            <w:bottom w:val="none" w:sz="0" w:space="0" w:color="auto"/>
            <w:right w:val="none" w:sz="0" w:space="0" w:color="auto"/>
          </w:divBdr>
        </w:div>
        <w:div w:id="1222794079">
          <w:marLeft w:val="640"/>
          <w:marRight w:val="0"/>
          <w:marTop w:val="0"/>
          <w:marBottom w:val="0"/>
          <w:divBdr>
            <w:top w:val="none" w:sz="0" w:space="0" w:color="auto"/>
            <w:left w:val="none" w:sz="0" w:space="0" w:color="auto"/>
            <w:bottom w:val="none" w:sz="0" w:space="0" w:color="auto"/>
            <w:right w:val="none" w:sz="0" w:space="0" w:color="auto"/>
          </w:divBdr>
        </w:div>
        <w:div w:id="1345398344">
          <w:marLeft w:val="640"/>
          <w:marRight w:val="0"/>
          <w:marTop w:val="0"/>
          <w:marBottom w:val="0"/>
          <w:divBdr>
            <w:top w:val="none" w:sz="0" w:space="0" w:color="auto"/>
            <w:left w:val="none" w:sz="0" w:space="0" w:color="auto"/>
            <w:bottom w:val="none" w:sz="0" w:space="0" w:color="auto"/>
            <w:right w:val="none" w:sz="0" w:space="0" w:color="auto"/>
          </w:divBdr>
        </w:div>
        <w:div w:id="1353072800">
          <w:marLeft w:val="640"/>
          <w:marRight w:val="0"/>
          <w:marTop w:val="0"/>
          <w:marBottom w:val="0"/>
          <w:divBdr>
            <w:top w:val="none" w:sz="0" w:space="0" w:color="auto"/>
            <w:left w:val="none" w:sz="0" w:space="0" w:color="auto"/>
            <w:bottom w:val="none" w:sz="0" w:space="0" w:color="auto"/>
            <w:right w:val="none" w:sz="0" w:space="0" w:color="auto"/>
          </w:divBdr>
        </w:div>
        <w:div w:id="1358778749">
          <w:marLeft w:val="640"/>
          <w:marRight w:val="0"/>
          <w:marTop w:val="0"/>
          <w:marBottom w:val="0"/>
          <w:divBdr>
            <w:top w:val="none" w:sz="0" w:space="0" w:color="auto"/>
            <w:left w:val="none" w:sz="0" w:space="0" w:color="auto"/>
            <w:bottom w:val="none" w:sz="0" w:space="0" w:color="auto"/>
            <w:right w:val="none" w:sz="0" w:space="0" w:color="auto"/>
          </w:divBdr>
        </w:div>
        <w:div w:id="1458569899">
          <w:marLeft w:val="640"/>
          <w:marRight w:val="0"/>
          <w:marTop w:val="0"/>
          <w:marBottom w:val="0"/>
          <w:divBdr>
            <w:top w:val="none" w:sz="0" w:space="0" w:color="auto"/>
            <w:left w:val="none" w:sz="0" w:space="0" w:color="auto"/>
            <w:bottom w:val="none" w:sz="0" w:space="0" w:color="auto"/>
            <w:right w:val="none" w:sz="0" w:space="0" w:color="auto"/>
          </w:divBdr>
        </w:div>
        <w:div w:id="1466242271">
          <w:marLeft w:val="640"/>
          <w:marRight w:val="0"/>
          <w:marTop w:val="0"/>
          <w:marBottom w:val="0"/>
          <w:divBdr>
            <w:top w:val="none" w:sz="0" w:space="0" w:color="auto"/>
            <w:left w:val="none" w:sz="0" w:space="0" w:color="auto"/>
            <w:bottom w:val="none" w:sz="0" w:space="0" w:color="auto"/>
            <w:right w:val="none" w:sz="0" w:space="0" w:color="auto"/>
          </w:divBdr>
        </w:div>
        <w:div w:id="1538279498">
          <w:marLeft w:val="640"/>
          <w:marRight w:val="0"/>
          <w:marTop w:val="0"/>
          <w:marBottom w:val="0"/>
          <w:divBdr>
            <w:top w:val="none" w:sz="0" w:space="0" w:color="auto"/>
            <w:left w:val="none" w:sz="0" w:space="0" w:color="auto"/>
            <w:bottom w:val="none" w:sz="0" w:space="0" w:color="auto"/>
            <w:right w:val="none" w:sz="0" w:space="0" w:color="auto"/>
          </w:divBdr>
        </w:div>
        <w:div w:id="1558933604">
          <w:marLeft w:val="640"/>
          <w:marRight w:val="0"/>
          <w:marTop w:val="0"/>
          <w:marBottom w:val="0"/>
          <w:divBdr>
            <w:top w:val="none" w:sz="0" w:space="0" w:color="auto"/>
            <w:left w:val="none" w:sz="0" w:space="0" w:color="auto"/>
            <w:bottom w:val="none" w:sz="0" w:space="0" w:color="auto"/>
            <w:right w:val="none" w:sz="0" w:space="0" w:color="auto"/>
          </w:divBdr>
        </w:div>
        <w:div w:id="1610430724">
          <w:marLeft w:val="640"/>
          <w:marRight w:val="0"/>
          <w:marTop w:val="0"/>
          <w:marBottom w:val="0"/>
          <w:divBdr>
            <w:top w:val="none" w:sz="0" w:space="0" w:color="auto"/>
            <w:left w:val="none" w:sz="0" w:space="0" w:color="auto"/>
            <w:bottom w:val="none" w:sz="0" w:space="0" w:color="auto"/>
            <w:right w:val="none" w:sz="0" w:space="0" w:color="auto"/>
          </w:divBdr>
        </w:div>
        <w:div w:id="1701927996">
          <w:marLeft w:val="640"/>
          <w:marRight w:val="0"/>
          <w:marTop w:val="0"/>
          <w:marBottom w:val="0"/>
          <w:divBdr>
            <w:top w:val="none" w:sz="0" w:space="0" w:color="auto"/>
            <w:left w:val="none" w:sz="0" w:space="0" w:color="auto"/>
            <w:bottom w:val="none" w:sz="0" w:space="0" w:color="auto"/>
            <w:right w:val="none" w:sz="0" w:space="0" w:color="auto"/>
          </w:divBdr>
        </w:div>
        <w:div w:id="1732734332">
          <w:marLeft w:val="640"/>
          <w:marRight w:val="0"/>
          <w:marTop w:val="0"/>
          <w:marBottom w:val="0"/>
          <w:divBdr>
            <w:top w:val="none" w:sz="0" w:space="0" w:color="auto"/>
            <w:left w:val="none" w:sz="0" w:space="0" w:color="auto"/>
            <w:bottom w:val="none" w:sz="0" w:space="0" w:color="auto"/>
            <w:right w:val="none" w:sz="0" w:space="0" w:color="auto"/>
          </w:divBdr>
        </w:div>
        <w:div w:id="1767531235">
          <w:marLeft w:val="640"/>
          <w:marRight w:val="0"/>
          <w:marTop w:val="0"/>
          <w:marBottom w:val="0"/>
          <w:divBdr>
            <w:top w:val="none" w:sz="0" w:space="0" w:color="auto"/>
            <w:left w:val="none" w:sz="0" w:space="0" w:color="auto"/>
            <w:bottom w:val="none" w:sz="0" w:space="0" w:color="auto"/>
            <w:right w:val="none" w:sz="0" w:space="0" w:color="auto"/>
          </w:divBdr>
        </w:div>
        <w:div w:id="1769429077">
          <w:marLeft w:val="640"/>
          <w:marRight w:val="0"/>
          <w:marTop w:val="0"/>
          <w:marBottom w:val="0"/>
          <w:divBdr>
            <w:top w:val="none" w:sz="0" w:space="0" w:color="auto"/>
            <w:left w:val="none" w:sz="0" w:space="0" w:color="auto"/>
            <w:bottom w:val="none" w:sz="0" w:space="0" w:color="auto"/>
            <w:right w:val="none" w:sz="0" w:space="0" w:color="auto"/>
          </w:divBdr>
        </w:div>
        <w:div w:id="1791313738">
          <w:marLeft w:val="640"/>
          <w:marRight w:val="0"/>
          <w:marTop w:val="0"/>
          <w:marBottom w:val="0"/>
          <w:divBdr>
            <w:top w:val="none" w:sz="0" w:space="0" w:color="auto"/>
            <w:left w:val="none" w:sz="0" w:space="0" w:color="auto"/>
            <w:bottom w:val="none" w:sz="0" w:space="0" w:color="auto"/>
            <w:right w:val="none" w:sz="0" w:space="0" w:color="auto"/>
          </w:divBdr>
        </w:div>
        <w:div w:id="1840539329">
          <w:marLeft w:val="640"/>
          <w:marRight w:val="0"/>
          <w:marTop w:val="0"/>
          <w:marBottom w:val="0"/>
          <w:divBdr>
            <w:top w:val="none" w:sz="0" w:space="0" w:color="auto"/>
            <w:left w:val="none" w:sz="0" w:space="0" w:color="auto"/>
            <w:bottom w:val="none" w:sz="0" w:space="0" w:color="auto"/>
            <w:right w:val="none" w:sz="0" w:space="0" w:color="auto"/>
          </w:divBdr>
        </w:div>
        <w:div w:id="1891958799">
          <w:marLeft w:val="640"/>
          <w:marRight w:val="0"/>
          <w:marTop w:val="0"/>
          <w:marBottom w:val="0"/>
          <w:divBdr>
            <w:top w:val="none" w:sz="0" w:space="0" w:color="auto"/>
            <w:left w:val="none" w:sz="0" w:space="0" w:color="auto"/>
            <w:bottom w:val="none" w:sz="0" w:space="0" w:color="auto"/>
            <w:right w:val="none" w:sz="0" w:space="0" w:color="auto"/>
          </w:divBdr>
        </w:div>
        <w:div w:id="1968588544">
          <w:marLeft w:val="640"/>
          <w:marRight w:val="0"/>
          <w:marTop w:val="0"/>
          <w:marBottom w:val="0"/>
          <w:divBdr>
            <w:top w:val="none" w:sz="0" w:space="0" w:color="auto"/>
            <w:left w:val="none" w:sz="0" w:space="0" w:color="auto"/>
            <w:bottom w:val="none" w:sz="0" w:space="0" w:color="auto"/>
            <w:right w:val="none" w:sz="0" w:space="0" w:color="auto"/>
          </w:divBdr>
        </w:div>
        <w:div w:id="2060207134">
          <w:marLeft w:val="640"/>
          <w:marRight w:val="0"/>
          <w:marTop w:val="0"/>
          <w:marBottom w:val="0"/>
          <w:divBdr>
            <w:top w:val="none" w:sz="0" w:space="0" w:color="auto"/>
            <w:left w:val="none" w:sz="0" w:space="0" w:color="auto"/>
            <w:bottom w:val="none" w:sz="0" w:space="0" w:color="auto"/>
            <w:right w:val="none" w:sz="0" w:space="0" w:color="auto"/>
          </w:divBdr>
        </w:div>
      </w:divsChild>
    </w:div>
    <w:div w:id="1337028094">
      <w:bodyDiv w:val="1"/>
      <w:marLeft w:val="0"/>
      <w:marRight w:val="0"/>
      <w:marTop w:val="0"/>
      <w:marBottom w:val="0"/>
      <w:divBdr>
        <w:top w:val="none" w:sz="0" w:space="0" w:color="auto"/>
        <w:left w:val="none" w:sz="0" w:space="0" w:color="auto"/>
        <w:bottom w:val="none" w:sz="0" w:space="0" w:color="auto"/>
        <w:right w:val="none" w:sz="0" w:space="0" w:color="auto"/>
      </w:divBdr>
      <w:divsChild>
        <w:div w:id="195197269">
          <w:marLeft w:val="640"/>
          <w:marRight w:val="0"/>
          <w:marTop w:val="0"/>
          <w:marBottom w:val="0"/>
          <w:divBdr>
            <w:top w:val="none" w:sz="0" w:space="0" w:color="auto"/>
            <w:left w:val="none" w:sz="0" w:space="0" w:color="auto"/>
            <w:bottom w:val="none" w:sz="0" w:space="0" w:color="auto"/>
            <w:right w:val="none" w:sz="0" w:space="0" w:color="auto"/>
          </w:divBdr>
        </w:div>
        <w:div w:id="315188583">
          <w:marLeft w:val="640"/>
          <w:marRight w:val="0"/>
          <w:marTop w:val="0"/>
          <w:marBottom w:val="0"/>
          <w:divBdr>
            <w:top w:val="none" w:sz="0" w:space="0" w:color="auto"/>
            <w:left w:val="none" w:sz="0" w:space="0" w:color="auto"/>
            <w:bottom w:val="none" w:sz="0" w:space="0" w:color="auto"/>
            <w:right w:val="none" w:sz="0" w:space="0" w:color="auto"/>
          </w:divBdr>
        </w:div>
        <w:div w:id="373500482">
          <w:marLeft w:val="640"/>
          <w:marRight w:val="0"/>
          <w:marTop w:val="0"/>
          <w:marBottom w:val="0"/>
          <w:divBdr>
            <w:top w:val="none" w:sz="0" w:space="0" w:color="auto"/>
            <w:left w:val="none" w:sz="0" w:space="0" w:color="auto"/>
            <w:bottom w:val="none" w:sz="0" w:space="0" w:color="auto"/>
            <w:right w:val="none" w:sz="0" w:space="0" w:color="auto"/>
          </w:divBdr>
        </w:div>
        <w:div w:id="402262761">
          <w:marLeft w:val="640"/>
          <w:marRight w:val="0"/>
          <w:marTop w:val="0"/>
          <w:marBottom w:val="0"/>
          <w:divBdr>
            <w:top w:val="none" w:sz="0" w:space="0" w:color="auto"/>
            <w:left w:val="none" w:sz="0" w:space="0" w:color="auto"/>
            <w:bottom w:val="none" w:sz="0" w:space="0" w:color="auto"/>
            <w:right w:val="none" w:sz="0" w:space="0" w:color="auto"/>
          </w:divBdr>
        </w:div>
        <w:div w:id="448012824">
          <w:marLeft w:val="640"/>
          <w:marRight w:val="0"/>
          <w:marTop w:val="0"/>
          <w:marBottom w:val="0"/>
          <w:divBdr>
            <w:top w:val="none" w:sz="0" w:space="0" w:color="auto"/>
            <w:left w:val="none" w:sz="0" w:space="0" w:color="auto"/>
            <w:bottom w:val="none" w:sz="0" w:space="0" w:color="auto"/>
            <w:right w:val="none" w:sz="0" w:space="0" w:color="auto"/>
          </w:divBdr>
        </w:div>
        <w:div w:id="463472371">
          <w:marLeft w:val="640"/>
          <w:marRight w:val="0"/>
          <w:marTop w:val="0"/>
          <w:marBottom w:val="0"/>
          <w:divBdr>
            <w:top w:val="none" w:sz="0" w:space="0" w:color="auto"/>
            <w:left w:val="none" w:sz="0" w:space="0" w:color="auto"/>
            <w:bottom w:val="none" w:sz="0" w:space="0" w:color="auto"/>
            <w:right w:val="none" w:sz="0" w:space="0" w:color="auto"/>
          </w:divBdr>
        </w:div>
        <w:div w:id="701712742">
          <w:marLeft w:val="640"/>
          <w:marRight w:val="0"/>
          <w:marTop w:val="0"/>
          <w:marBottom w:val="0"/>
          <w:divBdr>
            <w:top w:val="none" w:sz="0" w:space="0" w:color="auto"/>
            <w:left w:val="none" w:sz="0" w:space="0" w:color="auto"/>
            <w:bottom w:val="none" w:sz="0" w:space="0" w:color="auto"/>
            <w:right w:val="none" w:sz="0" w:space="0" w:color="auto"/>
          </w:divBdr>
        </w:div>
        <w:div w:id="756707777">
          <w:marLeft w:val="640"/>
          <w:marRight w:val="0"/>
          <w:marTop w:val="0"/>
          <w:marBottom w:val="0"/>
          <w:divBdr>
            <w:top w:val="none" w:sz="0" w:space="0" w:color="auto"/>
            <w:left w:val="none" w:sz="0" w:space="0" w:color="auto"/>
            <w:bottom w:val="none" w:sz="0" w:space="0" w:color="auto"/>
            <w:right w:val="none" w:sz="0" w:space="0" w:color="auto"/>
          </w:divBdr>
        </w:div>
        <w:div w:id="793253103">
          <w:marLeft w:val="640"/>
          <w:marRight w:val="0"/>
          <w:marTop w:val="0"/>
          <w:marBottom w:val="0"/>
          <w:divBdr>
            <w:top w:val="none" w:sz="0" w:space="0" w:color="auto"/>
            <w:left w:val="none" w:sz="0" w:space="0" w:color="auto"/>
            <w:bottom w:val="none" w:sz="0" w:space="0" w:color="auto"/>
            <w:right w:val="none" w:sz="0" w:space="0" w:color="auto"/>
          </w:divBdr>
        </w:div>
        <w:div w:id="1087725930">
          <w:marLeft w:val="640"/>
          <w:marRight w:val="0"/>
          <w:marTop w:val="0"/>
          <w:marBottom w:val="0"/>
          <w:divBdr>
            <w:top w:val="none" w:sz="0" w:space="0" w:color="auto"/>
            <w:left w:val="none" w:sz="0" w:space="0" w:color="auto"/>
            <w:bottom w:val="none" w:sz="0" w:space="0" w:color="auto"/>
            <w:right w:val="none" w:sz="0" w:space="0" w:color="auto"/>
          </w:divBdr>
        </w:div>
        <w:div w:id="1095321424">
          <w:marLeft w:val="640"/>
          <w:marRight w:val="0"/>
          <w:marTop w:val="0"/>
          <w:marBottom w:val="0"/>
          <w:divBdr>
            <w:top w:val="none" w:sz="0" w:space="0" w:color="auto"/>
            <w:left w:val="none" w:sz="0" w:space="0" w:color="auto"/>
            <w:bottom w:val="none" w:sz="0" w:space="0" w:color="auto"/>
            <w:right w:val="none" w:sz="0" w:space="0" w:color="auto"/>
          </w:divBdr>
        </w:div>
        <w:div w:id="1282148422">
          <w:marLeft w:val="640"/>
          <w:marRight w:val="0"/>
          <w:marTop w:val="0"/>
          <w:marBottom w:val="0"/>
          <w:divBdr>
            <w:top w:val="none" w:sz="0" w:space="0" w:color="auto"/>
            <w:left w:val="none" w:sz="0" w:space="0" w:color="auto"/>
            <w:bottom w:val="none" w:sz="0" w:space="0" w:color="auto"/>
            <w:right w:val="none" w:sz="0" w:space="0" w:color="auto"/>
          </w:divBdr>
        </w:div>
        <w:div w:id="1292780633">
          <w:marLeft w:val="640"/>
          <w:marRight w:val="0"/>
          <w:marTop w:val="0"/>
          <w:marBottom w:val="0"/>
          <w:divBdr>
            <w:top w:val="none" w:sz="0" w:space="0" w:color="auto"/>
            <w:left w:val="none" w:sz="0" w:space="0" w:color="auto"/>
            <w:bottom w:val="none" w:sz="0" w:space="0" w:color="auto"/>
            <w:right w:val="none" w:sz="0" w:space="0" w:color="auto"/>
          </w:divBdr>
        </w:div>
        <w:div w:id="1426531619">
          <w:marLeft w:val="640"/>
          <w:marRight w:val="0"/>
          <w:marTop w:val="0"/>
          <w:marBottom w:val="0"/>
          <w:divBdr>
            <w:top w:val="none" w:sz="0" w:space="0" w:color="auto"/>
            <w:left w:val="none" w:sz="0" w:space="0" w:color="auto"/>
            <w:bottom w:val="none" w:sz="0" w:space="0" w:color="auto"/>
            <w:right w:val="none" w:sz="0" w:space="0" w:color="auto"/>
          </w:divBdr>
        </w:div>
        <w:div w:id="1435904407">
          <w:marLeft w:val="640"/>
          <w:marRight w:val="0"/>
          <w:marTop w:val="0"/>
          <w:marBottom w:val="0"/>
          <w:divBdr>
            <w:top w:val="none" w:sz="0" w:space="0" w:color="auto"/>
            <w:left w:val="none" w:sz="0" w:space="0" w:color="auto"/>
            <w:bottom w:val="none" w:sz="0" w:space="0" w:color="auto"/>
            <w:right w:val="none" w:sz="0" w:space="0" w:color="auto"/>
          </w:divBdr>
        </w:div>
        <w:div w:id="1649285275">
          <w:marLeft w:val="640"/>
          <w:marRight w:val="0"/>
          <w:marTop w:val="0"/>
          <w:marBottom w:val="0"/>
          <w:divBdr>
            <w:top w:val="none" w:sz="0" w:space="0" w:color="auto"/>
            <w:left w:val="none" w:sz="0" w:space="0" w:color="auto"/>
            <w:bottom w:val="none" w:sz="0" w:space="0" w:color="auto"/>
            <w:right w:val="none" w:sz="0" w:space="0" w:color="auto"/>
          </w:divBdr>
        </w:div>
        <w:div w:id="1737319793">
          <w:marLeft w:val="640"/>
          <w:marRight w:val="0"/>
          <w:marTop w:val="0"/>
          <w:marBottom w:val="0"/>
          <w:divBdr>
            <w:top w:val="none" w:sz="0" w:space="0" w:color="auto"/>
            <w:left w:val="none" w:sz="0" w:space="0" w:color="auto"/>
            <w:bottom w:val="none" w:sz="0" w:space="0" w:color="auto"/>
            <w:right w:val="none" w:sz="0" w:space="0" w:color="auto"/>
          </w:divBdr>
        </w:div>
        <w:div w:id="1859541867">
          <w:marLeft w:val="640"/>
          <w:marRight w:val="0"/>
          <w:marTop w:val="0"/>
          <w:marBottom w:val="0"/>
          <w:divBdr>
            <w:top w:val="none" w:sz="0" w:space="0" w:color="auto"/>
            <w:left w:val="none" w:sz="0" w:space="0" w:color="auto"/>
            <w:bottom w:val="none" w:sz="0" w:space="0" w:color="auto"/>
            <w:right w:val="none" w:sz="0" w:space="0" w:color="auto"/>
          </w:divBdr>
        </w:div>
        <w:div w:id="1945306808">
          <w:marLeft w:val="640"/>
          <w:marRight w:val="0"/>
          <w:marTop w:val="0"/>
          <w:marBottom w:val="0"/>
          <w:divBdr>
            <w:top w:val="none" w:sz="0" w:space="0" w:color="auto"/>
            <w:left w:val="none" w:sz="0" w:space="0" w:color="auto"/>
            <w:bottom w:val="none" w:sz="0" w:space="0" w:color="auto"/>
            <w:right w:val="none" w:sz="0" w:space="0" w:color="auto"/>
          </w:divBdr>
        </w:div>
        <w:div w:id="2048095521">
          <w:marLeft w:val="640"/>
          <w:marRight w:val="0"/>
          <w:marTop w:val="0"/>
          <w:marBottom w:val="0"/>
          <w:divBdr>
            <w:top w:val="none" w:sz="0" w:space="0" w:color="auto"/>
            <w:left w:val="none" w:sz="0" w:space="0" w:color="auto"/>
            <w:bottom w:val="none" w:sz="0" w:space="0" w:color="auto"/>
            <w:right w:val="none" w:sz="0" w:space="0" w:color="auto"/>
          </w:divBdr>
        </w:div>
        <w:div w:id="2062902139">
          <w:marLeft w:val="640"/>
          <w:marRight w:val="0"/>
          <w:marTop w:val="0"/>
          <w:marBottom w:val="0"/>
          <w:divBdr>
            <w:top w:val="none" w:sz="0" w:space="0" w:color="auto"/>
            <w:left w:val="none" w:sz="0" w:space="0" w:color="auto"/>
            <w:bottom w:val="none" w:sz="0" w:space="0" w:color="auto"/>
            <w:right w:val="none" w:sz="0" w:space="0" w:color="auto"/>
          </w:divBdr>
        </w:div>
        <w:div w:id="2065323550">
          <w:marLeft w:val="640"/>
          <w:marRight w:val="0"/>
          <w:marTop w:val="0"/>
          <w:marBottom w:val="0"/>
          <w:divBdr>
            <w:top w:val="none" w:sz="0" w:space="0" w:color="auto"/>
            <w:left w:val="none" w:sz="0" w:space="0" w:color="auto"/>
            <w:bottom w:val="none" w:sz="0" w:space="0" w:color="auto"/>
            <w:right w:val="none" w:sz="0" w:space="0" w:color="auto"/>
          </w:divBdr>
        </w:div>
      </w:divsChild>
    </w:div>
    <w:div w:id="1342244502">
      <w:bodyDiv w:val="1"/>
      <w:marLeft w:val="0"/>
      <w:marRight w:val="0"/>
      <w:marTop w:val="0"/>
      <w:marBottom w:val="0"/>
      <w:divBdr>
        <w:top w:val="none" w:sz="0" w:space="0" w:color="auto"/>
        <w:left w:val="none" w:sz="0" w:space="0" w:color="auto"/>
        <w:bottom w:val="none" w:sz="0" w:space="0" w:color="auto"/>
        <w:right w:val="none" w:sz="0" w:space="0" w:color="auto"/>
      </w:divBdr>
      <w:divsChild>
        <w:div w:id="207836444">
          <w:marLeft w:val="640"/>
          <w:marRight w:val="0"/>
          <w:marTop w:val="0"/>
          <w:marBottom w:val="0"/>
          <w:divBdr>
            <w:top w:val="none" w:sz="0" w:space="0" w:color="auto"/>
            <w:left w:val="none" w:sz="0" w:space="0" w:color="auto"/>
            <w:bottom w:val="none" w:sz="0" w:space="0" w:color="auto"/>
            <w:right w:val="none" w:sz="0" w:space="0" w:color="auto"/>
          </w:divBdr>
        </w:div>
        <w:div w:id="260141771">
          <w:marLeft w:val="640"/>
          <w:marRight w:val="0"/>
          <w:marTop w:val="0"/>
          <w:marBottom w:val="0"/>
          <w:divBdr>
            <w:top w:val="none" w:sz="0" w:space="0" w:color="auto"/>
            <w:left w:val="none" w:sz="0" w:space="0" w:color="auto"/>
            <w:bottom w:val="none" w:sz="0" w:space="0" w:color="auto"/>
            <w:right w:val="none" w:sz="0" w:space="0" w:color="auto"/>
          </w:divBdr>
        </w:div>
        <w:div w:id="340663210">
          <w:marLeft w:val="640"/>
          <w:marRight w:val="0"/>
          <w:marTop w:val="0"/>
          <w:marBottom w:val="0"/>
          <w:divBdr>
            <w:top w:val="none" w:sz="0" w:space="0" w:color="auto"/>
            <w:left w:val="none" w:sz="0" w:space="0" w:color="auto"/>
            <w:bottom w:val="none" w:sz="0" w:space="0" w:color="auto"/>
            <w:right w:val="none" w:sz="0" w:space="0" w:color="auto"/>
          </w:divBdr>
        </w:div>
        <w:div w:id="360789531">
          <w:marLeft w:val="640"/>
          <w:marRight w:val="0"/>
          <w:marTop w:val="0"/>
          <w:marBottom w:val="0"/>
          <w:divBdr>
            <w:top w:val="none" w:sz="0" w:space="0" w:color="auto"/>
            <w:left w:val="none" w:sz="0" w:space="0" w:color="auto"/>
            <w:bottom w:val="none" w:sz="0" w:space="0" w:color="auto"/>
            <w:right w:val="none" w:sz="0" w:space="0" w:color="auto"/>
          </w:divBdr>
        </w:div>
        <w:div w:id="369499332">
          <w:marLeft w:val="640"/>
          <w:marRight w:val="0"/>
          <w:marTop w:val="0"/>
          <w:marBottom w:val="0"/>
          <w:divBdr>
            <w:top w:val="none" w:sz="0" w:space="0" w:color="auto"/>
            <w:left w:val="none" w:sz="0" w:space="0" w:color="auto"/>
            <w:bottom w:val="none" w:sz="0" w:space="0" w:color="auto"/>
            <w:right w:val="none" w:sz="0" w:space="0" w:color="auto"/>
          </w:divBdr>
        </w:div>
        <w:div w:id="518199504">
          <w:marLeft w:val="640"/>
          <w:marRight w:val="0"/>
          <w:marTop w:val="0"/>
          <w:marBottom w:val="0"/>
          <w:divBdr>
            <w:top w:val="none" w:sz="0" w:space="0" w:color="auto"/>
            <w:left w:val="none" w:sz="0" w:space="0" w:color="auto"/>
            <w:bottom w:val="none" w:sz="0" w:space="0" w:color="auto"/>
            <w:right w:val="none" w:sz="0" w:space="0" w:color="auto"/>
          </w:divBdr>
        </w:div>
        <w:div w:id="596447146">
          <w:marLeft w:val="640"/>
          <w:marRight w:val="0"/>
          <w:marTop w:val="0"/>
          <w:marBottom w:val="0"/>
          <w:divBdr>
            <w:top w:val="none" w:sz="0" w:space="0" w:color="auto"/>
            <w:left w:val="none" w:sz="0" w:space="0" w:color="auto"/>
            <w:bottom w:val="none" w:sz="0" w:space="0" w:color="auto"/>
            <w:right w:val="none" w:sz="0" w:space="0" w:color="auto"/>
          </w:divBdr>
        </w:div>
        <w:div w:id="744111482">
          <w:marLeft w:val="640"/>
          <w:marRight w:val="0"/>
          <w:marTop w:val="0"/>
          <w:marBottom w:val="0"/>
          <w:divBdr>
            <w:top w:val="none" w:sz="0" w:space="0" w:color="auto"/>
            <w:left w:val="none" w:sz="0" w:space="0" w:color="auto"/>
            <w:bottom w:val="none" w:sz="0" w:space="0" w:color="auto"/>
            <w:right w:val="none" w:sz="0" w:space="0" w:color="auto"/>
          </w:divBdr>
        </w:div>
        <w:div w:id="814100152">
          <w:marLeft w:val="640"/>
          <w:marRight w:val="0"/>
          <w:marTop w:val="0"/>
          <w:marBottom w:val="0"/>
          <w:divBdr>
            <w:top w:val="none" w:sz="0" w:space="0" w:color="auto"/>
            <w:left w:val="none" w:sz="0" w:space="0" w:color="auto"/>
            <w:bottom w:val="none" w:sz="0" w:space="0" w:color="auto"/>
            <w:right w:val="none" w:sz="0" w:space="0" w:color="auto"/>
          </w:divBdr>
        </w:div>
        <w:div w:id="825128619">
          <w:marLeft w:val="640"/>
          <w:marRight w:val="0"/>
          <w:marTop w:val="0"/>
          <w:marBottom w:val="0"/>
          <w:divBdr>
            <w:top w:val="none" w:sz="0" w:space="0" w:color="auto"/>
            <w:left w:val="none" w:sz="0" w:space="0" w:color="auto"/>
            <w:bottom w:val="none" w:sz="0" w:space="0" w:color="auto"/>
            <w:right w:val="none" w:sz="0" w:space="0" w:color="auto"/>
          </w:divBdr>
        </w:div>
        <w:div w:id="944460748">
          <w:marLeft w:val="640"/>
          <w:marRight w:val="0"/>
          <w:marTop w:val="0"/>
          <w:marBottom w:val="0"/>
          <w:divBdr>
            <w:top w:val="none" w:sz="0" w:space="0" w:color="auto"/>
            <w:left w:val="none" w:sz="0" w:space="0" w:color="auto"/>
            <w:bottom w:val="none" w:sz="0" w:space="0" w:color="auto"/>
            <w:right w:val="none" w:sz="0" w:space="0" w:color="auto"/>
          </w:divBdr>
        </w:div>
        <w:div w:id="1283606974">
          <w:marLeft w:val="640"/>
          <w:marRight w:val="0"/>
          <w:marTop w:val="0"/>
          <w:marBottom w:val="0"/>
          <w:divBdr>
            <w:top w:val="none" w:sz="0" w:space="0" w:color="auto"/>
            <w:left w:val="none" w:sz="0" w:space="0" w:color="auto"/>
            <w:bottom w:val="none" w:sz="0" w:space="0" w:color="auto"/>
            <w:right w:val="none" w:sz="0" w:space="0" w:color="auto"/>
          </w:divBdr>
        </w:div>
        <w:div w:id="1382752367">
          <w:marLeft w:val="640"/>
          <w:marRight w:val="0"/>
          <w:marTop w:val="0"/>
          <w:marBottom w:val="0"/>
          <w:divBdr>
            <w:top w:val="none" w:sz="0" w:space="0" w:color="auto"/>
            <w:left w:val="none" w:sz="0" w:space="0" w:color="auto"/>
            <w:bottom w:val="none" w:sz="0" w:space="0" w:color="auto"/>
            <w:right w:val="none" w:sz="0" w:space="0" w:color="auto"/>
          </w:divBdr>
        </w:div>
        <w:div w:id="1396120934">
          <w:marLeft w:val="640"/>
          <w:marRight w:val="0"/>
          <w:marTop w:val="0"/>
          <w:marBottom w:val="0"/>
          <w:divBdr>
            <w:top w:val="none" w:sz="0" w:space="0" w:color="auto"/>
            <w:left w:val="none" w:sz="0" w:space="0" w:color="auto"/>
            <w:bottom w:val="none" w:sz="0" w:space="0" w:color="auto"/>
            <w:right w:val="none" w:sz="0" w:space="0" w:color="auto"/>
          </w:divBdr>
        </w:div>
        <w:div w:id="1452555167">
          <w:marLeft w:val="640"/>
          <w:marRight w:val="0"/>
          <w:marTop w:val="0"/>
          <w:marBottom w:val="0"/>
          <w:divBdr>
            <w:top w:val="none" w:sz="0" w:space="0" w:color="auto"/>
            <w:left w:val="none" w:sz="0" w:space="0" w:color="auto"/>
            <w:bottom w:val="none" w:sz="0" w:space="0" w:color="auto"/>
            <w:right w:val="none" w:sz="0" w:space="0" w:color="auto"/>
          </w:divBdr>
        </w:div>
        <w:div w:id="1466197494">
          <w:marLeft w:val="640"/>
          <w:marRight w:val="0"/>
          <w:marTop w:val="0"/>
          <w:marBottom w:val="0"/>
          <w:divBdr>
            <w:top w:val="none" w:sz="0" w:space="0" w:color="auto"/>
            <w:left w:val="none" w:sz="0" w:space="0" w:color="auto"/>
            <w:bottom w:val="none" w:sz="0" w:space="0" w:color="auto"/>
            <w:right w:val="none" w:sz="0" w:space="0" w:color="auto"/>
          </w:divBdr>
        </w:div>
        <w:div w:id="1501658180">
          <w:marLeft w:val="640"/>
          <w:marRight w:val="0"/>
          <w:marTop w:val="0"/>
          <w:marBottom w:val="0"/>
          <w:divBdr>
            <w:top w:val="none" w:sz="0" w:space="0" w:color="auto"/>
            <w:left w:val="none" w:sz="0" w:space="0" w:color="auto"/>
            <w:bottom w:val="none" w:sz="0" w:space="0" w:color="auto"/>
            <w:right w:val="none" w:sz="0" w:space="0" w:color="auto"/>
          </w:divBdr>
        </w:div>
        <w:div w:id="1553494437">
          <w:marLeft w:val="640"/>
          <w:marRight w:val="0"/>
          <w:marTop w:val="0"/>
          <w:marBottom w:val="0"/>
          <w:divBdr>
            <w:top w:val="none" w:sz="0" w:space="0" w:color="auto"/>
            <w:left w:val="none" w:sz="0" w:space="0" w:color="auto"/>
            <w:bottom w:val="none" w:sz="0" w:space="0" w:color="auto"/>
            <w:right w:val="none" w:sz="0" w:space="0" w:color="auto"/>
          </w:divBdr>
        </w:div>
        <w:div w:id="1596094106">
          <w:marLeft w:val="640"/>
          <w:marRight w:val="0"/>
          <w:marTop w:val="0"/>
          <w:marBottom w:val="0"/>
          <w:divBdr>
            <w:top w:val="none" w:sz="0" w:space="0" w:color="auto"/>
            <w:left w:val="none" w:sz="0" w:space="0" w:color="auto"/>
            <w:bottom w:val="none" w:sz="0" w:space="0" w:color="auto"/>
            <w:right w:val="none" w:sz="0" w:space="0" w:color="auto"/>
          </w:divBdr>
        </w:div>
        <w:div w:id="1612587274">
          <w:marLeft w:val="640"/>
          <w:marRight w:val="0"/>
          <w:marTop w:val="0"/>
          <w:marBottom w:val="0"/>
          <w:divBdr>
            <w:top w:val="none" w:sz="0" w:space="0" w:color="auto"/>
            <w:left w:val="none" w:sz="0" w:space="0" w:color="auto"/>
            <w:bottom w:val="none" w:sz="0" w:space="0" w:color="auto"/>
            <w:right w:val="none" w:sz="0" w:space="0" w:color="auto"/>
          </w:divBdr>
        </w:div>
        <w:div w:id="1714771336">
          <w:marLeft w:val="640"/>
          <w:marRight w:val="0"/>
          <w:marTop w:val="0"/>
          <w:marBottom w:val="0"/>
          <w:divBdr>
            <w:top w:val="none" w:sz="0" w:space="0" w:color="auto"/>
            <w:left w:val="none" w:sz="0" w:space="0" w:color="auto"/>
            <w:bottom w:val="none" w:sz="0" w:space="0" w:color="auto"/>
            <w:right w:val="none" w:sz="0" w:space="0" w:color="auto"/>
          </w:divBdr>
        </w:div>
        <w:div w:id="1718116996">
          <w:marLeft w:val="640"/>
          <w:marRight w:val="0"/>
          <w:marTop w:val="0"/>
          <w:marBottom w:val="0"/>
          <w:divBdr>
            <w:top w:val="none" w:sz="0" w:space="0" w:color="auto"/>
            <w:left w:val="none" w:sz="0" w:space="0" w:color="auto"/>
            <w:bottom w:val="none" w:sz="0" w:space="0" w:color="auto"/>
            <w:right w:val="none" w:sz="0" w:space="0" w:color="auto"/>
          </w:divBdr>
        </w:div>
        <w:div w:id="1755666357">
          <w:marLeft w:val="640"/>
          <w:marRight w:val="0"/>
          <w:marTop w:val="0"/>
          <w:marBottom w:val="0"/>
          <w:divBdr>
            <w:top w:val="none" w:sz="0" w:space="0" w:color="auto"/>
            <w:left w:val="none" w:sz="0" w:space="0" w:color="auto"/>
            <w:bottom w:val="none" w:sz="0" w:space="0" w:color="auto"/>
            <w:right w:val="none" w:sz="0" w:space="0" w:color="auto"/>
          </w:divBdr>
        </w:div>
        <w:div w:id="1908605787">
          <w:marLeft w:val="640"/>
          <w:marRight w:val="0"/>
          <w:marTop w:val="0"/>
          <w:marBottom w:val="0"/>
          <w:divBdr>
            <w:top w:val="none" w:sz="0" w:space="0" w:color="auto"/>
            <w:left w:val="none" w:sz="0" w:space="0" w:color="auto"/>
            <w:bottom w:val="none" w:sz="0" w:space="0" w:color="auto"/>
            <w:right w:val="none" w:sz="0" w:space="0" w:color="auto"/>
          </w:divBdr>
        </w:div>
        <w:div w:id="1917323920">
          <w:marLeft w:val="640"/>
          <w:marRight w:val="0"/>
          <w:marTop w:val="0"/>
          <w:marBottom w:val="0"/>
          <w:divBdr>
            <w:top w:val="none" w:sz="0" w:space="0" w:color="auto"/>
            <w:left w:val="none" w:sz="0" w:space="0" w:color="auto"/>
            <w:bottom w:val="none" w:sz="0" w:space="0" w:color="auto"/>
            <w:right w:val="none" w:sz="0" w:space="0" w:color="auto"/>
          </w:divBdr>
        </w:div>
        <w:div w:id="2026057099">
          <w:marLeft w:val="640"/>
          <w:marRight w:val="0"/>
          <w:marTop w:val="0"/>
          <w:marBottom w:val="0"/>
          <w:divBdr>
            <w:top w:val="none" w:sz="0" w:space="0" w:color="auto"/>
            <w:left w:val="none" w:sz="0" w:space="0" w:color="auto"/>
            <w:bottom w:val="none" w:sz="0" w:space="0" w:color="auto"/>
            <w:right w:val="none" w:sz="0" w:space="0" w:color="auto"/>
          </w:divBdr>
        </w:div>
        <w:div w:id="2066485672">
          <w:marLeft w:val="640"/>
          <w:marRight w:val="0"/>
          <w:marTop w:val="0"/>
          <w:marBottom w:val="0"/>
          <w:divBdr>
            <w:top w:val="none" w:sz="0" w:space="0" w:color="auto"/>
            <w:left w:val="none" w:sz="0" w:space="0" w:color="auto"/>
            <w:bottom w:val="none" w:sz="0" w:space="0" w:color="auto"/>
            <w:right w:val="none" w:sz="0" w:space="0" w:color="auto"/>
          </w:divBdr>
        </w:div>
      </w:divsChild>
    </w:div>
    <w:div w:id="1407148378">
      <w:bodyDiv w:val="1"/>
      <w:marLeft w:val="0"/>
      <w:marRight w:val="0"/>
      <w:marTop w:val="0"/>
      <w:marBottom w:val="0"/>
      <w:divBdr>
        <w:top w:val="none" w:sz="0" w:space="0" w:color="auto"/>
        <w:left w:val="none" w:sz="0" w:space="0" w:color="auto"/>
        <w:bottom w:val="none" w:sz="0" w:space="0" w:color="auto"/>
        <w:right w:val="none" w:sz="0" w:space="0" w:color="auto"/>
      </w:divBdr>
      <w:divsChild>
        <w:div w:id="243296246">
          <w:marLeft w:val="640"/>
          <w:marRight w:val="0"/>
          <w:marTop w:val="0"/>
          <w:marBottom w:val="0"/>
          <w:divBdr>
            <w:top w:val="none" w:sz="0" w:space="0" w:color="auto"/>
            <w:left w:val="none" w:sz="0" w:space="0" w:color="auto"/>
            <w:bottom w:val="none" w:sz="0" w:space="0" w:color="auto"/>
            <w:right w:val="none" w:sz="0" w:space="0" w:color="auto"/>
          </w:divBdr>
        </w:div>
        <w:div w:id="418912362">
          <w:marLeft w:val="640"/>
          <w:marRight w:val="0"/>
          <w:marTop w:val="0"/>
          <w:marBottom w:val="0"/>
          <w:divBdr>
            <w:top w:val="none" w:sz="0" w:space="0" w:color="auto"/>
            <w:left w:val="none" w:sz="0" w:space="0" w:color="auto"/>
            <w:bottom w:val="none" w:sz="0" w:space="0" w:color="auto"/>
            <w:right w:val="none" w:sz="0" w:space="0" w:color="auto"/>
          </w:divBdr>
        </w:div>
        <w:div w:id="466162852">
          <w:marLeft w:val="640"/>
          <w:marRight w:val="0"/>
          <w:marTop w:val="0"/>
          <w:marBottom w:val="0"/>
          <w:divBdr>
            <w:top w:val="none" w:sz="0" w:space="0" w:color="auto"/>
            <w:left w:val="none" w:sz="0" w:space="0" w:color="auto"/>
            <w:bottom w:val="none" w:sz="0" w:space="0" w:color="auto"/>
            <w:right w:val="none" w:sz="0" w:space="0" w:color="auto"/>
          </w:divBdr>
        </w:div>
        <w:div w:id="739447087">
          <w:marLeft w:val="640"/>
          <w:marRight w:val="0"/>
          <w:marTop w:val="0"/>
          <w:marBottom w:val="0"/>
          <w:divBdr>
            <w:top w:val="none" w:sz="0" w:space="0" w:color="auto"/>
            <w:left w:val="none" w:sz="0" w:space="0" w:color="auto"/>
            <w:bottom w:val="none" w:sz="0" w:space="0" w:color="auto"/>
            <w:right w:val="none" w:sz="0" w:space="0" w:color="auto"/>
          </w:divBdr>
        </w:div>
        <w:div w:id="777065937">
          <w:marLeft w:val="640"/>
          <w:marRight w:val="0"/>
          <w:marTop w:val="0"/>
          <w:marBottom w:val="0"/>
          <w:divBdr>
            <w:top w:val="none" w:sz="0" w:space="0" w:color="auto"/>
            <w:left w:val="none" w:sz="0" w:space="0" w:color="auto"/>
            <w:bottom w:val="none" w:sz="0" w:space="0" w:color="auto"/>
            <w:right w:val="none" w:sz="0" w:space="0" w:color="auto"/>
          </w:divBdr>
        </w:div>
        <w:div w:id="1046685467">
          <w:marLeft w:val="640"/>
          <w:marRight w:val="0"/>
          <w:marTop w:val="0"/>
          <w:marBottom w:val="0"/>
          <w:divBdr>
            <w:top w:val="none" w:sz="0" w:space="0" w:color="auto"/>
            <w:left w:val="none" w:sz="0" w:space="0" w:color="auto"/>
            <w:bottom w:val="none" w:sz="0" w:space="0" w:color="auto"/>
            <w:right w:val="none" w:sz="0" w:space="0" w:color="auto"/>
          </w:divBdr>
        </w:div>
        <w:div w:id="1366563454">
          <w:marLeft w:val="640"/>
          <w:marRight w:val="0"/>
          <w:marTop w:val="0"/>
          <w:marBottom w:val="0"/>
          <w:divBdr>
            <w:top w:val="none" w:sz="0" w:space="0" w:color="auto"/>
            <w:left w:val="none" w:sz="0" w:space="0" w:color="auto"/>
            <w:bottom w:val="none" w:sz="0" w:space="0" w:color="auto"/>
            <w:right w:val="none" w:sz="0" w:space="0" w:color="auto"/>
          </w:divBdr>
        </w:div>
        <w:div w:id="1459181002">
          <w:marLeft w:val="640"/>
          <w:marRight w:val="0"/>
          <w:marTop w:val="0"/>
          <w:marBottom w:val="0"/>
          <w:divBdr>
            <w:top w:val="none" w:sz="0" w:space="0" w:color="auto"/>
            <w:left w:val="none" w:sz="0" w:space="0" w:color="auto"/>
            <w:bottom w:val="none" w:sz="0" w:space="0" w:color="auto"/>
            <w:right w:val="none" w:sz="0" w:space="0" w:color="auto"/>
          </w:divBdr>
        </w:div>
        <w:div w:id="1637183130">
          <w:marLeft w:val="640"/>
          <w:marRight w:val="0"/>
          <w:marTop w:val="0"/>
          <w:marBottom w:val="0"/>
          <w:divBdr>
            <w:top w:val="none" w:sz="0" w:space="0" w:color="auto"/>
            <w:left w:val="none" w:sz="0" w:space="0" w:color="auto"/>
            <w:bottom w:val="none" w:sz="0" w:space="0" w:color="auto"/>
            <w:right w:val="none" w:sz="0" w:space="0" w:color="auto"/>
          </w:divBdr>
        </w:div>
        <w:div w:id="1864399264">
          <w:marLeft w:val="640"/>
          <w:marRight w:val="0"/>
          <w:marTop w:val="0"/>
          <w:marBottom w:val="0"/>
          <w:divBdr>
            <w:top w:val="none" w:sz="0" w:space="0" w:color="auto"/>
            <w:left w:val="none" w:sz="0" w:space="0" w:color="auto"/>
            <w:bottom w:val="none" w:sz="0" w:space="0" w:color="auto"/>
            <w:right w:val="none" w:sz="0" w:space="0" w:color="auto"/>
          </w:divBdr>
        </w:div>
        <w:div w:id="2038653834">
          <w:marLeft w:val="640"/>
          <w:marRight w:val="0"/>
          <w:marTop w:val="0"/>
          <w:marBottom w:val="0"/>
          <w:divBdr>
            <w:top w:val="none" w:sz="0" w:space="0" w:color="auto"/>
            <w:left w:val="none" w:sz="0" w:space="0" w:color="auto"/>
            <w:bottom w:val="none" w:sz="0" w:space="0" w:color="auto"/>
            <w:right w:val="none" w:sz="0" w:space="0" w:color="auto"/>
          </w:divBdr>
        </w:div>
      </w:divsChild>
    </w:div>
    <w:div w:id="1488285310">
      <w:bodyDiv w:val="1"/>
      <w:marLeft w:val="0"/>
      <w:marRight w:val="0"/>
      <w:marTop w:val="0"/>
      <w:marBottom w:val="0"/>
      <w:divBdr>
        <w:top w:val="none" w:sz="0" w:space="0" w:color="auto"/>
        <w:left w:val="none" w:sz="0" w:space="0" w:color="auto"/>
        <w:bottom w:val="none" w:sz="0" w:space="0" w:color="auto"/>
        <w:right w:val="none" w:sz="0" w:space="0" w:color="auto"/>
      </w:divBdr>
      <w:divsChild>
        <w:div w:id="57873566">
          <w:marLeft w:val="640"/>
          <w:marRight w:val="0"/>
          <w:marTop w:val="0"/>
          <w:marBottom w:val="0"/>
          <w:divBdr>
            <w:top w:val="none" w:sz="0" w:space="0" w:color="auto"/>
            <w:left w:val="none" w:sz="0" w:space="0" w:color="auto"/>
            <w:bottom w:val="none" w:sz="0" w:space="0" w:color="auto"/>
            <w:right w:val="none" w:sz="0" w:space="0" w:color="auto"/>
          </w:divBdr>
        </w:div>
        <w:div w:id="93985829">
          <w:marLeft w:val="640"/>
          <w:marRight w:val="0"/>
          <w:marTop w:val="0"/>
          <w:marBottom w:val="0"/>
          <w:divBdr>
            <w:top w:val="none" w:sz="0" w:space="0" w:color="auto"/>
            <w:left w:val="none" w:sz="0" w:space="0" w:color="auto"/>
            <w:bottom w:val="none" w:sz="0" w:space="0" w:color="auto"/>
            <w:right w:val="none" w:sz="0" w:space="0" w:color="auto"/>
          </w:divBdr>
        </w:div>
        <w:div w:id="154494387">
          <w:marLeft w:val="640"/>
          <w:marRight w:val="0"/>
          <w:marTop w:val="0"/>
          <w:marBottom w:val="0"/>
          <w:divBdr>
            <w:top w:val="none" w:sz="0" w:space="0" w:color="auto"/>
            <w:left w:val="none" w:sz="0" w:space="0" w:color="auto"/>
            <w:bottom w:val="none" w:sz="0" w:space="0" w:color="auto"/>
            <w:right w:val="none" w:sz="0" w:space="0" w:color="auto"/>
          </w:divBdr>
        </w:div>
        <w:div w:id="199247550">
          <w:marLeft w:val="640"/>
          <w:marRight w:val="0"/>
          <w:marTop w:val="0"/>
          <w:marBottom w:val="0"/>
          <w:divBdr>
            <w:top w:val="none" w:sz="0" w:space="0" w:color="auto"/>
            <w:left w:val="none" w:sz="0" w:space="0" w:color="auto"/>
            <w:bottom w:val="none" w:sz="0" w:space="0" w:color="auto"/>
            <w:right w:val="none" w:sz="0" w:space="0" w:color="auto"/>
          </w:divBdr>
        </w:div>
        <w:div w:id="272245516">
          <w:marLeft w:val="640"/>
          <w:marRight w:val="0"/>
          <w:marTop w:val="0"/>
          <w:marBottom w:val="0"/>
          <w:divBdr>
            <w:top w:val="none" w:sz="0" w:space="0" w:color="auto"/>
            <w:left w:val="none" w:sz="0" w:space="0" w:color="auto"/>
            <w:bottom w:val="none" w:sz="0" w:space="0" w:color="auto"/>
            <w:right w:val="none" w:sz="0" w:space="0" w:color="auto"/>
          </w:divBdr>
        </w:div>
        <w:div w:id="295261425">
          <w:marLeft w:val="640"/>
          <w:marRight w:val="0"/>
          <w:marTop w:val="0"/>
          <w:marBottom w:val="0"/>
          <w:divBdr>
            <w:top w:val="none" w:sz="0" w:space="0" w:color="auto"/>
            <w:left w:val="none" w:sz="0" w:space="0" w:color="auto"/>
            <w:bottom w:val="none" w:sz="0" w:space="0" w:color="auto"/>
            <w:right w:val="none" w:sz="0" w:space="0" w:color="auto"/>
          </w:divBdr>
        </w:div>
        <w:div w:id="538711820">
          <w:marLeft w:val="640"/>
          <w:marRight w:val="0"/>
          <w:marTop w:val="0"/>
          <w:marBottom w:val="0"/>
          <w:divBdr>
            <w:top w:val="none" w:sz="0" w:space="0" w:color="auto"/>
            <w:left w:val="none" w:sz="0" w:space="0" w:color="auto"/>
            <w:bottom w:val="none" w:sz="0" w:space="0" w:color="auto"/>
            <w:right w:val="none" w:sz="0" w:space="0" w:color="auto"/>
          </w:divBdr>
        </w:div>
        <w:div w:id="632633344">
          <w:marLeft w:val="640"/>
          <w:marRight w:val="0"/>
          <w:marTop w:val="0"/>
          <w:marBottom w:val="0"/>
          <w:divBdr>
            <w:top w:val="none" w:sz="0" w:space="0" w:color="auto"/>
            <w:left w:val="none" w:sz="0" w:space="0" w:color="auto"/>
            <w:bottom w:val="none" w:sz="0" w:space="0" w:color="auto"/>
            <w:right w:val="none" w:sz="0" w:space="0" w:color="auto"/>
          </w:divBdr>
        </w:div>
        <w:div w:id="700203740">
          <w:marLeft w:val="640"/>
          <w:marRight w:val="0"/>
          <w:marTop w:val="0"/>
          <w:marBottom w:val="0"/>
          <w:divBdr>
            <w:top w:val="none" w:sz="0" w:space="0" w:color="auto"/>
            <w:left w:val="none" w:sz="0" w:space="0" w:color="auto"/>
            <w:bottom w:val="none" w:sz="0" w:space="0" w:color="auto"/>
            <w:right w:val="none" w:sz="0" w:space="0" w:color="auto"/>
          </w:divBdr>
        </w:div>
        <w:div w:id="700319293">
          <w:marLeft w:val="640"/>
          <w:marRight w:val="0"/>
          <w:marTop w:val="0"/>
          <w:marBottom w:val="0"/>
          <w:divBdr>
            <w:top w:val="none" w:sz="0" w:space="0" w:color="auto"/>
            <w:left w:val="none" w:sz="0" w:space="0" w:color="auto"/>
            <w:bottom w:val="none" w:sz="0" w:space="0" w:color="auto"/>
            <w:right w:val="none" w:sz="0" w:space="0" w:color="auto"/>
          </w:divBdr>
        </w:div>
        <w:div w:id="707727410">
          <w:marLeft w:val="640"/>
          <w:marRight w:val="0"/>
          <w:marTop w:val="0"/>
          <w:marBottom w:val="0"/>
          <w:divBdr>
            <w:top w:val="none" w:sz="0" w:space="0" w:color="auto"/>
            <w:left w:val="none" w:sz="0" w:space="0" w:color="auto"/>
            <w:bottom w:val="none" w:sz="0" w:space="0" w:color="auto"/>
            <w:right w:val="none" w:sz="0" w:space="0" w:color="auto"/>
          </w:divBdr>
        </w:div>
        <w:div w:id="762187780">
          <w:marLeft w:val="640"/>
          <w:marRight w:val="0"/>
          <w:marTop w:val="0"/>
          <w:marBottom w:val="0"/>
          <w:divBdr>
            <w:top w:val="none" w:sz="0" w:space="0" w:color="auto"/>
            <w:left w:val="none" w:sz="0" w:space="0" w:color="auto"/>
            <w:bottom w:val="none" w:sz="0" w:space="0" w:color="auto"/>
            <w:right w:val="none" w:sz="0" w:space="0" w:color="auto"/>
          </w:divBdr>
        </w:div>
        <w:div w:id="764158604">
          <w:marLeft w:val="640"/>
          <w:marRight w:val="0"/>
          <w:marTop w:val="0"/>
          <w:marBottom w:val="0"/>
          <w:divBdr>
            <w:top w:val="none" w:sz="0" w:space="0" w:color="auto"/>
            <w:left w:val="none" w:sz="0" w:space="0" w:color="auto"/>
            <w:bottom w:val="none" w:sz="0" w:space="0" w:color="auto"/>
            <w:right w:val="none" w:sz="0" w:space="0" w:color="auto"/>
          </w:divBdr>
        </w:div>
        <w:div w:id="958682045">
          <w:marLeft w:val="640"/>
          <w:marRight w:val="0"/>
          <w:marTop w:val="0"/>
          <w:marBottom w:val="0"/>
          <w:divBdr>
            <w:top w:val="none" w:sz="0" w:space="0" w:color="auto"/>
            <w:left w:val="none" w:sz="0" w:space="0" w:color="auto"/>
            <w:bottom w:val="none" w:sz="0" w:space="0" w:color="auto"/>
            <w:right w:val="none" w:sz="0" w:space="0" w:color="auto"/>
          </w:divBdr>
        </w:div>
        <w:div w:id="1138181228">
          <w:marLeft w:val="640"/>
          <w:marRight w:val="0"/>
          <w:marTop w:val="0"/>
          <w:marBottom w:val="0"/>
          <w:divBdr>
            <w:top w:val="none" w:sz="0" w:space="0" w:color="auto"/>
            <w:left w:val="none" w:sz="0" w:space="0" w:color="auto"/>
            <w:bottom w:val="none" w:sz="0" w:space="0" w:color="auto"/>
            <w:right w:val="none" w:sz="0" w:space="0" w:color="auto"/>
          </w:divBdr>
        </w:div>
        <w:div w:id="1235697555">
          <w:marLeft w:val="640"/>
          <w:marRight w:val="0"/>
          <w:marTop w:val="0"/>
          <w:marBottom w:val="0"/>
          <w:divBdr>
            <w:top w:val="none" w:sz="0" w:space="0" w:color="auto"/>
            <w:left w:val="none" w:sz="0" w:space="0" w:color="auto"/>
            <w:bottom w:val="none" w:sz="0" w:space="0" w:color="auto"/>
            <w:right w:val="none" w:sz="0" w:space="0" w:color="auto"/>
          </w:divBdr>
        </w:div>
        <w:div w:id="1276911248">
          <w:marLeft w:val="640"/>
          <w:marRight w:val="0"/>
          <w:marTop w:val="0"/>
          <w:marBottom w:val="0"/>
          <w:divBdr>
            <w:top w:val="none" w:sz="0" w:space="0" w:color="auto"/>
            <w:left w:val="none" w:sz="0" w:space="0" w:color="auto"/>
            <w:bottom w:val="none" w:sz="0" w:space="0" w:color="auto"/>
            <w:right w:val="none" w:sz="0" w:space="0" w:color="auto"/>
          </w:divBdr>
        </w:div>
        <w:div w:id="1353726455">
          <w:marLeft w:val="640"/>
          <w:marRight w:val="0"/>
          <w:marTop w:val="0"/>
          <w:marBottom w:val="0"/>
          <w:divBdr>
            <w:top w:val="none" w:sz="0" w:space="0" w:color="auto"/>
            <w:left w:val="none" w:sz="0" w:space="0" w:color="auto"/>
            <w:bottom w:val="none" w:sz="0" w:space="0" w:color="auto"/>
            <w:right w:val="none" w:sz="0" w:space="0" w:color="auto"/>
          </w:divBdr>
        </w:div>
        <w:div w:id="1440023121">
          <w:marLeft w:val="640"/>
          <w:marRight w:val="0"/>
          <w:marTop w:val="0"/>
          <w:marBottom w:val="0"/>
          <w:divBdr>
            <w:top w:val="none" w:sz="0" w:space="0" w:color="auto"/>
            <w:left w:val="none" w:sz="0" w:space="0" w:color="auto"/>
            <w:bottom w:val="none" w:sz="0" w:space="0" w:color="auto"/>
            <w:right w:val="none" w:sz="0" w:space="0" w:color="auto"/>
          </w:divBdr>
        </w:div>
        <w:div w:id="1452170881">
          <w:marLeft w:val="640"/>
          <w:marRight w:val="0"/>
          <w:marTop w:val="0"/>
          <w:marBottom w:val="0"/>
          <w:divBdr>
            <w:top w:val="none" w:sz="0" w:space="0" w:color="auto"/>
            <w:left w:val="none" w:sz="0" w:space="0" w:color="auto"/>
            <w:bottom w:val="none" w:sz="0" w:space="0" w:color="auto"/>
            <w:right w:val="none" w:sz="0" w:space="0" w:color="auto"/>
          </w:divBdr>
        </w:div>
        <w:div w:id="1523468128">
          <w:marLeft w:val="640"/>
          <w:marRight w:val="0"/>
          <w:marTop w:val="0"/>
          <w:marBottom w:val="0"/>
          <w:divBdr>
            <w:top w:val="none" w:sz="0" w:space="0" w:color="auto"/>
            <w:left w:val="none" w:sz="0" w:space="0" w:color="auto"/>
            <w:bottom w:val="none" w:sz="0" w:space="0" w:color="auto"/>
            <w:right w:val="none" w:sz="0" w:space="0" w:color="auto"/>
          </w:divBdr>
        </w:div>
        <w:div w:id="1584340035">
          <w:marLeft w:val="640"/>
          <w:marRight w:val="0"/>
          <w:marTop w:val="0"/>
          <w:marBottom w:val="0"/>
          <w:divBdr>
            <w:top w:val="none" w:sz="0" w:space="0" w:color="auto"/>
            <w:left w:val="none" w:sz="0" w:space="0" w:color="auto"/>
            <w:bottom w:val="none" w:sz="0" w:space="0" w:color="auto"/>
            <w:right w:val="none" w:sz="0" w:space="0" w:color="auto"/>
          </w:divBdr>
        </w:div>
        <w:div w:id="1740058103">
          <w:marLeft w:val="640"/>
          <w:marRight w:val="0"/>
          <w:marTop w:val="0"/>
          <w:marBottom w:val="0"/>
          <w:divBdr>
            <w:top w:val="none" w:sz="0" w:space="0" w:color="auto"/>
            <w:left w:val="none" w:sz="0" w:space="0" w:color="auto"/>
            <w:bottom w:val="none" w:sz="0" w:space="0" w:color="auto"/>
            <w:right w:val="none" w:sz="0" w:space="0" w:color="auto"/>
          </w:divBdr>
        </w:div>
        <w:div w:id="1833401974">
          <w:marLeft w:val="640"/>
          <w:marRight w:val="0"/>
          <w:marTop w:val="0"/>
          <w:marBottom w:val="0"/>
          <w:divBdr>
            <w:top w:val="none" w:sz="0" w:space="0" w:color="auto"/>
            <w:left w:val="none" w:sz="0" w:space="0" w:color="auto"/>
            <w:bottom w:val="none" w:sz="0" w:space="0" w:color="auto"/>
            <w:right w:val="none" w:sz="0" w:space="0" w:color="auto"/>
          </w:divBdr>
        </w:div>
        <w:div w:id="1940795372">
          <w:marLeft w:val="640"/>
          <w:marRight w:val="0"/>
          <w:marTop w:val="0"/>
          <w:marBottom w:val="0"/>
          <w:divBdr>
            <w:top w:val="none" w:sz="0" w:space="0" w:color="auto"/>
            <w:left w:val="none" w:sz="0" w:space="0" w:color="auto"/>
            <w:bottom w:val="none" w:sz="0" w:space="0" w:color="auto"/>
            <w:right w:val="none" w:sz="0" w:space="0" w:color="auto"/>
          </w:divBdr>
        </w:div>
        <w:div w:id="1944415856">
          <w:marLeft w:val="640"/>
          <w:marRight w:val="0"/>
          <w:marTop w:val="0"/>
          <w:marBottom w:val="0"/>
          <w:divBdr>
            <w:top w:val="none" w:sz="0" w:space="0" w:color="auto"/>
            <w:left w:val="none" w:sz="0" w:space="0" w:color="auto"/>
            <w:bottom w:val="none" w:sz="0" w:space="0" w:color="auto"/>
            <w:right w:val="none" w:sz="0" w:space="0" w:color="auto"/>
          </w:divBdr>
        </w:div>
        <w:div w:id="2110850056">
          <w:marLeft w:val="640"/>
          <w:marRight w:val="0"/>
          <w:marTop w:val="0"/>
          <w:marBottom w:val="0"/>
          <w:divBdr>
            <w:top w:val="none" w:sz="0" w:space="0" w:color="auto"/>
            <w:left w:val="none" w:sz="0" w:space="0" w:color="auto"/>
            <w:bottom w:val="none" w:sz="0" w:space="0" w:color="auto"/>
            <w:right w:val="none" w:sz="0" w:space="0" w:color="auto"/>
          </w:divBdr>
        </w:div>
        <w:div w:id="2139566710">
          <w:marLeft w:val="640"/>
          <w:marRight w:val="0"/>
          <w:marTop w:val="0"/>
          <w:marBottom w:val="0"/>
          <w:divBdr>
            <w:top w:val="none" w:sz="0" w:space="0" w:color="auto"/>
            <w:left w:val="none" w:sz="0" w:space="0" w:color="auto"/>
            <w:bottom w:val="none" w:sz="0" w:space="0" w:color="auto"/>
            <w:right w:val="none" w:sz="0" w:space="0" w:color="auto"/>
          </w:divBdr>
        </w:div>
        <w:div w:id="2142310252">
          <w:marLeft w:val="640"/>
          <w:marRight w:val="0"/>
          <w:marTop w:val="0"/>
          <w:marBottom w:val="0"/>
          <w:divBdr>
            <w:top w:val="none" w:sz="0" w:space="0" w:color="auto"/>
            <w:left w:val="none" w:sz="0" w:space="0" w:color="auto"/>
            <w:bottom w:val="none" w:sz="0" w:space="0" w:color="auto"/>
            <w:right w:val="none" w:sz="0" w:space="0" w:color="auto"/>
          </w:divBdr>
        </w:div>
      </w:divsChild>
    </w:div>
    <w:div w:id="1528913090">
      <w:bodyDiv w:val="1"/>
      <w:marLeft w:val="0"/>
      <w:marRight w:val="0"/>
      <w:marTop w:val="0"/>
      <w:marBottom w:val="0"/>
      <w:divBdr>
        <w:top w:val="none" w:sz="0" w:space="0" w:color="auto"/>
        <w:left w:val="none" w:sz="0" w:space="0" w:color="auto"/>
        <w:bottom w:val="none" w:sz="0" w:space="0" w:color="auto"/>
        <w:right w:val="none" w:sz="0" w:space="0" w:color="auto"/>
      </w:divBdr>
    </w:div>
    <w:div w:id="1581523001">
      <w:bodyDiv w:val="1"/>
      <w:marLeft w:val="0"/>
      <w:marRight w:val="0"/>
      <w:marTop w:val="0"/>
      <w:marBottom w:val="0"/>
      <w:divBdr>
        <w:top w:val="none" w:sz="0" w:space="0" w:color="auto"/>
        <w:left w:val="none" w:sz="0" w:space="0" w:color="auto"/>
        <w:bottom w:val="none" w:sz="0" w:space="0" w:color="auto"/>
        <w:right w:val="none" w:sz="0" w:space="0" w:color="auto"/>
      </w:divBdr>
      <w:divsChild>
        <w:div w:id="1285036424">
          <w:marLeft w:val="640"/>
          <w:marRight w:val="0"/>
          <w:marTop w:val="0"/>
          <w:marBottom w:val="0"/>
          <w:divBdr>
            <w:top w:val="none" w:sz="0" w:space="0" w:color="auto"/>
            <w:left w:val="none" w:sz="0" w:space="0" w:color="auto"/>
            <w:bottom w:val="none" w:sz="0" w:space="0" w:color="auto"/>
            <w:right w:val="none" w:sz="0" w:space="0" w:color="auto"/>
          </w:divBdr>
        </w:div>
        <w:div w:id="1444962369">
          <w:marLeft w:val="640"/>
          <w:marRight w:val="0"/>
          <w:marTop w:val="0"/>
          <w:marBottom w:val="0"/>
          <w:divBdr>
            <w:top w:val="none" w:sz="0" w:space="0" w:color="auto"/>
            <w:left w:val="none" w:sz="0" w:space="0" w:color="auto"/>
            <w:bottom w:val="none" w:sz="0" w:space="0" w:color="auto"/>
            <w:right w:val="none" w:sz="0" w:space="0" w:color="auto"/>
          </w:divBdr>
        </w:div>
        <w:div w:id="1587809159">
          <w:marLeft w:val="640"/>
          <w:marRight w:val="0"/>
          <w:marTop w:val="0"/>
          <w:marBottom w:val="0"/>
          <w:divBdr>
            <w:top w:val="none" w:sz="0" w:space="0" w:color="auto"/>
            <w:left w:val="none" w:sz="0" w:space="0" w:color="auto"/>
            <w:bottom w:val="none" w:sz="0" w:space="0" w:color="auto"/>
            <w:right w:val="none" w:sz="0" w:space="0" w:color="auto"/>
          </w:divBdr>
        </w:div>
        <w:div w:id="2027291417">
          <w:marLeft w:val="640"/>
          <w:marRight w:val="0"/>
          <w:marTop w:val="0"/>
          <w:marBottom w:val="0"/>
          <w:divBdr>
            <w:top w:val="none" w:sz="0" w:space="0" w:color="auto"/>
            <w:left w:val="none" w:sz="0" w:space="0" w:color="auto"/>
            <w:bottom w:val="none" w:sz="0" w:space="0" w:color="auto"/>
            <w:right w:val="none" w:sz="0" w:space="0" w:color="auto"/>
          </w:divBdr>
        </w:div>
      </w:divsChild>
    </w:div>
    <w:div w:id="1582443254">
      <w:bodyDiv w:val="1"/>
      <w:marLeft w:val="0"/>
      <w:marRight w:val="0"/>
      <w:marTop w:val="0"/>
      <w:marBottom w:val="0"/>
      <w:divBdr>
        <w:top w:val="none" w:sz="0" w:space="0" w:color="auto"/>
        <w:left w:val="none" w:sz="0" w:space="0" w:color="auto"/>
        <w:bottom w:val="none" w:sz="0" w:space="0" w:color="auto"/>
        <w:right w:val="none" w:sz="0" w:space="0" w:color="auto"/>
      </w:divBdr>
      <w:divsChild>
        <w:div w:id="94323180">
          <w:marLeft w:val="640"/>
          <w:marRight w:val="0"/>
          <w:marTop w:val="0"/>
          <w:marBottom w:val="0"/>
          <w:divBdr>
            <w:top w:val="none" w:sz="0" w:space="0" w:color="auto"/>
            <w:left w:val="none" w:sz="0" w:space="0" w:color="auto"/>
            <w:bottom w:val="none" w:sz="0" w:space="0" w:color="auto"/>
            <w:right w:val="none" w:sz="0" w:space="0" w:color="auto"/>
          </w:divBdr>
        </w:div>
        <w:div w:id="302122730">
          <w:marLeft w:val="640"/>
          <w:marRight w:val="0"/>
          <w:marTop w:val="0"/>
          <w:marBottom w:val="0"/>
          <w:divBdr>
            <w:top w:val="none" w:sz="0" w:space="0" w:color="auto"/>
            <w:left w:val="none" w:sz="0" w:space="0" w:color="auto"/>
            <w:bottom w:val="none" w:sz="0" w:space="0" w:color="auto"/>
            <w:right w:val="none" w:sz="0" w:space="0" w:color="auto"/>
          </w:divBdr>
        </w:div>
        <w:div w:id="373776283">
          <w:marLeft w:val="640"/>
          <w:marRight w:val="0"/>
          <w:marTop w:val="0"/>
          <w:marBottom w:val="0"/>
          <w:divBdr>
            <w:top w:val="none" w:sz="0" w:space="0" w:color="auto"/>
            <w:left w:val="none" w:sz="0" w:space="0" w:color="auto"/>
            <w:bottom w:val="none" w:sz="0" w:space="0" w:color="auto"/>
            <w:right w:val="none" w:sz="0" w:space="0" w:color="auto"/>
          </w:divBdr>
        </w:div>
        <w:div w:id="689792326">
          <w:marLeft w:val="640"/>
          <w:marRight w:val="0"/>
          <w:marTop w:val="0"/>
          <w:marBottom w:val="0"/>
          <w:divBdr>
            <w:top w:val="none" w:sz="0" w:space="0" w:color="auto"/>
            <w:left w:val="none" w:sz="0" w:space="0" w:color="auto"/>
            <w:bottom w:val="none" w:sz="0" w:space="0" w:color="auto"/>
            <w:right w:val="none" w:sz="0" w:space="0" w:color="auto"/>
          </w:divBdr>
        </w:div>
        <w:div w:id="695738876">
          <w:marLeft w:val="640"/>
          <w:marRight w:val="0"/>
          <w:marTop w:val="0"/>
          <w:marBottom w:val="0"/>
          <w:divBdr>
            <w:top w:val="none" w:sz="0" w:space="0" w:color="auto"/>
            <w:left w:val="none" w:sz="0" w:space="0" w:color="auto"/>
            <w:bottom w:val="none" w:sz="0" w:space="0" w:color="auto"/>
            <w:right w:val="none" w:sz="0" w:space="0" w:color="auto"/>
          </w:divBdr>
        </w:div>
        <w:div w:id="1006440776">
          <w:marLeft w:val="640"/>
          <w:marRight w:val="0"/>
          <w:marTop w:val="0"/>
          <w:marBottom w:val="0"/>
          <w:divBdr>
            <w:top w:val="none" w:sz="0" w:space="0" w:color="auto"/>
            <w:left w:val="none" w:sz="0" w:space="0" w:color="auto"/>
            <w:bottom w:val="none" w:sz="0" w:space="0" w:color="auto"/>
            <w:right w:val="none" w:sz="0" w:space="0" w:color="auto"/>
          </w:divBdr>
        </w:div>
        <w:div w:id="1229459670">
          <w:marLeft w:val="640"/>
          <w:marRight w:val="0"/>
          <w:marTop w:val="0"/>
          <w:marBottom w:val="0"/>
          <w:divBdr>
            <w:top w:val="none" w:sz="0" w:space="0" w:color="auto"/>
            <w:left w:val="none" w:sz="0" w:space="0" w:color="auto"/>
            <w:bottom w:val="none" w:sz="0" w:space="0" w:color="auto"/>
            <w:right w:val="none" w:sz="0" w:space="0" w:color="auto"/>
          </w:divBdr>
        </w:div>
        <w:div w:id="1247691501">
          <w:marLeft w:val="640"/>
          <w:marRight w:val="0"/>
          <w:marTop w:val="0"/>
          <w:marBottom w:val="0"/>
          <w:divBdr>
            <w:top w:val="none" w:sz="0" w:space="0" w:color="auto"/>
            <w:left w:val="none" w:sz="0" w:space="0" w:color="auto"/>
            <w:bottom w:val="none" w:sz="0" w:space="0" w:color="auto"/>
            <w:right w:val="none" w:sz="0" w:space="0" w:color="auto"/>
          </w:divBdr>
        </w:div>
        <w:div w:id="1323656888">
          <w:marLeft w:val="640"/>
          <w:marRight w:val="0"/>
          <w:marTop w:val="0"/>
          <w:marBottom w:val="0"/>
          <w:divBdr>
            <w:top w:val="none" w:sz="0" w:space="0" w:color="auto"/>
            <w:left w:val="none" w:sz="0" w:space="0" w:color="auto"/>
            <w:bottom w:val="none" w:sz="0" w:space="0" w:color="auto"/>
            <w:right w:val="none" w:sz="0" w:space="0" w:color="auto"/>
          </w:divBdr>
        </w:div>
        <w:div w:id="1372267798">
          <w:marLeft w:val="640"/>
          <w:marRight w:val="0"/>
          <w:marTop w:val="0"/>
          <w:marBottom w:val="0"/>
          <w:divBdr>
            <w:top w:val="none" w:sz="0" w:space="0" w:color="auto"/>
            <w:left w:val="none" w:sz="0" w:space="0" w:color="auto"/>
            <w:bottom w:val="none" w:sz="0" w:space="0" w:color="auto"/>
            <w:right w:val="none" w:sz="0" w:space="0" w:color="auto"/>
          </w:divBdr>
        </w:div>
        <w:div w:id="1597784396">
          <w:marLeft w:val="640"/>
          <w:marRight w:val="0"/>
          <w:marTop w:val="0"/>
          <w:marBottom w:val="0"/>
          <w:divBdr>
            <w:top w:val="none" w:sz="0" w:space="0" w:color="auto"/>
            <w:left w:val="none" w:sz="0" w:space="0" w:color="auto"/>
            <w:bottom w:val="none" w:sz="0" w:space="0" w:color="auto"/>
            <w:right w:val="none" w:sz="0" w:space="0" w:color="auto"/>
          </w:divBdr>
        </w:div>
        <w:div w:id="1868254841">
          <w:marLeft w:val="640"/>
          <w:marRight w:val="0"/>
          <w:marTop w:val="0"/>
          <w:marBottom w:val="0"/>
          <w:divBdr>
            <w:top w:val="none" w:sz="0" w:space="0" w:color="auto"/>
            <w:left w:val="none" w:sz="0" w:space="0" w:color="auto"/>
            <w:bottom w:val="none" w:sz="0" w:space="0" w:color="auto"/>
            <w:right w:val="none" w:sz="0" w:space="0" w:color="auto"/>
          </w:divBdr>
        </w:div>
      </w:divsChild>
    </w:div>
    <w:div w:id="1589729180">
      <w:bodyDiv w:val="1"/>
      <w:marLeft w:val="0"/>
      <w:marRight w:val="0"/>
      <w:marTop w:val="0"/>
      <w:marBottom w:val="0"/>
      <w:divBdr>
        <w:top w:val="none" w:sz="0" w:space="0" w:color="auto"/>
        <w:left w:val="none" w:sz="0" w:space="0" w:color="auto"/>
        <w:bottom w:val="none" w:sz="0" w:space="0" w:color="auto"/>
        <w:right w:val="none" w:sz="0" w:space="0" w:color="auto"/>
      </w:divBdr>
      <w:divsChild>
        <w:div w:id="128011635">
          <w:marLeft w:val="640"/>
          <w:marRight w:val="0"/>
          <w:marTop w:val="0"/>
          <w:marBottom w:val="0"/>
          <w:divBdr>
            <w:top w:val="none" w:sz="0" w:space="0" w:color="auto"/>
            <w:left w:val="none" w:sz="0" w:space="0" w:color="auto"/>
            <w:bottom w:val="none" w:sz="0" w:space="0" w:color="auto"/>
            <w:right w:val="none" w:sz="0" w:space="0" w:color="auto"/>
          </w:divBdr>
        </w:div>
        <w:div w:id="220869946">
          <w:marLeft w:val="640"/>
          <w:marRight w:val="0"/>
          <w:marTop w:val="0"/>
          <w:marBottom w:val="0"/>
          <w:divBdr>
            <w:top w:val="none" w:sz="0" w:space="0" w:color="auto"/>
            <w:left w:val="none" w:sz="0" w:space="0" w:color="auto"/>
            <w:bottom w:val="none" w:sz="0" w:space="0" w:color="auto"/>
            <w:right w:val="none" w:sz="0" w:space="0" w:color="auto"/>
          </w:divBdr>
        </w:div>
        <w:div w:id="246118118">
          <w:marLeft w:val="640"/>
          <w:marRight w:val="0"/>
          <w:marTop w:val="0"/>
          <w:marBottom w:val="0"/>
          <w:divBdr>
            <w:top w:val="none" w:sz="0" w:space="0" w:color="auto"/>
            <w:left w:val="none" w:sz="0" w:space="0" w:color="auto"/>
            <w:bottom w:val="none" w:sz="0" w:space="0" w:color="auto"/>
            <w:right w:val="none" w:sz="0" w:space="0" w:color="auto"/>
          </w:divBdr>
        </w:div>
        <w:div w:id="375200868">
          <w:marLeft w:val="640"/>
          <w:marRight w:val="0"/>
          <w:marTop w:val="0"/>
          <w:marBottom w:val="0"/>
          <w:divBdr>
            <w:top w:val="none" w:sz="0" w:space="0" w:color="auto"/>
            <w:left w:val="none" w:sz="0" w:space="0" w:color="auto"/>
            <w:bottom w:val="none" w:sz="0" w:space="0" w:color="auto"/>
            <w:right w:val="none" w:sz="0" w:space="0" w:color="auto"/>
          </w:divBdr>
        </w:div>
        <w:div w:id="981234732">
          <w:marLeft w:val="640"/>
          <w:marRight w:val="0"/>
          <w:marTop w:val="0"/>
          <w:marBottom w:val="0"/>
          <w:divBdr>
            <w:top w:val="none" w:sz="0" w:space="0" w:color="auto"/>
            <w:left w:val="none" w:sz="0" w:space="0" w:color="auto"/>
            <w:bottom w:val="none" w:sz="0" w:space="0" w:color="auto"/>
            <w:right w:val="none" w:sz="0" w:space="0" w:color="auto"/>
          </w:divBdr>
        </w:div>
        <w:div w:id="1412312787">
          <w:marLeft w:val="640"/>
          <w:marRight w:val="0"/>
          <w:marTop w:val="0"/>
          <w:marBottom w:val="0"/>
          <w:divBdr>
            <w:top w:val="none" w:sz="0" w:space="0" w:color="auto"/>
            <w:left w:val="none" w:sz="0" w:space="0" w:color="auto"/>
            <w:bottom w:val="none" w:sz="0" w:space="0" w:color="auto"/>
            <w:right w:val="none" w:sz="0" w:space="0" w:color="auto"/>
          </w:divBdr>
        </w:div>
        <w:div w:id="1438060872">
          <w:marLeft w:val="640"/>
          <w:marRight w:val="0"/>
          <w:marTop w:val="0"/>
          <w:marBottom w:val="0"/>
          <w:divBdr>
            <w:top w:val="none" w:sz="0" w:space="0" w:color="auto"/>
            <w:left w:val="none" w:sz="0" w:space="0" w:color="auto"/>
            <w:bottom w:val="none" w:sz="0" w:space="0" w:color="auto"/>
            <w:right w:val="none" w:sz="0" w:space="0" w:color="auto"/>
          </w:divBdr>
        </w:div>
        <w:div w:id="1918979184">
          <w:marLeft w:val="640"/>
          <w:marRight w:val="0"/>
          <w:marTop w:val="0"/>
          <w:marBottom w:val="0"/>
          <w:divBdr>
            <w:top w:val="none" w:sz="0" w:space="0" w:color="auto"/>
            <w:left w:val="none" w:sz="0" w:space="0" w:color="auto"/>
            <w:bottom w:val="none" w:sz="0" w:space="0" w:color="auto"/>
            <w:right w:val="none" w:sz="0" w:space="0" w:color="auto"/>
          </w:divBdr>
        </w:div>
        <w:div w:id="1942451422">
          <w:marLeft w:val="640"/>
          <w:marRight w:val="0"/>
          <w:marTop w:val="0"/>
          <w:marBottom w:val="0"/>
          <w:divBdr>
            <w:top w:val="none" w:sz="0" w:space="0" w:color="auto"/>
            <w:left w:val="none" w:sz="0" w:space="0" w:color="auto"/>
            <w:bottom w:val="none" w:sz="0" w:space="0" w:color="auto"/>
            <w:right w:val="none" w:sz="0" w:space="0" w:color="auto"/>
          </w:divBdr>
        </w:div>
        <w:div w:id="2021397094">
          <w:marLeft w:val="640"/>
          <w:marRight w:val="0"/>
          <w:marTop w:val="0"/>
          <w:marBottom w:val="0"/>
          <w:divBdr>
            <w:top w:val="none" w:sz="0" w:space="0" w:color="auto"/>
            <w:left w:val="none" w:sz="0" w:space="0" w:color="auto"/>
            <w:bottom w:val="none" w:sz="0" w:space="0" w:color="auto"/>
            <w:right w:val="none" w:sz="0" w:space="0" w:color="auto"/>
          </w:divBdr>
        </w:div>
      </w:divsChild>
    </w:div>
    <w:div w:id="1607274858">
      <w:bodyDiv w:val="1"/>
      <w:marLeft w:val="0"/>
      <w:marRight w:val="0"/>
      <w:marTop w:val="0"/>
      <w:marBottom w:val="0"/>
      <w:divBdr>
        <w:top w:val="none" w:sz="0" w:space="0" w:color="auto"/>
        <w:left w:val="none" w:sz="0" w:space="0" w:color="auto"/>
        <w:bottom w:val="none" w:sz="0" w:space="0" w:color="auto"/>
        <w:right w:val="none" w:sz="0" w:space="0" w:color="auto"/>
      </w:divBdr>
      <w:divsChild>
        <w:div w:id="37626072">
          <w:marLeft w:val="640"/>
          <w:marRight w:val="0"/>
          <w:marTop w:val="0"/>
          <w:marBottom w:val="0"/>
          <w:divBdr>
            <w:top w:val="none" w:sz="0" w:space="0" w:color="auto"/>
            <w:left w:val="none" w:sz="0" w:space="0" w:color="auto"/>
            <w:bottom w:val="none" w:sz="0" w:space="0" w:color="auto"/>
            <w:right w:val="none" w:sz="0" w:space="0" w:color="auto"/>
          </w:divBdr>
        </w:div>
        <w:div w:id="145711982">
          <w:marLeft w:val="640"/>
          <w:marRight w:val="0"/>
          <w:marTop w:val="0"/>
          <w:marBottom w:val="0"/>
          <w:divBdr>
            <w:top w:val="none" w:sz="0" w:space="0" w:color="auto"/>
            <w:left w:val="none" w:sz="0" w:space="0" w:color="auto"/>
            <w:bottom w:val="none" w:sz="0" w:space="0" w:color="auto"/>
            <w:right w:val="none" w:sz="0" w:space="0" w:color="auto"/>
          </w:divBdr>
        </w:div>
        <w:div w:id="277219681">
          <w:marLeft w:val="640"/>
          <w:marRight w:val="0"/>
          <w:marTop w:val="0"/>
          <w:marBottom w:val="0"/>
          <w:divBdr>
            <w:top w:val="none" w:sz="0" w:space="0" w:color="auto"/>
            <w:left w:val="none" w:sz="0" w:space="0" w:color="auto"/>
            <w:bottom w:val="none" w:sz="0" w:space="0" w:color="auto"/>
            <w:right w:val="none" w:sz="0" w:space="0" w:color="auto"/>
          </w:divBdr>
        </w:div>
        <w:div w:id="359597243">
          <w:marLeft w:val="640"/>
          <w:marRight w:val="0"/>
          <w:marTop w:val="0"/>
          <w:marBottom w:val="0"/>
          <w:divBdr>
            <w:top w:val="none" w:sz="0" w:space="0" w:color="auto"/>
            <w:left w:val="none" w:sz="0" w:space="0" w:color="auto"/>
            <w:bottom w:val="none" w:sz="0" w:space="0" w:color="auto"/>
            <w:right w:val="none" w:sz="0" w:space="0" w:color="auto"/>
          </w:divBdr>
        </w:div>
        <w:div w:id="434136963">
          <w:marLeft w:val="640"/>
          <w:marRight w:val="0"/>
          <w:marTop w:val="0"/>
          <w:marBottom w:val="0"/>
          <w:divBdr>
            <w:top w:val="none" w:sz="0" w:space="0" w:color="auto"/>
            <w:left w:val="none" w:sz="0" w:space="0" w:color="auto"/>
            <w:bottom w:val="none" w:sz="0" w:space="0" w:color="auto"/>
            <w:right w:val="none" w:sz="0" w:space="0" w:color="auto"/>
          </w:divBdr>
        </w:div>
        <w:div w:id="455414130">
          <w:marLeft w:val="640"/>
          <w:marRight w:val="0"/>
          <w:marTop w:val="0"/>
          <w:marBottom w:val="0"/>
          <w:divBdr>
            <w:top w:val="none" w:sz="0" w:space="0" w:color="auto"/>
            <w:left w:val="none" w:sz="0" w:space="0" w:color="auto"/>
            <w:bottom w:val="none" w:sz="0" w:space="0" w:color="auto"/>
            <w:right w:val="none" w:sz="0" w:space="0" w:color="auto"/>
          </w:divBdr>
        </w:div>
        <w:div w:id="467623323">
          <w:marLeft w:val="640"/>
          <w:marRight w:val="0"/>
          <w:marTop w:val="0"/>
          <w:marBottom w:val="0"/>
          <w:divBdr>
            <w:top w:val="none" w:sz="0" w:space="0" w:color="auto"/>
            <w:left w:val="none" w:sz="0" w:space="0" w:color="auto"/>
            <w:bottom w:val="none" w:sz="0" w:space="0" w:color="auto"/>
            <w:right w:val="none" w:sz="0" w:space="0" w:color="auto"/>
          </w:divBdr>
        </w:div>
        <w:div w:id="478808053">
          <w:marLeft w:val="640"/>
          <w:marRight w:val="0"/>
          <w:marTop w:val="0"/>
          <w:marBottom w:val="0"/>
          <w:divBdr>
            <w:top w:val="none" w:sz="0" w:space="0" w:color="auto"/>
            <w:left w:val="none" w:sz="0" w:space="0" w:color="auto"/>
            <w:bottom w:val="none" w:sz="0" w:space="0" w:color="auto"/>
            <w:right w:val="none" w:sz="0" w:space="0" w:color="auto"/>
          </w:divBdr>
        </w:div>
        <w:div w:id="512644259">
          <w:marLeft w:val="640"/>
          <w:marRight w:val="0"/>
          <w:marTop w:val="0"/>
          <w:marBottom w:val="0"/>
          <w:divBdr>
            <w:top w:val="none" w:sz="0" w:space="0" w:color="auto"/>
            <w:left w:val="none" w:sz="0" w:space="0" w:color="auto"/>
            <w:bottom w:val="none" w:sz="0" w:space="0" w:color="auto"/>
            <w:right w:val="none" w:sz="0" w:space="0" w:color="auto"/>
          </w:divBdr>
        </w:div>
        <w:div w:id="638339809">
          <w:marLeft w:val="640"/>
          <w:marRight w:val="0"/>
          <w:marTop w:val="0"/>
          <w:marBottom w:val="0"/>
          <w:divBdr>
            <w:top w:val="none" w:sz="0" w:space="0" w:color="auto"/>
            <w:left w:val="none" w:sz="0" w:space="0" w:color="auto"/>
            <w:bottom w:val="none" w:sz="0" w:space="0" w:color="auto"/>
            <w:right w:val="none" w:sz="0" w:space="0" w:color="auto"/>
          </w:divBdr>
        </w:div>
        <w:div w:id="655843719">
          <w:marLeft w:val="640"/>
          <w:marRight w:val="0"/>
          <w:marTop w:val="0"/>
          <w:marBottom w:val="0"/>
          <w:divBdr>
            <w:top w:val="none" w:sz="0" w:space="0" w:color="auto"/>
            <w:left w:val="none" w:sz="0" w:space="0" w:color="auto"/>
            <w:bottom w:val="none" w:sz="0" w:space="0" w:color="auto"/>
            <w:right w:val="none" w:sz="0" w:space="0" w:color="auto"/>
          </w:divBdr>
        </w:div>
        <w:div w:id="656540537">
          <w:marLeft w:val="640"/>
          <w:marRight w:val="0"/>
          <w:marTop w:val="0"/>
          <w:marBottom w:val="0"/>
          <w:divBdr>
            <w:top w:val="none" w:sz="0" w:space="0" w:color="auto"/>
            <w:left w:val="none" w:sz="0" w:space="0" w:color="auto"/>
            <w:bottom w:val="none" w:sz="0" w:space="0" w:color="auto"/>
            <w:right w:val="none" w:sz="0" w:space="0" w:color="auto"/>
          </w:divBdr>
        </w:div>
        <w:div w:id="721170027">
          <w:marLeft w:val="640"/>
          <w:marRight w:val="0"/>
          <w:marTop w:val="0"/>
          <w:marBottom w:val="0"/>
          <w:divBdr>
            <w:top w:val="none" w:sz="0" w:space="0" w:color="auto"/>
            <w:left w:val="none" w:sz="0" w:space="0" w:color="auto"/>
            <w:bottom w:val="none" w:sz="0" w:space="0" w:color="auto"/>
            <w:right w:val="none" w:sz="0" w:space="0" w:color="auto"/>
          </w:divBdr>
        </w:div>
        <w:div w:id="733166287">
          <w:marLeft w:val="640"/>
          <w:marRight w:val="0"/>
          <w:marTop w:val="0"/>
          <w:marBottom w:val="0"/>
          <w:divBdr>
            <w:top w:val="none" w:sz="0" w:space="0" w:color="auto"/>
            <w:left w:val="none" w:sz="0" w:space="0" w:color="auto"/>
            <w:bottom w:val="none" w:sz="0" w:space="0" w:color="auto"/>
            <w:right w:val="none" w:sz="0" w:space="0" w:color="auto"/>
          </w:divBdr>
        </w:div>
        <w:div w:id="926763963">
          <w:marLeft w:val="640"/>
          <w:marRight w:val="0"/>
          <w:marTop w:val="0"/>
          <w:marBottom w:val="0"/>
          <w:divBdr>
            <w:top w:val="none" w:sz="0" w:space="0" w:color="auto"/>
            <w:left w:val="none" w:sz="0" w:space="0" w:color="auto"/>
            <w:bottom w:val="none" w:sz="0" w:space="0" w:color="auto"/>
            <w:right w:val="none" w:sz="0" w:space="0" w:color="auto"/>
          </w:divBdr>
        </w:div>
        <w:div w:id="936713782">
          <w:marLeft w:val="640"/>
          <w:marRight w:val="0"/>
          <w:marTop w:val="0"/>
          <w:marBottom w:val="0"/>
          <w:divBdr>
            <w:top w:val="none" w:sz="0" w:space="0" w:color="auto"/>
            <w:left w:val="none" w:sz="0" w:space="0" w:color="auto"/>
            <w:bottom w:val="none" w:sz="0" w:space="0" w:color="auto"/>
            <w:right w:val="none" w:sz="0" w:space="0" w:color="auto"/>
          </w:divBdr>
        </w:div>
        <w:div w:id="1054500762">
          <w:marLeft w:val="640"/>
          <w:marRight w:val="0"/>
          <w:marTop w:val="0"/>
          <w:marBottom w:val="0"/>
          <w:divBdr>
            <w:top w:val="none" w:sz="0" w:space="0" w:color="auto"/>
            <w:left w:val="none" w:sz="0" w:space="0" w:color="auto"/>
            <w:bottom w:val="none" w:sz="0" w:space="0" w:color="auto"/>
            <w:right w:val="none" w:sz="0" w:space="0" w:color="auto"/>
          </w:divBdr>
        </w:div>
        <w:div w:id="1077674340">
          <w:marLeft w:val="640"/>
          <w:marRight w:val="0"/>
          <w:marTop w:val="0"/>
          <w:marBottom w:val="0"/>
          <w:divBdr>
            <w:top w:val="none" w:sz="0" w:space="0" w:color="auto"/>
            <w:left w:val="none" w:sz="0" w:space="0" w:color="auto"/>
            <w:bottom w:val="none" w:sz="0" w:space="0" w:color="auto"/>
            <w:right w:val="none" w:sz="0" w:space="0" w:color="auto"/>
          </w:divBdr>
        </w:div>
        <w:div w:id="1147091514">
          <w:marLeft w:val="640"/>
          <w:marRight w:val="0"/>
          <w:marTop w:val="0"/>
          <w:marBottom w:val="0"/>
          <w:divBdr>
            <w:top w:val="none" w:sz="0" w:space="0" w:color="auto"/>
            <w:left w:val="none" w:sz="0" w:space="0" w:color="auto"/>
            <w:bottom w:val="none" w:sz="0" w:space="0" w:color="auto"/>
            <w:right w:val="none" w:sz="0" w:space="0" w:color="auto"/>
          </w:divBdr>
        </w:div>
        <w:div w:id="1174077650">
          <w:marLeft w:val="640"/>
          <w:marRight w:val="0"/>
          <w:marTop w:val="0"/>
          <w:marBottom w:val="0"/>
          <w:divBdr>
            <w:top w:val="none" w:sz="0" w:space="0" w:color="auto"/>
            <w:left w:val="none" w:sz="0" w:space="0" w:color="auto"/>
            <w:bottom w:val="none" w:sz="0" w:space="0" w:color="auto"/>
            <w:right w:val="none" w:sz="0" w:space="0" w:color="auto"/>
          </w:divBdr>
        </w:div>
        <w:div w:id="1412005047">
          <w:marLeft w:val="640"/>
          <w:marRight w:val="0"/>
          <w:marTop w:val="0"/>
          <w:marBottom w:val="0"/>
          <w:divBdr>
            <w:top w:val="none" w:sz="0" w:space="0" w:color="auto"/>
            <w:left w:val="none" w:sz="0" w:space="0" w:color="auto"/>
            <w:bottom w:val="none" w:sz="0" w:space="0" w:color="auto"/>
            <w:right w:val="none" w:sz="0" w:space="0" w:color="auto"/>
          </w:divBdr>
        </w:div>
        <w:div w:id="1590694322">
          <w:marLeft w:val="640"/>
          <w:marRight w:val="0"/>
          <w:marTop w:val="0"/>
          <w:marBottom w:val="0"/>
          <w:divBdr>
            <w:top w:val="none" w:sz="0" w:space="0" w:color="auto"/>
            <w:left w:val="none" w:sz="0" w:space="0" w:color="auto"/>
            <w:bottom w:val="none" w:sz="0" w:space="0" w:color="auto"/>
            <w:right w:val="none" w:sz="0" w:space="0" w:color="auto"/>
          </w:divBdr>
        </w:div>
        <w:div w:id="1666393399">
          <w:marLeft w:val="640"/>
          <w:marRight w:val="0"/>
          <w:marTop w:val="0"/>
          <w:marBottom w:val="0"/>
          <w:divBdr>
            <w:top w:val="none" w:sz="0" w:space="0" w:color="auto"/>
            <w:left w:val="none" w:sz="0" w:space="0" w:color="auto"/>
            <w:bottom w:val="none" w:sz="0" w:space="0" w:color="auto"/>
            <w:right w:val="none" w:sz="0" w:space="0" w:color="auto"/>
          </w:divBdr>
        </w:div>
        <w:div w:id="1704019387">
          <w:marLeft w:val="640"/>
          <w:marRight w:val="0"/>
          <w:marTop w:val="0"/>
          <w:marBottom w:val="0"/>
          <w:divBdr>
            <w:top w:val="none" w:sz="0" w:space="0" w:color="auto"/>
            <w:left w:val="none" w:sz="0" w:space="0" w:color="auto"/>
            <w:bottom w:val="none" w:sz="0" w:space="0" w:color="auto"/>
            <w:right w:val="none" w:sz="0" w:space="0" w:color="auto"/>
          </w:divBdr>
        </w:div>
        <w:div w:id="1728602997">
          <w:marLeft w:val="640"/>
          <w:marRight w:val="0"/>
          <w:marTop w:val="0"/>
          <w:marBottom w:val="0"/>
          <w:divBdr>
            <w:top w:val="none" w:sz="0" w:space="0" w:color="auto"/>
            <w:left w:val="none" w:sz="0" w:space="0" w:color="auto"/>
            <w:bottom w:val="none" w:sz="0" w:space="0" w:color="auto"/>
            <w:right w:val="none" w:sz="0" w:space="0" w:color="auto"/>
          </w:divBdr>
        </w:div>
        <w:div w:id="1760786738">
          <w:marLeft w:val="640"/>
          <w:marRight w:val="0"/>
          <w:marTop w:val="0"/>
          <w:marBottom w:val="0"/>
          <w:divBdr>
            <w:top w:val="none" w:sz="0" w:space="0" w:color="auto"/>
            <w:left w:val="none" w:sz="0" w:space="0" w:color="auto"/>
            <w:bottom w:val="none" w:sz="0" w:space="0" w:color="auto"/>
            <w:right w:val="none" w:sz="0" w:space="0" w:color="auto"/>
          </w:divBdr>
        </w:div>
        <w:div w:id="1964458292">
          <w:marLeft w:val="640"/>
          <w:marRight w:val="0"/>
          <w:marTop w:val="0"/>
          <w:marBottom w:val="0"/>
          <w:divBdr>
            <w:top w:val="none" w:sz="0" w:space="0" w:color="auto"/>
            <w:left w:val="none" w:sz="0" w:space="0" w:color="auto"/>
            <w:bottom w:val="none" w:sz="0" w:space="0" w:color="auto"/>
            <w:right w:val="none" w:sz="0" w:space="0" w:color="auto"/>
          </w:divBdr>
        </w:div>
        <w:div w:id="2049836246">
          <w:marLeft w:val="640"/>
          <w:marRight w:val="0"/>
          <w:marTop w:val="0"/>
          <w:marBottom w:val="0"/>
          <w:divBdr>
            <w:top w:val="none" w:sz="0" w:space="0" w:color="auto"/>
            <w:left w:val="none" w:sz="0" w:space="0" w:color="auto"/>
            <w:bottom w:val="none" w:sz="0" w:space="0" w:color="auto"/>
            <w:right w:val="none" w:sz="0" w:space="0" w:color="auto"/>
          </w:divBdr>
        </w:div>
      </w:divsChild>
    </w:div>
    <w:div w:id="1619483724">
      <w:bodyDiv w:val="1"/>
      <w:marLeft w:val="0"/>
      <w:marRight w:val="0"/>
      <w:marTop w:val="0"/>
      <w:marBottom w:val="0"/>
      <w:divBdr>
        <w:top w:val="none" w:sz="0" w:space="0" w:color="auto"/>
        <w:left w:val="none" w:sz="0" w:space="0" w:color="auto"/>
        <w:bottom w:val="none" w:sz="0" w:space="0" w:color="auto"/>
        <w:right w:val="none" w:sz="0" w:space="0" w:color="auto"/>
      </w:divBdr>
      <w:divsChild>
        <w:div w:id="97262407">
          <w:marLeft w:val="640"/>
          <w:marRight w:val="0"/>
          <w:marTop w:val="0"/>
          <w:marBottom w:val="0"/>
          <w:divBdr>
            <w:top w:val="none" w:sz="0" w:space="0" w:color="auto"/>
            <w:left w:val="none" w:sz="0" w:space="0" w:color="auto"/>
            <w:bottom w:val="none" w:sz="0" w:space="0" w:color="auto"/>
            <w:right w:val="none" w:sz="0" w:space="0" w:color="auto"/>
          </w:divBdr>
        </w:div>
        <w:div w:id="395472725">
          <w:marLeft w:val="640"/>
          <w:marRight w:val="0"/>
          <w:marTop w:val="0"/>
          <w:marBottom w:val="0"/>
          <w:divBdr>
            <w:top w:val="none" w:sz="0" w:space="0" w:color="auto"/>
            <w:left w:val="none" w:sz="0" w:space="0" w:color="auto"/>
            <w:bottom w:val="none" w:sz="0" w:space="0" w:color="auto"/>
            <w:right w:val="none" w:sz="0" w:space="0" w:color="auto"/>
          </w:divBdr>
        </w:div>
        <w:div w:id="558594812">
          <w:marLeft w:val="640"/>
          <w:marRight w:val="0"/>
          <w:marTop w:val="0"/>
          <w:marBottom w:val="0"/>
          <w:divBdr>
            <w:top w:val="none" w:sz="0" w:space="0" w:color="auto"/>
            <w:left w:val="none" w:sz="0" w:space="0" w:color="auto"/>
            <w:bottom w:val="none" w:sz="0" w:space="0" w:color="auto"/>
            <w:right w:val="none" w:sz="0" w:space="0" w:color="auto"/>
          </w:divBdr>
        </w:div>
        <w:div w:id="582222254">
          <w:marLeft w:val="640"/>
          <w:marRight w:val="0"/>
          <w:marTop w:val="0"/>
          <w:marBottom w:val="0"/>
          <w:divBdr>
            <w:top w:val="none" w:sz="0" w:space="0" w:color="auto"/>
            <w:left w:val="none" w:sz="0" w:space="0" w:color="auto"/>
            <w:bottom w:val="none" w:sz="0" w:space="0" w:color="auto"/>
            <w:right w:val="none" w:sz="0" w:space="0" w:color="auto"/>
          </w:divBdr>
        </w:div>
        <w:div w:id="655229460">
          <w:marLeft w:val="640"/>
          <w:marRight w:val="0"/>
          <w:marTop w:val="0"/>
          <w:marBottom w:val="0"/>
          <w:divBdr>
            <w:top w:val="none" w:sz="0" w:space="0" w:color="auto"/>
            <w:left w:val="none" w:sz="0" w:space="0" w:color="auto"/>
            <w:bottom w:val="none" w:sz="0" w:space="0" w:color="auto"/>
            <w:right w:val="none" w:sz="0" w:space="0" w:color="auto"/>
          </w:divBdr>
        </w:div>
        <w:div w:id="790901235">
          <w:marLeft w:val="640"/>
          <w:marRight w:val="0"/>
          <w:marTop w:val="0"/>
          <w:marBottom w:val="0"/>
          <w:divBdr>
            <w:top w:val="none" w:sz="0" w:space="0" w:color="auto"/>
            <w:left w:val="none" w:sz="0" w:space="0" w:color="auto"/>
            <w:bottom w:val="none" w:sz="0" w:space="0" w:color="auto"/>
            <w:right w:val="none" w:sz="0" w:space="0" w:color="auto"/>
          </w:divBdr>
        </w:div>
        <w:div w:id="807478981">
          <w:marLeft w:val="640"/>
          <w:marRight w:val="0"/>
          <w:marTop w:val="0"/>
          <w:marBottom w:val="0"/>
          <w:divBdr>
            <w:top w:val="none" w:sz="0" w:space="0" w:color="auto"/>
            <w:left w:val="none" w:sz="0" w:space="0" w:color="auto"/>
            <w:bottom w:val="none" w:sz="0" w:space="0" w:color="auto"/>
            <w:right w:val="none" w:sz="0" w:space="0" w:color="auto"/>
          </w:divBdr>
        </w:div>
        <w:div w:id="970209902">
          <w:marLeft w:val="640"/>
          <w:marRight w:val="0"/>
          <w:marTop w:val="0"/>
          <w:marBottom w:val="0"/>
          <w:divBdr>
            <w:top w:val="none" w:sz="0" w:space="0" w:color="auto"/>
            <w:left w:val="none" w:sz="0" w:space="0" w:color="auto"/>
            <w:bottom w:val="none" w:sz="0" w:space="0" w:color="auto"/>
            <w:right w:val="none" w:sz="0" w:space="0" w:color="auto"/>
          </w:divBdr>
        </w:div>
        <w:div w:id="990598922">
          <w:marLeft w:val="640"/>
          <w:marRight w:val="0"/>
          <w:marTop w:val="0"/>
          <w:marBottom w:val="0"/>
          <w:divBdr>
            <w:top w:val="none" w:sz="0" w:space="0" w:color="auto"/>
            <w:left w:val="none" w:sz="0" w:space="0" w:color="auto"/>
            <w:bottom w:val="none" w:sz="0" w:space="0" w:color="auto"/>
            <w:right w:val="none" w:sz="0" w:space="0" w:color="auto"/>
          </w:divBdr>
        </w:div>
        <w:div w:id="1040402780">
          <w:marLeft w:val="640"/>
          <w:marRight w:val="0"/>
          <w:marTop w:val="0"/>
          <w:marBottom w:val="0"/>
          <w:divBdr>
            <w:top w:val="none" w:sz="0" w:space="0" w:color="auto"/>
            <w:left w:val="none" w:sz="0" w:space="0" w:color="auto"/>
            <w:bottom w:val="none" w:sz="0" w:space="0" w:color="auto"/>
            <w:right w:val="none" w:sz="0" w:space="0" w:color="auto"/>
          </w:divBdr>
        </w:div>
        <w:div w:id="1076246178">
          <w:marLeft w:val="640"/>
          <w:marRight w:val="0"/>
          <w:marTop w:val="0"/>
          <w:marBottom w:val="0"/>
          <w:divBdr>
            <w:top w:val="none" w:sz="0" w:space="0" w:color="auto"/>
            <w:left w:val="none" w:sz="0" w:space="0" w:color="auto"/>
            <w:bottom w:val="none" w:sz="0" w:space="0" w:color="auto"/>
            <w:right w:val="none" w:sz="0" w:space="0" w:color="auto"/>
          </w:divBdr>
        </w:div>
        <w:div w:id="1148131888">
          <w:marLeft w:val="640"/>
          <w:marRight w:val="0"/>
          <w:marTop w:val="0"/>
          <w:marBottom w:val="0"/>
          <w:divBdr>
            <w:top w:val="none" w:sz="0" w:space="0" w:color="auto"/>
            <w:left w:val="none" w:sz="0" w:space="0" w:color="auto"/>
            <w:bottom w:val="none" w:sz="0" w:space="0" w:color="auto"/>
            <w:right w:val="none" w:sz="0" w:space="0" w:color="auto"/>
          </w:divBdr>
        </w:div>
        <w:div w:id="1212420388">
          <w:marLeft w:val="640"/>
          <w:marRight w:val="0"/>
          <w:marTop w:val="0"/>
          <w:marBottom w:val="0"/>
          <w:divBdr>
            <w:top w:val="none" w:sz="0" w:space="0" w:color="auto"/>
            <w:left w:val="none" w:sz="0" w:space="0" w:color="auto"/>
            <w:bottom w:val="none" w:sz="0" w:space="0" w:color="auto"/>
            <w:right w:val="none" w:sz="0" w:space="0" w:color="auto"/>
          </w:divBdr>
        </w:div>
        <w:div w:id="1335302089">
          <w:marLeft w:val="640"/>
          <w:marRight w:val="0"/>
          <w:marTop w:val="0"/>
          <w:marBottom w:val="0"/>
          <w:divBdr>
            <w:top w:val="none" w:sz="0" w:space="0" w:color="auto"/>
            <w:left w:val="none" w:sz="0" w:space="0" w:color="auto"/>
            <w:bottom w:val="none" w:sz="0" w:space="0" w:color="auto"/>
            <w:right w:val="none" w:sz="0" w:space="0" w:color="auto"/>
          </w:divBdr>
        </w:div>
        <w:div w:id="1441342789">
          <w:marLeft w:val="640"/>
          <w:marRight w:val="0"/>
          <w:marTop w:val="0"/>
          <w:marBottom w:val="0"/>
          <w:divBdr>
            <w:top w:val="none" w:sz="0" w:space="0" w:color="auto"/>
            <w:left w:val="none" w:sz="0" w:space="0" w:color="auto"/>
            <w:bottom w:val="none" w:sz="0" w:space="0" w:color="auto"/>
            <w:right w:val="none" w:sz="0" w:space="0" w:color="auto"/>
          </w:divBdr>
        </w:div>
        <w:div w:id="1673295491">
          <w:marLeft w:val="640"/>
          <w:marRight w:val="0"/>
          <w:marTop w:val="0"/>
          <w:marBottom w:val="0"/>
          <w:divBdr>
            <w:top w:val="none" w:sz="0" w:space="0" w:color="auto"/>
            <w:left w:val="none" w:sz="0" w:space="0" w:color="auto"/>
            <w:bottom w:val="none" w:sz="0" w:space="0" w:color="auto"/>
            <w:right w:val="none" w:sz="0" w:space="0" w:color="auto"/>
          </w:divBdr>
        </w:div>
        <w:div w:id="1702127139">
          <w:marLeft w:val="640"/>
          <w:marRight w:val="0"/>
          <w:marTop w:val="0"/>
          <w:marBottom w:val="0"/>
          <w:divBdr>
            <w:top w:val="none" w:sz="0" w:space="0" w:color="auto"/>
            <w:left w:val="none" w:sz="0" w:space="0" w:color="auto"/>
            <w:bottom w:val="none" w:sz="0" w:space="0" w:color="auto"/>
            <w:right w:val="none" w:sz="0" w:space="0" w:color="auto"/>
          </w:divBdr>
        </w:div>
        <w:div w:id="1702702741">
          <w:marLeft w:val="640"/>
          <w:marRight w:val="0"/>
          <w:marTop w:val="0"/>
          <w:marBottom w:val="0"/>
          <w:divBdr>
            <w:top w:val="none" w:sz="0" w:space="0" w:color="auto"/>
            <w:left w:val="none" w:sz="0" w:space="0" w:color="auto"/>
            <w:bottom w:val="none" w:sz="0" w:space="0" w:color="auto"/>
            <w:right w:val="none" w:sz="0" w:space="0" w:color="auto"/>
          </w:divBdr>
        </w:div>
        <w:div w:id="1712803823">
          <w:marLeft w:val="640"/>
          <w:marRight w:val="0"/>
          <w:marTop w:val="0"/>
          <w:marBottom w:val="0"/>
          <w:divBdr>
            <w:top w:val="none" w:sz="0" w:space="0" w:color="auto"/>
            <w:left w:val="none" w:sz="0" w:space="0" w:color="auto"/>
            <w:bottom w:val="none" w:sz="0" w:space="0" w:color="auto"/>
            <w:right w:val="none" w:sz="0" w:space="0" w:color="auto"/>
          </w:divBdr>
        </w:div>
        <w:div w:id="1722706836">
          <w:marLeft w:val="640"/>
          <w:marRight w:val="0"/>
          <w:marTop w:val="0"/>
          <w:marBottom w:val="0"/>
          <w:divBdr>
            <w:top w:val="none" w:sz="0" w:space="0" w:color="auto"/>
            <w:left w:val="none" w:sz="0" w:space="0" w:color="auto"/>
            <w:bottom w:val="none" w:sz="0" w:space="0" w:color="auto"/>
            <w:right w:val="none" w:sz="0" w:space="0" w:color="auto"/>
          </w:divBdr>
        </w:div>
        <w:div w:id="1862816977">
          <w:marLeft w:val="640"/>
          <w:marRight w:val="0"/>
          <w:marTop w:val="0"/>
          <w:marBottom w:val="0"/>
          <w:divBdr>
            <w:top w:val="none" w:sz="0" w:space="0" w:color="auto"/>
            <w:left w:val="none" w:sz="0" w:space="0" w:color="auto"/>
            <w:bottom w:val="none" w:sz="0" w:space="0" w:color="auto"/>
            <w:right w:val="none" w:sz="0" w:space="0" w:color="auto"/>
          </w:divBdr>
        </w:div>
        <w:div w:id="1881477980">
          <w:marLeft w:val="640"/>
          <w:marRight w:val="0"/>
          <w:marTop w:val="0"/>
          <w:marBottom w:val="0"/>
          <w:divBdr>
            <w:top w:val="none" w:sz="0" w:space="0" w:color="auto"/>
            <w:left w:val="none" w:sz="0" w:space="0" w:color="auto"/>
            <w:bottom w:val="none" w:sz="0" w:space="0" w:color="auto"/>
            <w:right w:val="none" w:sz="0" w:space="0" w:color="auto"/>
          </w:divBdr>
        </w:div>
        <w:div w:id="2082019015">
          <w:marLeft w:val="640"/>
          <w:marRight w:val="0"/>
          <w:marTop w:val="0"/>
          <w:marBottom w:val="0"/>
          <w:divBdr>
            <w:top w:val="none" w:sz="0" w:space="0" w:color="auto"/>
            <w:left w:val="none" w:sz="0" w:space="0" w:color="auto"/>
            <w:bottom w:val="none" w:sz="0" w:space="0" w:color="auto"/>
            <w:right w:val="none" w:sz="0" w:space="0" w:color="auto"/>
          </w:divBdr>
        </w:div>
        <w:div w:id="2102678916">
          <w:marLeft w:val="640"/>
          <w:marRight w:val="0"/>
          <w:marTop w:val="0"/>
          <w:marBottom w:val="0"/>
          <w:divBdr>
            <w:top w:val="none" w:sz="0" w:space="0" w:color="auto"/>
            <w:left w:val="none" w:sz="0" w:space="0" w:color="auto"/>
            <w:bottom w:val="none" w:sz="0" w:space="0" w:color="auto"/>
            <w:right w:val="none" w:sz="0" w:space="0" w:color="auto"/>
          </w:divBdr>
        </w:div>
      </w:divsChild>
    </w:div>
    <w:div w:id="1654219682">
      <w:bodyDiv w:val="1"/>
      <w:marLeft w:val="0"/>
      <w:marRight w:val="0"/>
      <w:marTop w:val="0"/>
      <w:marBottom w:val="0"/>
      <w:divBdr>
        <w:top w:val="none" w:sz="0" w:space="0" w:color="auto"/>
        <w:left w:val="none" w:sz="0" w:space="0" w:color="auto"/>
        <w:bottom w:val="none" w:sz="0" w:space="0" w:color="auto"/>
        <w:right w:val="none" w:sz="0" w:space="0" w:color="auto"/>
      </w:divBdr>
      <w:divsChild>
        <w:div w:id="137573836">
          <w:marLeft w:val="640"/>
          <w:marRight w:val="0"/>
          <w:marTop w:val="0"/>
          <w:marBottom w:val="0"/>
          <w:divBdr>
            <w:top w:val="none" w:sz="0" w:space="0" w:color="auto"/>
            <w:left w:val="none" w:sz="0" w:space="0" w:color="auto"/>
            <w:bottom w:val="none" w:sz="0" w:space="0" w:color="auto"/>
            <w:right w:val="none" w:sz="0" w:space="0" w:color="auto"/>
          </w:divBdr>
        </w:div>
        <w:div w:id="206382101">
          <w:marLeft w:val="640"/>
          <w:marRight w:val="0"/>
          <w:marTop w:val="0"/>
          <w:marBottom w:val="0"/>
          <w:divBdr>
            <w:top w:val="none" w:sz="0" w:space="0" w:color="auto"/>
            <w:left w:val="none" w:sz="0" w:space="0" w:color="auto"/>
            <w:bottom w:val="none" w:sz="0" w:space="0" w:color="auto"/>
            <w:right w:val="none" w:sz="0" w:space="0" w:color="auto"/>
          </w:divBdr>
        </w:div>
        <w:div w:id="230383276">
          <w:marLeft w:val="640"/>
          <w:marRight w:val="0"/>
          <w:marTop w:val="0"/>
          <w:marBottom w:val="0"/>
          <w:divBdr>
            <w:top w:val="none" w:sz="0" w:space="0" w:color="auto"/>
            <w:left w:val="none" w:sz="0" w:space="0" w:color="auto"/>
            <w:bottom w:val="none" w:sz="0" w:space="0" w:color="auto"/>
            <w:right w:val="none" w:sz="0" w:space="0" w:color="auto"/>
          </w:divBdr>
        </w:div>
        <w:div w:id="275260271">
          <w:marLeft w:val="640"/>
          <w:marRight w:val="0"/>
          <w:marTop w:val="0"/>
          <w:marBottom w:val="0"/>
          <w:divBdr>
            <w:top w:val="none" w:sz="0" w:space="0" w:color="auto"/>
            <w:left w:val="none" w:sz="0" w:space="0" w:color="auto"/>
            <w:bottom w:val="none" w:sz="0" w:space="0" w:color="auto"/>
            <w:right w:val="none" w:sz="0" w:space="0" w:color="auto"/>
          </w:divBdr>
        </w:div>
        <w:div w:id="292443867">
          <w:marLeft w:val="640"/>
          <w:marRight w:val="0"/>
          <w:marTop w:val="0"/>
          <w:marBottom w:val="0"/>
          <w:divBdr>
            <w:top w:val="none" w:sz="0" w:space="0" w:color="auto"/>
            <w:left w:val="none" w:sz="0" w:space="0" w:color="auto"/>
            <w:bottom w:val="none" w:sz="0" w:space="0" w:color="auto"/>
            <w:right w:val="none" w:sz="0" w:space="0" w:color="auto"/>
          </w:divBdr>
        </w:div>
        <w:div w:id="303894160">
          <w:marLeft w:val="640"/>
          <w:marRight w:val="0"/>
          <w:marTop w:val="0"/>
          <w:marBottom w:val="0"/>
          <w:divBdr>
            <w:top w:val="none" w:sz="0" w:space="0" w:color="auto"/>
            <w:left w:val="none" w:sz="0" w:space="0" w:color="auto"/>
            <w:bottom w:val="none" w:sz="0" w:space="0" w:color="auto"/>
            <w:right w:val="none" w:sz="0" w:space="0" w:color="auto"/>
          </w:divBdr>
        </w:div>
        <w:div w:id="327252119">
          <w:marLeft w:val="640"/>
          <w:marRight w:val="0"/>
          <w:marTop w:val="0"/>
          <w:marBottom w:val="0"/>
          <w:divBdr>
            <w:top w:val="none" w:sz="0" w:space="0" w:color="auto"/>
            <w:left w:val="none" w:sz="0" w:space="0" w:color="auto"/>
            <w:bottom w:val="none" w:sz="0" w:space="0" w:color="auto"/>
            <w:right w:val="none" w:sz="0" w:space="0" w:color="auto"/>
          </w:divBdr>
        </w:div>
        <w:div w:id="586424767">
          <w:marLeft w:val="640"/>
          <w:marRight w:val="0"/>
          <w:marTop w:val="0"/>
          <w:marBottom w:val="0"/>
          <w:divBdr>
            <w:top w:val="none" w:sz="0" w:space="0" w:color="auto"/>
            <w:left w:val="none" w:sz="0" w:space="0" w:color="auto"/>
            <w:bottom w:val="none" w:sz="0" w:space="0" w:color="auto"/>
            <w:right w:val="none" w:sz="0" w:space="0" w:color="auto"/>
          </w:divBdr>
        </w:div>
        <w:div w:id="623342837">
          <w:marLeft w:val="640"/>
          <w:marRight w:val="0"/>
          <w:marTop w:val="0"/>
          <w:marBottom w:val="0"/>
          <w:divBdr>
            <w:top w:val="none" w:sz="0" w:space="0" w:color="auto"/>
            <w:left w:val="none" w:sz="0" w:space="0" w:color="auto"/>
            <w:bottom w:val="none" w:sz="0" w:space="0" w:color="auto"/>
            <w:right w:val="none" w:sz="0" w:space="0" w:color="auto"/>
          </w:divBdr>
        </w:div>
        <w:div w:id="670642625">
          <w:marLeft w:val="640"/>
          <w:marRight w:val="0"/>
          <w:marTop w:val="0"/>
          <w:marBottom w:val="0"/>
          <w:divBdr>
            <w:top w:val="none" w:sz="0" w:space="0" w:color="auto"/>
            <w:left w:val="none" w:sz="0" w:space="0" w:color="auto"/>
            <w:bottom w:val="none" w:sz="0" w:space="0" w:color="auto"/>
            <w:right w:val="none" w:sz="0" w:space="0" w:color="auto"/>
          </w:divBdr>
        </w:div>
        <w:div w:id="780879137">
          <w:marLeft w:val="640"/>
          <w:marRight w:val="0"/>
          <w:marTop w:val="0"/>
          <w:marBottom w:val="0"/>
          <w:divBdr>
            <w:top w:val="none" w:sz="0" w:space="0" w:color="auto"/>
            <w:left w:val="none" w:sz="0" w:space="0" w:color="auto"/>
            <w:bottom w:val="none" w:sz="0" w:space="0" w:color="auto"/>
            <w:right w:val="none" w:sz="0" w:space="0" w:color="auto"/>
          </w:divBdr>
        </w:div>
        <w:div w:id="785926600">
          <w:marLeft w:val="640"/>
          <w:marRight w:val="0"/>
          <w:marTop w:val="0"/>
          <w:marBottom w:val="0"/>
          <w:divBdr>
            <w:top w:val="none" w:sz="0" w:space="0" w:color="auto"/>
            <w:left w:val="none" w:sz="0" w:space="0" w:color="auto"/>
            <w:bottom w:val="none" w:sz="0" w:space="0" w:color="auto"/>
            <w:right w:val="none" w:sz="0" w:space="0" w:color="auto"/>
          </w:divBdr>
        </w:div>
        <w:div w:id="1066340378">
          <w:marLeft w:val="640"/>
          <w:marRight w:val="0"/>
          <w:marTop w:val="0"/>
          <w:marBottom w:val="0"/>
          <w:divBdr>
            <w:top w:val="none" w:sz="0" w:space="0" w:color="auto"/>
            <w:left w:val="none" w:sz="0" w:space="0" w:color="auto"/>
            <w:bottom w:val="none" w:sz="0" w:space="0" w:color="auto"/>
            <w:right w:val="none" w:sz="0" w:space="0" w:color="auto"/>
          </w:divBdr>
        </w:div>
        <w:div w:id="1110930333">
          <w:marLeft w:val="640"/>
          <w:marRight w:val="0"/>
          <w:marTop w:val="0"/>
          <w:marBottom w:val="0"/>
          <w:divBdr>
            <w:top w:val="none" w:sz="0" w:space="0" w:color="auto"/>
            <w:left w:val="none" w:sz="0" w:space="0" w:color="auto"/>
            <w:bottom w:val="none" w:sz="0" w:space="0" w:color="auto"/>
            <w:right w:val="none" w:sz="0" w:space="0" w:color="auto"/>
          </w:divBdr>
        </w:div>
        <w:div w:id="1150051758">
          <w:marLeft w:val="640"/>
          <w:marRight w:val="0"/>
          <w:marTop w:val="0"/>
          <w:marBottom w:val="0"/>
          <w:divBdr>
            <w:top w:val="none" w:sz="0" w:space="0" w:color="auto"/>
            <w:left w:val="none" w:sz="0" w:space="0" w:color="auto"/>
            <w:bottom w:val="none" w:sz="0" w:space="0" w:color="auto"/>
            <w:right w:val="none" w:sz="0" w:space="0" w:color="auto"/>
          </w:divBdr>
        </w:div>
        <w:div w:id="1221598508">
          <w:marLeft w:val="640"/>
          <w:marRight w:val="0"/>
          <w:marTop w:val="0"/>
          <w:marBottom w:val="0"/>
          <w:divBdr>
            <w:top w:val="none" w:sz="0" w:space="0" w:color="auto"/>
            <w:left w:val="none" w:sz="0" w:space="0" w:color="auto"/>
            <w:bottom w:val="none" w:sz="0" w:space="0" w:color="auto"/>
            <w:right w:val="none" w:sz="0" w:space="0" w:color="auto"/>
          </w:divBdr>
        </w:div>
        <w:div w:id="1236630004">
          <w:marLeft w:val="640"/>
          <w:marRight w:val="0"/>
          <w:marTop w:val="0"/>
          <w:marBottom w:val="0"/>
          <w:divBdr>
            <w:top w:val="none" w:sz="0" w:space="0" w:color="auto"/>
            <w:left w:val="none" w:sz="0" w:space="0" w:color="auto"/>
            <w:bottom w:val="none" w:sz="0" w:space="0" w:color="auto"/>
            <w:right w:val="none" w:sz="0" w:space="0" w:color="auto"/>
          </w:divBdr>
        </w:div>
        <w:div w:id="1280188925">
          <w:marLeft w:val="640"/>
          <w:marRight w:val="0"/>
          <w:marTop w:val="0"/>
          <w:marBottom w:val="0"/>
          <w:divBdr>
            <w:top w:val="none" w:sz="0" w:space="0" w:color="auto"/>
            <w:left w:val="none" w:sz="0" w:space="0" w:color="auto"/>
            <w:bottom w:val="none" w:sz="0" w:space="0" w:color="auto"/>
            <w:right w:val="none" w:sz="0" w:space="0" w:color="auto"/>
          </w:divBdr>
        </w:div>
        <w:div w:id="1419252523">
          <w:marLeft w:val="640"/>
          <w:marRight w:val="0"/>
          <w:marTop w:val="0"/>
          <w:marBottom w:val="0"/>
          <w:divBdr>
            <w:top w:val="none" w:sz="0" w:space="0" w:color="auto"/>
            <w:left w:val="none" w:sz="0" w:space="0" w:color="auto"/>
            <w:bottom w:val="none" w:sz="0" w:space="0" w:color="auto"/>
            <w:right w:val="none" w:sz="0" w:space="0" w:color="auto"/>
          </w:divBdr>
        </w:div>
        <w:div w:id="1579829300">
          <w:marLeft w:val="640"/>
          <w:marRight w:val="0"/>
          <w:marTop w:val="0"/>
          <w:marBottom w:val="0"/>
          <w:divBdr>
            <w:top w:val="none" w:sz="0" w:space="0" w:color="auto"/>
            <w:left w:val="none" w:sz="0" w:space="0" w:color="auto"/>
            <w:bottom w:val="none" w:sz="0" w:space="0" w:color="auto"/>
            <w:right w:val="none" w:sz="0" w:space="0" w:color="auto"/>
          </w:divBdr>
        </w:div>
        <w:div w:id="1611552574">
          <w:marLeft w:val="640"/>
          <w:marRight w:val="0"/>
          <w:marTop w:val="0"/>
          <w:marBottom w:val="0"/>
          <w:divBdr>
            <w:top w:val="none" w:sz="0" w:space="0" w:color="auto"/>
            <w:left w:val="none" w:sz="0" w:space="0" w:color="auto"/>
            <w:bottom w:val="none" w:sz="0" w:space="0" w:color="auto"/>
            <w:right w:val="none" w:sz="0" w:space="0" w:color="auto"/>
          </w:divBdr>
        </w:div>
        <w:div w:id="1613778491">
          <w:marLeft w:val="640"/>
          <w:marRight w:val="0"/>
          <w:marTop w:val="0"/>
          <w:marBottom w:val="0"/>
          <w:divBdr>
            <w:top w:val="none" w:sz="0" w:space="0" w:color="auto"/>
            <w:left w:val="none" w:sz="0" w:space="0" w:color="auto"/>
            <w:bottom w:val="none" w:sz="0" w:space="0" w:color="auto"/>
            <w:right w:val="none" w:sz="0" w:space="0" w:color="auto"/>
          </w:divBdr>
        </w:div>
        <w:div w:id="1693142871">
          <w:marLeft w:val="640"/>
          <w:marRight w:val="0"/>
          <w:marTop w:val="0"/>
          <w:marBottom w:val="0"/>
          <w:divBdr>
            <w:top w:val="none" w:sz="0" w:space="0" w:color="auto"/>
            <w:left w:val="none" w:sz="0" w:space="0" w:color="auto"/>
            <w:bottom w:val="none" w:sz="0" w:space="0" w:color="auto"/>
            <w:right w:val="none" w:sz="0" w:space="0" w:color="auto"/>
          </w:divBdr>
        </w:div>
        <w:div w:id="1815947524">
          <w:marLeft w:val="640"/>
          <w:marRight w:val="0"/>
          <w:marTop w:val="0"/>
          <w:marBottom w:val="0"/>
          <w:divBdr>
            <w:top w:val="none" w:sz="0" w:space="0" w:color="auto"/>
            <w:left w:val="none" w:sz="0" w:space="0" w:color="auto"/>
            <w:bottom w:val="none" w:sz="0" w:space="0" w:color="auto"/>
            <w:right w:val="none" w:sz="0" w:space="0" w:color="auto"/>
          </w:divBdr>
        </w:div>
        <w:div w:id="1838840010">
          <w:marLeft w:val="640"/>
          <w:marRight w:val="0"/>
          <w:marTop w:val="0"/>
          <w:marBottom w:val="0"/>
          <w:divBdr>
            <w:top w:val="none" w:sz="0" w:space="0" w:color="auto"/>
            <w:left w:val="none" w:sz="0" w:space="0" w:color="auto"/>
            <w:bottom w:val="none" w:sz="0" w:space="0" w:color="auto"/>
            <w:right w:val="none" w:sz="0" w:space="0" w:color="auto"/>
          </w:divBdr>
        </w:div>
        <w:div w:id="1864899483">
          <w:marLeft w:val="640"/>
          <w:marRight w:val="0"/>
          <w:marTop w:val="0"/>
          <w:marBottom w:val="0"/>
          <w:divBdr>
            <w:top w:val="none" w:sz="0" w:space="0" w:color="auto"/>
            <w:left w:val="none" w:sz="0" w:space="0" w:color="auto"/>
            <w:bottom w:val="none" w:sz="0" w:space="0" w:color="auto"/>
            <w:right w:val="none" w:sz="0" w:space="0" w:color="auto"/>
          </w:divBdr>
        </w:div>
        <w:div w:id="2031297282">
          <w:marLeft w:val="640"/>
          <w:marRight w:val="0"/>
          <w:marTop w:val="0"/>
          <w:marBottom w:val="0"/>
          <w:divBdr>
            <w:top w:val="none" w:sz="0" w:space="0" w:color="auto"/>
            <w:left w:val="none" w:sz="0" w:space="0" w:color="auto"/>
            <w:bottom w:val="none" w:sz="0" w:space="0" w:color="auto"/>
            <w:right w:val="none" w:sz="0" w:space="0" w:color="auto"/>
          </w:divBdr>
        </w:div>
      </w:divsChild>
    </w:div>
    <w:div w:id="1671177330">
      <w:bodyDiv w:val="1"/>
      <w:marLeft w:val="0"/>
      <w:marRight w:val="0"/>
      <w:marTop w:val="0"/>
      <w:marBottom w:val="0"/>
      <w:divBdr>
        <w:top w:val="none" w:sz="0" w:space="0" w:color="auto"/>
        <w:left w:val="none" w:sz="0" w:space="0" w:color="auto"/>
        <w:bottom w:val="none" w:sz="0" w:space="0" w:color="auto"/>
        <w:right w:val="none" w:sz="0" w:space="0" w:color="auto"/>
      </w:divBdr>
      <w:divsChild>
        <w:div w:id="78215303">
          <w:marLeft w:val="640"/>
          <w:marRight w:val="0"/>
          <w:marTop w:val="0"/>
          <w:marBottom w:val="0"/>
          <w:divBdr>
            <w:top w:val="none" w:sz="0" w:space="0" w:color="auto"/>
            <w:left w:val="none" w:sz="0" w:space="0" w:color="auto"/>
            <w:bottom w:val="none" w:sz="0" w:space="0" w:color="auto"/>
            <w:right w:val="none" w:sz="0" w:space="0" w:color="auto"/>
          </w:divBdr>
        </w:div>
        <w:div w:id="86966568">
          <w:marLeft w:val="640"/>
          <w:marRight w:val="0"/>
          <w:marTop w:val="0"/>
          <w:marBottom w:val="0"/>
          <w:divBdr>
            <w:top w:val="none" w:sz="0" w:space="0" w:color="auto"/>
            <w:left w:val="none" w:sz="0" w:space="0" w:color="auto"/>
            <w:bottom w:val="none" w:sz="0" w:space="0" w:color="auto"/>
            <w:right w:val="none" w:sz="0" w:space="0" w:color="auto"/>
          </w:divBdr>
        </w:div>
        <w:div w:id="138571563">
          <w:marLeft w:val="640"/>
          <w:marRight w:val="0"/>
          <w:marTop w:val="0"/>
          <w:marBottom w:val="0"/>
          <w:divBdr>
            <w:top w:val="none" w:sz="0" w:space="0" w:color="auto"/>
            <w:left w:val="none" w:sz="0" w:space="0" w:color="auto"/>
            <w:bottom w:val="none" w:sz="0" w:space="0" w:color="auto"/>
            <w:right w:val="none" w:sz="0" w:space="0" w:color="auto"/>
          </w:divBdr>
        </w:div>
        <w:div w:id="306325971">
          <w:marLeft w:val="640"/>
          <w:marRight w:val="0"/>
          <w:marTop w:val="0"/>
          <w:marBottom w:val="0"/>
          <w:divBdr>
            <w:top w:val="none" w:sz="0" w:space="0" w:color="auto"/>
            <w:left w:val="none" w:sz="0" w:space="0" w:color="auto"/>
            <w:bottom w:val="none" w:sz="0" w:space="0" w:color="auto"/>
            <w:right w:val="none" w:sz="0" w:space="0" w:color="auto"/>
          </w:divBdr>
        </w:div>
        <w:div w:id="334963781">
          <w:marLeft w:val="640"/>
          <w:marRight w:val="0"/>
          <w:marTop w:val="0"/>
          <w:marBottom w:val="0"/>
          <w:divBdr>
            <w:top w:val="none" w:sz="0" w:space="0" w:color="auto"/>
            <w:left w:val="none" w:sz="0" w:space="0" w:color="auto"/>
            <w:bottom w:val="none" w:sz="0" w:space="0" w:color="auto"/>
            <w:right w:val="none" w:sz="0" w:space="0" w:color="auto"/>
          </w:divBdr>
        </w:div>
        <w:div w:id="433477021">
          <w:marLeft w:val="640"/>
          <w:marRight w:val="0"/>
          <w:marTop w:val="0"/>
          <w:marBottom w:val="0"/>
          <w:divBdr>
            <w:top w:val="none" w:sz="0" w:space="0" w:color="auto"/>
            <w:left w:val="none" w:sz="0" w:space="0" w:color="auto"/>
            <w:bottom w:val="none" w:sz="0" w:space="0" w:color="auto"/>
            <w:right w:val="none" w:sz="0" w:space="0" w:color="auto"/>
          </w:divBdr>
        </w:div>
        <w:div w:id="561790446">
          <w:marLeft w:val="640"/>
          <w:marRight w:val="0"/>
          <w:marTop w:val="0"/>
          <w:marBottom w:val="0"/>
          <w:divBdr>
            <w:top w:val="none" w:sz="0" w:space="0" w:color="auto"/>
            <w:left w:val="none" w:sz="0" w:space="0" w:color="auto"/>
            <w:bottom w:val="none" w:sz="0" w:space="0" w:color="auto"/>
            <w:right w:val="none" w:sz="0" w:space="0" w:color="auto"/>
          </w:divBdr>
        </w:div>
        <w:div w:id="593317419">
          <w:marLeft w:val="640"/>
          <w:marRight w:val="0"/>
          <w:marTop w:val="0"/>
          <w:marBottom w:val="0"/>
          <w:divBdr>
            <w:top w:val="none" w:sz="0" w:space="0" w:color="auto"/>
            <w:left w:val="none" w:sz="0" w:space="0" w:color="auto"/>
            <w:bottom w:val="none" w:sz="0" w:space="0" w:color="auto"/>
            <w:right w:val="none" w:sz="0" w:space="0" w:color="auto"/>
          </w:divBdr>
        </w:div>
        <w:div w:id="598030982">
          <w:marLeft w:val="640"/>
          <w:marRight w:val="0"/>
          <w:marTop w:val="0"/>
          <w:marBottom w:val="0"/>
          <w:divBdr>
            <w:top w:val="none" w:sz="0" w:space="0" w:color="auto"/>
            <w:left w:val="none" w:sz="0" w:space="0" w:color="auto"/>
            <w:bottom w:val="none" w:sz="0" w:space="0" w:color="auto"/>
            <w:right w:val="none" w:sz="0" w:space="0" w:color="auto"/>
          </w:divBdr>
        </w:div>
        <w:div w:id="848452198">
          <w:marLeft w:val="640"/>
          <w:marRight w:val="0"/>
          <w:marTop w:val="0"/>
          <w:marBottom w:val="0"/>
          <w:divBdr>
            <w:top w:val="none" w:sz="0" w:space="0" w:color="auto"/>
            <w:left w:val="none" w:sz="0" w:space="0" w:color="auto"/>
            <w:bottom w:val="none" w:sz="0" w:space="0" w:color="auto"/>
            <w:right w:val="none" w:sz="0" w:space="0" w:color="auto"/>
          </w:divBdr>
        </w:div>
        <w:div w:id="934247155">
          <w:marLeft w:val="640"/>
          <w:marRight w:val="0"/>
          <w:marTop w:val="0"/>
          <w:marBottom w:val="0"/>
          <w:divBdr>
            <w:top w:val="none" w:sz="0" w:space="0" w:color="auto"/>
            <w:left w:val="none" w:sz="0" w:space="0" w:color="auto"/>
            <w:bottom w:val="none" w:sz="0" w:space="0" w:color="auto"/>
            <w:right w:val="none" w:sz="0" w:space="0" w:color="auto"/>
          </w:divBdr>
        </w:div>
        <w:div w:id="998652505">
          <w:marLeft w:val="640"/>
          <w:marRight w:val="0"/>
          <w:marTop w:val="0"/>
          <w:marBottom w:val="0"/>
          <w:divBdr>
            <w:top w:val="none" w:sz="0" w:space="0" w:color="auto"/>
            <w:left w:val="none" w:sz="0" w:space="0" w:color="auto"/>
            <w:bottom w:val="none" w:sz="0" w:space="0" w:color="auto"/>
            <w:right w:val="none" w:sz="0" w:space="0" w:color="auto"/>
          </w:divBdr>
        </w:div>
        <w:div w:id="1213926850">
          <w:marLeft w:val="640"/>
          <w:marRight w:val="0"/>
          <w:marTop w:val="0"/>
          <w:marBottom w:val="0"/>
          <w:divBdr>
            <w:top w:val="none" w:sz="0" w:space="0" w:color="auto"/>
            <w:left w:val="none" w:sz="0" w:space="0" w:color="auto"/>
            <w:bottom w:val="none" w:sz="0" w:space="0" w:color="auto"/>
            <w:right w:val="none" w:sz="0" w:space="0" w:color="auto"/>
          </w:divBdr>
        </w:div>
        <w:div w:id="1445953203">
          <w:marLeft w:val="640"/>
          <w:marRight w:val="0"/>
          <w:marTop w:val="0"/>
          <w:marBottom w:val="0"/>
          <w:divBdr>
            <w:top w:val="none" w:sz="0" w:space="0" w:color="auto"/>
            <w:left w:val="none" w:sz="0" w:space="0" w:color="auto"/>
            <w:bottom w:val="none" w:sz="0" w:space="0" w:color="auto"/>
            <w:right w:val="none" w:sz="0" w:space="0" w:color="auto"/>
          </w:divBdr>
        </w:div>
        <w:div w:id="1473251682">
          <w:marLeft w:val="640"/>
          <w:marRight w:val="0"/>
          <w:marTop w:val="0"/>
          <w:marBottom w:val="0"/>
          <w:divBdr>
            <w:top w:val="none" w:sz="0" w:space="0" w:color="auto"/>
            <w:left w:val="none" w:sz="0" w:space="0" w:color="auto"/>
            <w:bottom w:val="none" w:sz="0" w:space="0" w:color="auto"/>
            <w:right w:val="none" w:sz="0" w:space="0" w:color="auto"/>
          </w:divBdr>
        </w:div>
        <w:div w:id="1535070231">
          <w:marLeft w:val="640"/>
          <w:marRight w:val="0"/>
          <w:marTop w:val="0"/>
          <w:marBottom w:val="0"/>
          <w:divBdr>
            <w:top w:val="none" w:sz="0" w:space="0" w:color="auto"/>
            <w:left w:val="none" w:sz="0" w:space="0" w:color="auto"/>
            <w:bottom w:val="none" w:sz="0" w:space="0" w:color="auto"/>
            <w:right w:val="none" w:sz="0" w:space="0" w:color="auto"/>
          </w:divBdr>
        </w:div>
        <w:div w:id="1538619506">
          <w:marLeft w:val="640"/>
          <w:marRight w:val="0"/>
          <w:marTop w:val="0"/>
          <w:marBottom w:val="0"/>
          <w:divBdr>
            <w:top w:val="none" w:sz="0" w:space="0" w:color="auto"/>
            <w:left w:val="none" w:sz="0" w:space="0" w:color="auto"/>
            <w:bottom w:val="none" w:sz="0" w:space="0" w:color="auto"/>
            <w:right w:val="none" w:sz="0" w:space="0" w:color="auto"/>
          </w:divBdr>
        </w:div>
        <w:div w:id="1690139470">
          <w:marLeft w:val="640"/>
          <w:marRight w:val="0"/>
          <w:marTop w:val="0"/>
          <w:marBottom w:val="0"/>
          <w:divBdr>
            <w:top w:val="none" w:sz="0" w:space="0" w:color="auto"/>
            <w:left w:val="none" w:sz="0" w:space="0" w:color="auto"/>
            <w:bottom w:val="none" w:sz="0" w:space="0" w:color="auto"/>
            <w:right w:val="none" w:sz="0" w:space="0" w:color="auto"/>
          </w:divBdr>
        </w:div>
        <w:div w:id="1762291837">
          <w:marLeft w:val="640"/>
          <w:marRight w:val="0"/>
          <w:marTop w:val="0"/>
          <w:marBottom w:val="0"/>
          <w:divBdr>
            <w:top w:val="none" w:sz="0" w:space="0" w:color="auto"/>
            <w:left w:val="none" w:sz="0" w:space="0" w:color="auto"/>
            <w:bottom w:val="none" w:sz="0" w:space="0" w:color="auto"/>
            <w:right w:val="none" w:sz="0" w:space="0" w:color="auto"/>
          </w:divBdr>
        </w:div>
        <w:div w:id="1801803200">
          <w:marLeft w:val="640"/>
          <w:marRight w:val="0"/>
          <w:marTop w:val="0"/>
          <w:marBottom w:val="0"/>
          <w:divBdr>
            <w:top w:val="none" w:sz="0" w:space="0" w:color="auto"/>
            <w:left w:val="none" w:sz="0" w:space="0" w:color="auto"/>
            <w:bottom w:val="none" w:sz="0" w:space="0" w:color="auto"/>
            <w:right w:val="none" w:sz="0" w:space="0" w:color="auto"/>
          </w:divBdr>
        </w:div>
        <w:div w:id="1822892004">
          <w:marLeft w:val="640"/>
          <w:marRight w:val="0"/>
          <w:marTop w:val="0"/>
          <w:marBottom w:val="0"/>
          <w:divBdr>
            <w:top w:val="none" w:sz="0" w:space="0" w:color="auto"/>
            <w:left w:val="none" w:sz="0" w:space="0" w:color="auto"/>
            <w:bottom w:val="none" w:sz="0" w:space="0" w:color="auto"/>
            <w:right w:val="none" w:sz="0" w:space="0" w:color="auto"/>
          </w:divBdr>
        </w:div>
        <w:div w:id="1834444926">
          <w:marLeft w:val="640"/>
          <w:marRight w:val="0"/>
          <w:marTop w:val="0"/>
          <w:marBottom w:val="0"/>
          <w:divBdr>
            <w:top w:val="none" w:sz="0" w:space="0" w:color="auto"/>
            <w:left w:val="none" w:sz="0" w:space="0" w:color="auto"/>
            <w:bottom w:val="none" w:sz="0" w:space="0" w:color="auto"/>
            <w:right w:val="none" w:sz="0" w:space="0" w:color="auto"/>
          </w:divBdr>
        </w:div>
        <w:div w:id="1911235082">
          <w:marLeft w:val="640"/>
          <w:marRight w:val="0"/>
          <w:marTop w:val="0"/>
          <w:marBottom w:val="0"/>
          <w:divBdr>
            <w:top w:val="none" w:sz="0" w:space="0" w:color="auto"/>
            <w:left w:val="none" w:sz="0" w:space="0" w:color="auto"/>
            <w:bottom w:val="none" w:sz="0" w:space="0" w:color="auto"/>
            <w:right w:val="none" w:sz="0" w:space="0" w:color="auto"/>
          </w:divBdr>
        </w:div>
        <w:div w:id="1942176081">
          <w:marLeft w:val="640"/>
          <w:marRight w:val="0"/>
          <w:marTop w:val="0"/>
          <w:marBottom w:val="0"/>
          <w:divBdr>
            <w:top w:val="none" w:sz="0" w:space="0" w:color="auto"/>
            <w:left w:val="none" w:sz="0" w:space="0" w:color="auto"/>
            <w:bottom w:val="none" w:sz="0" w:space="0" w:color="auto"/>
            <w:right w:val="none" w:sz="0" w:space="0" w:color="auto"/>
          </w:divBdr>
        </w:div>
        <w:div w:id="2089770568">
          <w:marLeft w:val="640"/>
          <w:marRight w:val="0"/>
          <w:marTop w:val="0"/>
          <w:marBottom w:val="0"/>
          <w:divBdr>
            <w:top w:val="none" w:sz="0" w:space="0" w:color="auto"/>
            <w:left w:val="none" w:sz="0" w:space="0" w:color="auto"/>
            <w:bottom w:val="none" w:sz="0" w:space="0" w:color="auto"/>
            <w:right w:val="none" w:sz="0" w:space="0" w:color="auto"/>
          </w:divBdr>
        </w:div>
      </w:divsChild>
    </w:div>
    <w:div w:id="1681737800">
      <w:bodyDiv w:val="1"/>
      <w:marLeft w:val="0"/>
      <w:marRight w:val="0"/>
      <w:marTop w:val="0"/>
      <w:marBottom w:val="0"/>
      <w:divBdr>
        <w:top w:val="none" w:sz="0" w:space="0" w:color="auto"/>
        <w:left w:val="none" w:sz="0" w:space="0" w:color="auto"/>
        <w:bottom w:val="none" w:sz="0" w:space="0" w:color="auto"/>
        <w:right w:val="none" w:sz="0" w:space="0" w:color="auto"/>
      </w:divBdr>
      <w:divsChild>
        <w:div w:id="16078432">
          <w:marLeft w:val="640"/>
          <w:marRight w:val="0"/>
          <w:marTop w:val="0"/>
          <w:marBottom w:val="0"/>
          <w:divBdr>
            <w:top w:val="none" w:sz="0" w:space="0" w:color="auto"/>
            <w:left w:val="none" w:sz="0" w:space="0" w:color="auto"/>
            <w:bottom w:val="none" w:sz="0" w:space="0" w:color="auto"/>
            <w:right w:val="none" w:sz="0" w:space="0" w:color="auto"/>
          </w:divBdr>
        </w:div>
        <w:div w:id="124082398">
          <w:marLeft w:val="640"/>
          <w:marRight w:val="0"/>
          <w:marTop w:val="0"/>
          <w:marBottom w:val="0"/>
          <w:divBdr>
            <w:top w:val="none" w:sz="0" w:space="0" w:color="auto"/>
            <w:left w:val="none" w:sz="0" w:space="0" w:color="auto"/>
            <w:bottom w:val="none" w:sz="0" w:space="0" w:color="auto"/>
            <w:right w:val="none" w:sz="0" w:space="0" w:color="auto"/>
          </w:divBdr>
        </w:div>
        <w:div w:id="226692618">
          <w:marLeft w:val="640"/>
          <w:marRight w:val="0"/>
          <w:marTop w:val="0"/>
          <w:marBottom w:val="0"/>
          <w:divBdr>
            <w:top w:val="none" w:sz="0" w:space="0" w:color="auto"/>
            <w:left w:val="none" w:sz="0" w:space="0" w:color="auto"/>
            <w:bottom w:val="none" w:sz="0" w:space="0" w:color="auto"/>
            <w:right w:val="none" w:sz="0" w:space="0" w:color="auto"/>
          </w:divBdr>
        </w:div>
        <w:div w:id="273681436">
          <w:marLeft w:val="640"/>
          <w:marRight w:val="0"/>
          <w:marTop w:val="0"/>
          <w:marBottom w:val="0"/>
          <w:divBdr>
            <w:top w:val="none" w:sz="0" w:space="0" w:color="auto"/>
            <w:left w:val="none" w:sz="0" w:space="0" w:color="auto"/>
            <w:bottom w:val="none" w:sz="0" w:space="0" w:color="auto"/>
            <w:right w:val="none" w:sz="0" w:space="0" w:color="auto"/>
          </w:divBdr>
        </w:div>
        <w:div w:id="404567602">
          <w:marLeft w:val="640"/>
          <w:marRight w:val="0"/>
          <w:marTop w:val="0"/>
          <w:marBottom w:val="0"/>
          <w:divBdr>
            <w:top w:val="none" w:sz="0" w:space="0" w:color="auto"/>
            <w:left w:val="none" w:sz="0" w:space="0" w:color="auto"/>
            <w:bottom w:val="none" w:sz="0" w:space="0" w:color="auto"/>
            <w:right w:val="none" w:sz="0" w:space="0" w:color="auto"/>
          </w:divBdr>
        </w:div>
        <w:div w:id="439958980">
          <w:marLeft w:val="640"/>
          <w:marRight w:val="0"/>
          <w:marTop w:val="0"/>
          <w:marBottom w:val="0"/>
          <w:divBdr>
            <w:top w:val="none" w:sz="0" w:space="0" w:color="auto"/>
            <w:left w:val="none" w:sz="0" w:space="0" w:color="auto"/>
            <w:bottom w:val="none" w:sz="0" w:space="0" w:color="auto"/>
            <w:right w:val="none" w:sz="0" w:space="0" w:color="auto"/>
          </w:divBdr>
        </w:div>
        <w:div w:id="506479531">
          <w:marLeft w:val="640"/>
          <w:marRight w:val="0"/>
          <w:marTop w:val="0"/>
          <w:marBottom w:val="0"/>
          <w:divBdr>
            <w:top w:val="none" w:sz="0" w:space="0" w:color="auto"/>
            <w:left w:val="none" w:sz="0" w:space="0" w:color="auto"/>
            <w:bottom w:val="none" w:sz="0" w:space="0" w:color="auto"/>
            <w:right w:val="none" w:sz="0" w:space="0" w:color="auto"/>
          </w:divBdr>
        </w:div>
        <w:div w:id="655692359">
          <w:marLeft w:val="640"/>
          <w:marRight w:val="0"/>
          <w:marTop w:val="0"/>
          <w:marBottom w:val="0"/>
          <w:divBdr>
            <w:top w:val="none" w:sz="0" w:space="0" w:color="auto"/>
            <w:left w:val="none" w:sz="0" w:space="0" w:color="auto"/>
            <w:bottom w:val="none" w:sz="0" w:space="0" w:color="auto"/>
            <w:right w:val="none" w:sz="0" w:space="0" w:color="auto"/>
          </w:divBdr>
        </w:div>
        <w:div w:id="746272835">
          <w:marLeft w:val="640"/>
          <w:marRight w:val="0"/>
          <w:marTop w:val="0"/>
          <w:marBottom w:val="0"/>
          <w:divBdr>
            <w:top w:val="none" w:sz="0" w:space="0" w:color="auto"/>
            <w:left w:val="none" w:sz="0" w:space="0" w:color="auto"/>
            <w:bottom w:val="none" w:sz="0" w:space="0" w:color="auto"/>
            <w:right w:val="none" w:sz="0" w:space="0" w:color="auto"/>
          </w:divBdr>
        </w:div>
        <w:div w:id="805002341">
          <w:marLeft w:val="640"/>
          <w:marRight w:val="0"/>
          <w:marTop w:val="0"/>
          <w:marBottom w:val="0"/>
          <w:divBdr>
            <w:top w:val="none" w:sz="0" w:space="0" w:color="auto"/>
            <w:left w:val="none" w:sz="0" w:space="0" w:color="auto"/>
            <w:bottom w:val="none" w:sz="0" w:space="0" w:color="auto"/>
            <w:right w:val="none" w:sz="0" w:space="0" w:color="auto"/>
          </w:divBdr>
        </w:div>
        <w:div w:id="858928512">
          <w:marLeft w:val="640"/>
          <w:marRight w:val="0"/>
          <w:marTop w:val="0"/>
          <w:marBottom w:val="0"/>
          <w:divBdr>
            <w:top w:val="none" w:sz="0" w:space="0" w:color="auto"/>
            <w:left w:val="none" w:sz="0" w:space="0" w:color="auto"/>
            <w:bottom w:val="none" w:sz="0" w:space="0" w:color="auto"/>
            <w:right w:val="none" w:sz="0" w:space="0" w:color="auto"/>
          </w:divBdr>
        </w:div>
        <w:div w:id="859468867">
          <w:marLeft w:val="640"/>
          <w:marRight w:val="0"/>
          <w:marTop w:val="0"/>
          <w:marBottom w:val="0"/>
          <w:divBdr>
            <w:top w:val="none" w:sz="0" w:space="0" w:color="auto"/>
            <w:left w:val="none" w:sz="0" w:space="0" w:color="auto"/>
            <w:bottom w:val="none" w:sz="0" w:space="0" w:color="auto"/>
            <w:right w:val="none" w:sz="0" w:space="0" w:color="auto"/>
          </w:divBdr>
        </w:div>
        <w:div w:id="916984089">
          <w:marLeft w:val="640"/>
          <w:marRight w:val="0"/>
          <w:marTop w:val="0"/>
          <w:marBottom w:val="0"/>
          <w:divBdr>
            <w:top w:val="none" w:sz="0" w:space="0" w:color="auto"/>
            <w:left w:val="none" w:sz="0" w:space="0" w:color="auto"/>
            <w:bottom w:val="none" w:sz="0" w:space="0" w:color="auto"/>
            <w:right w:val="none" w:sz="0" w:space="0" w:color="auto"/>
          </w:divBdr>
        </w:div>
        <w:div w:id="1080371937">
          <w:marLeft w:val="640"/>
          <w:marRight w:val="0"/>
          <w:marTop w:val="0"/>
          <w:marBottom w:val="0"/>
          <w:divBdr>
            <w:top w:val="none" w:sz="0" w:space="0" w:color="auto"/>
            <w:left w:val="none" w:sz="0" w:space="0" w:color="auto"/>
            <w:bottom w:val="none" w:sz="0" w:space="0" w:color="auto"/>
            <w:right w:val="none" w:sz="0" w:space="0" w:color="auto"/>
          </w:divBdr>
        </w:div>
        <w:div w:id="1088115891">
          <w:marLeft w:val="640"/>
          <w:marRight w:val="0"/>
          <w:marTop w:val="0"/>
          <w:marBottom w:val="0"/>
          <w:divBdr>
            <w:top w:val="none" w:sz="0" w:space="0" w:color="auto"/>
            <w:left w:val="none" w:sz="0" w:space="0" w:color="auto"/>
            <w:bottom w:val="none" w:sz="0" w:space="0" w:color="auto"/>
            <w:right w:val="none" w:sz="0" w:space="0" w:color="auto"/>
          </w:divBdr>
        </w:div>
        <w:div w:id="1149053181">
          <w:marLeft w:val="640"/>
          <w:marRight w:val="0"/>
          <w:marTop w:val="0"/>
          <w:marBottom w:val="0"/>
          <w:divBdr>
            <w:top w:val="none" w:sz="0" w:space="0" w:color="auto"/>
            <w:left w:val="none" w:sz="0" w:space="0" w:color="auto"/>
            <w:bottom w:val="none" w:sz="0" w:space="0" w:color="auto"/>
            <w:right w:val="none" w:sz="0" w:space="0" w:color="auto"/>
          </w:divBdr>
        </w:div>
        <w:div w:id="1162544081">
          <w:marLeft w:val="640"/>
          <w:marRight w:val="0"/>
          <w:marTop w:val="0"/>
          <w:marBottom w:val="0"/>
          <w:divBdr>
            <w:top w:val="none" w:sz="0" w:space="0" w:color="auto"/>
            <w:left w:val="none" w:sz="0" w:space="0" w:color="auto"/>
            <w:bottom w:val="none" w:sz="0" w:space="0" w:color="auto"/>
            <w:right w:val="none" w:sz="0" w:space="0" w:color="auto"/>
          </w:divBdr>
        </w:div>
        <w:div w:id="1189946287">
          <w:marLeft w:val="640"/>
          <w:marRight w:val="0"/>
          <w:marTop w:val="0"/>
          <w:marBottom w:val="0"/>
          <w:divBdr>
            <w:top w:val="none" w:sz="0" w:space="0" w:color="auto"/>
            <w:left w:val="none" w:sz="0" w:space="0" w:color="auto"/>
            <w:bottom w:val="none" w:sz="0" w:space="0" w:color="auto"/>
            <w:right w:val="none" w:sz="0" w:space="0" w:color="auto"/>
          </w:divBdr>
        </w:div>
        <w:div w:id="1331983290">
          <w:marLeft w:val="640"/>
          <w:marRight w:val="0"/>
          <w:marTop w:val="0"/>
          <w:marBottom w:val="0"/>
          <w:divBdr>
            <w:top w:val="none" w:sz="0" w:space="0" w:color="auto"/>
            <w:left w:val="none" w:sz="0" w:space="0" w:color="auto"/>
            <w:bottom w:val="none" w:sz="0" w:space="0" w:color="auto"/>
            <w:right w:val="none" w:sz="0" w:space="0" w:color="auto"/>
          </w:divBdr>
        </w:div>
        <w:div w:id="1423455567">
          <w:marLeft w:val="640"/>
          <w:marRight w:val="0"/>
          <w:marTop w:val="0"/>
          <w:marBottom w:val="0"/>
          <w:divBdr>
            <w:top w:val="none" w:sz="0" w:space="0" w:color="auto"/>
            <w:left w:val="none" w:sz="0" w:space="0" w:color="auto"/>
            <w:bottom w:val="none" w:sz="0" w:space="0" w:color="auto"/>
            <w:right w:val="none" w:sz="0" w:space="0" w:color="auto"/>
          </w:divBdr>
        </w:div>
        <w:div w:id="1464886200">
          <w:marLeft w:val="640"/>
          <w:marRight w:val="0"/>
          <w:marTop w:val="0"/>
          <w:marBottom w:val="0"/>
          <w:divBdr>
            <w:top w:val="none" w:sz="0" w:space="0" w:color="auto"/>
            <w:left w:val="none" w:sz="0" w:space="0" w:color="auto"/>
            <w:bottom w:val="none" w:sz="0" w:space="0" w:color="auto"/>
            <w:right w:val="none" w:sz="0" w:space="0" w:color="auto"/>
          </w:divBdr>
        </w:div>
        <w:div w:id="1467501886">
          <w:marLeft w:val="640"/>
          <w:marRight w:val="0"/>
          <w:marTop w:val="0"/>
          <w:marBottom w:val="0"/>
          <w:divBdr>
            <w:top w:val="none" w:sz="0" w:space="0" w:color="auto"/>
            <w:left w:val="none" w:sz="0" w:space="0" w:color="auto"/>
            <w:bottom w:val="none" w:sz="0" w:space="0" w:color="auto"/>
            <w:right w:val="none" w:sz="0" w:space="0" w:color="auto"/>
          </w:divBdr>
        </w:div>
        <w:div w:id="1666281223">
          <w:marLeft w:val="640"/>
          <w:marRight w:val="0"/>
          <w:marTop w:val="0"/>
          <w:marBottom w:val="0"/>
          <w:divBdr>
            <w:top w:val="none" w:sz="0" w:space="0" w:color="auto"/>
            <w:left w:val="none" w:sz="0" w:space="0" w:color="auto"/>
            <w:bottom w:val="none" w:sz="0" w:space="0" w:color="auto"/>
            <w:right w:val="none" w:sz="0" w:space="0" w:color="auto"/>
          </w:divBdr>
        </w:div>
        <w:div w:id="1709718317">
          <w:marLeft w:val="640"/>
          <w:marRight w:val="0"/>
          <w:marTop w:val="0"/>
          <w:marBottom w:val="0"/>
          <w:divBdr>
            <w:top w:val="none" w:sz="0" w:space="0" w:color="auto"/>
            <w:left w:val="none" w:sz="0" w:space="0" w:color="auto"/>
            <w:bottom w:val="none" w:sz="0" w:space="0" w:color="auto"/>
            <w:right w:val="none" w:sz="0" w:space="0" w:color="auto"/>
          </w:divBdr>
        </w:div>
        <w:div w:id="1716395109">
          <w:marLeft w:val="640"/>
          <w:marRight w:val="0"/>
          <w:marTop w:val="0"/>
          <w:marBottom w:val="0"/>
          <w:divBdr>
            <w:top w:val="none" w:sz="0" w:space="0" w:color="auto"/>
            <w:left w:val="none" w:sz="0" w:space="0" w:color="auto"/>
            <w:bottom w:val="none" w:sz="0" w:space="0" w:color="auto"/>
            <w:right w:val="none" w:sz="0" w:space="0" w:color="auto"/>
          </w:divBdr>
        </w:div>
        <w:div w:id="1750348738">
          <w:marLeft w:val="640"/>
          <w:marRight w:val="0"/>
          <w:marTop w:val="0"/>
          <w:marBottom w:val="0"/>
          <w:divBdr>
            <w:top w:val="none" w:sz="0" w:space="0" w:color="auto"/>
            <w:left w:val="none" w:sz="0" w:space="0" w:color="auto"/>
            <w:bottom w:val="none" w:sz="0" w:space="0" w:color="auto"/>
            <w:right w:val="none" w:sz="0" w:space="0" w:color="auto"/>
          </w:divBdr>
        </w:div>
        <w:div w:id="1835493473">
          <w:marLeft w:val="640"/>
          <w:marRight w:val="0"/>
          <w:marTop w:val="0"/>
          <w:marBottom w:val="0"/>
          <w:divBdr>
            <w:top w:val="none" w:sz="0" w:space="0" w:color="auto"/>
            <w:left w:val="none" w:sz="0" w:space="0" w:color="auto"/>
            <w:bottom w:val="none" w:sz="0" w:space="0" w:color="auto"/>
            <w:right w:val="none" w:sz="0" w:space="0" w:color="auto"/>
          </w:divBdr>
        </w:div>
        <w:div w:id="1889295899">
          <w:marLeft w:val="640"/>
          <w:marRight w:val="0"/>
          <w:marTop w:val="0"/>
          <w:marBottom w:val="0"/>
          <w:divBdr>
            <w:top w:val="none" w:sz="0" w:space="0" w:color="auto"/>
            <w:left w:val="none" w:sz="0" w:space="0" w:color="auto"/>
            <w:bottom w:val="none" w:sz="0" w:space="0" w:color="auto"/>
            <w:right w:val="none" w:sz="0" w:space="0" w:color="auto"/>
          </w:divBdr>
        </w:div>
        <w:div w:id="1920097259">
          <w:marLeft w:val="640"/>
          <w:marRight w:val="0"/>
          <w:marTop w:val="0"/>
          <w:marBottom w:val="0"/>
          <w:divBdr>
            <w:top w:val="none" w:sz="0" w:space="0" w:color="auto"/>
            <w:left w:val="none" w:sz="0" w:space="0" w:color="auto"/>
            <w:bottom w:val="none" w:sz="0" w:space="0" w:color="auto"/>
            <w:right w:val="none" w:sz="0" w:space="0" w:color="auto"/>
          </w:divBdr>
        </w:div>
        <w:div w:id="1954096483">
          <w:marLeft w:val="640"/>
          <w:marRight w:val="0"/>
          <w:marTop w:val="0"/>
          <w:marBottom w:val="0"/>
          <w:divBdr>
            <w:top w:val="none" w:sz="0" w:space="0" w:color="auto"/>
            <w:left w:val="none" w:sz="0" w:space="0" w:color="auto"/>
            <w:bottom w:val="none" w:sz="0" w:space="0" w:color="auto"/>
            <w:right w:val="none" w:sz="0" w:space="0" w:color="auto"/>
          </w:divBdr>
        </w:div>
        <w:div w:id="1967159150">
          <w:marLeft w:val="640"/>
          <w:marRight w:val="0"/>
          <w:marTop w:val="0"/>
          <w:marBottom w:val="0"/>
          <w:divBdr>
            <w:top w:val="none" w:sz="0" w:space="0" w:color="auto"/>
            <w:left w:val="none" w:sz="0" w:space="0" w:color="auto"/>
            <w:bottom w:val="none" w:sz="0" w:space="0" w:color="auto"/>
            <w:right w:val="none" w:sz="0" w:space="0" w:color="auto"/>
          </w:divBdr>
        </w:div>
        <w:div w:id="2129886715">
          <w:marLeft w:val="640"/>
          <w:marRight w:val="0"/>
          <w:marTop w:val="0"/>
          <w:marBottom w:val="0"/>
          <w:divBdr>
            <w:top w:val="none" w:sz="0" w:space="0" w:color="auto"/>
            <w:left w:val="none" w:sz="0" w:space="0" w:color="auto"/>
            <w:bottom w:val="none" w:sz="0" w:space="0" w:color="auto"/>
            <w:right w:val="none" w:sz="0" w:space="0" w:color="auto"/>
          </w:divBdr>
        </w:div>
      </w:divsChild>
    </w:div>
    <w:div w:id="1708991697">
      <w:bodyDiv w:val="1"/>
      <w:marLeft w:val="0"/>
      <w:marRight w:val="0"/>
      <w:marTop w:val="0"/>
      <w:marBottom w:val="0"/>
      <w:divBdr>
        <w:top w:val="none" w:sz="0" w:space="0" w:color="auto"/>
        <w:left w:val="none" w:sz="0" w:space="0" w:color="auto"/>
        <w:bottom w:val="none" w:sz="0" w:space="0" w:color="auto"/>
        <w:right w:val="none" w:sz="0" w:space="0" w:color="auto"/>
      </w:divBdr>
      <w:divsChild>
        <w:div w:id="57828332">
          <w:marLeft w:val="640"/>
          <w:marRight w:val="0"/>
          <w:marTop w:val="0"/>
          <w:marBottom w:val="0"/>
          <w:divBdr>
            <w:top w:val="none" w:sz="0" w:space="0" w:color="auto"/>
            <w:left w:val="none" w:sz="0" w:space="0" w:color="auto"/>
            <w:bottom w:val="none" w:sz="0" w:space="0" w:color="auto"/>
            <w:right w:val="none" w:sz="0" w:space="0" w:color="auto"/>
          </w:divBdr>
        </w:div>
        <w:div w:id="119231856">
          <w:marLeft w:val="640"/>
          <w:marRight w:val="0"/>
          <w:marTop w:val="0"/>
          <w:marBottom w:val="0"/>
          <w:divBdr>
            <w:top w:val="none" w:sz="0" w:space="0" w:color="auto"/>
            <w:left w:val="none" w:sz="0" w:space="0" w:color="auto"/>
            <w:bottom w:val="none" w:sz="0" w:space="0" w:color="auto"/>
            <w:right w:val="none" w:sz="0" w:space="0" w:color="auto"/>
          </w:divBdr>
        </w:div>
        <w:div w:id="1179344969">
          <w:marLeft w:val="640"/>
          <w:marRight w:val="0"/>
          <w:marTop w:val="0"/>
          <w:marBottom w:val="0"/>
          <w:divBdr>
            <w:top w:val="none" w:sz="0" w:space="0" w:color="auto"/>
            <w:left w:val="none" w:sz="0" w:space="0" w:color="auto"/>
            <w:bottom w:val="none" w:sz="0" w:space="0" w:color="auto"/>
            <w:right w:val="none" w:sz="0" w:space="0" w:color="auto"/>
          </w:divBdr>
        </w:div>
        <w:div w:id="1282569056">
          <w:marLeft w:val="640"/>
          <w:marRight w:val="0"/>
          <w:marTop w:val="0"/>
          <w:marBottom w:val="0"/>
          <w:divBdr>
            <w:top w:val="none" w:sz="0" w:space="0" w:color="auto"/>
            <w:left w:val="none" w:sz="0" w:space="0" w:color="auto"/>
            <w:bottom w:val="none" w:sz="0" w:space="0" w:color="auto"/>
            <w:right w:val="none" w:sz="0" w:space="0" w:color="auto"/>
          </w:divBdr>
        </w:div>
        <w:div w:id="1366060662">
          <w:marLeft w:val="640"/>
          <w:marRight w:val="0"/>
          <w:marTop w:val="0"/>
          <w:marBottom w:val="0"/>
          <w:divBdr>
            <w:top w:val="none" w:sz="0" w:space="0" w:color="auto"/>
            <w:left w:val="none" w:sz="0" w:space="0" w:color="auto"/>
            <w:bottom w:val="none" w:sz="0" w:space="0" w:color="auto"/>
            <w:right w:val="none" w:sz="0" w:space="0" w:color="auto"/>
          </w:divBdr>
        </w:div>
        <w:div w:id="1429427258">
          <w:marLeft w:val="640"/>
          <w:marRight w:val="0"/>
          <w:marTop w:val="0"/>
          <w:marBottom w:val="0"/>
          <w:divBdr>
            <w:top w:val="none" w:sz="0" w:space="0" w:color="auto"/>
            <w:left w:val="none" w:sz="0" w:space="0" w:color="auto"/>
            <w:bottom w:val="none" w:sz="0" w:space="0" w:color="auto"/>
            <w:right w:val="none" w:sz="0" w:space="0" w:color="auto"/>
          </w:divBdr>
        </w:div>
        <w:div w:id="1666712673">
          <w:marLeft w:val="640"/>
          <w:marRight w:val="0"/>
          <w:marTop w:val="0"/>
          <w:marBottom w:val="0"/>
          <w:divBdr>
            <w:top w:val="none" w:sz="0" w:space="0" w:color="auto"/>
            <w:left w:val="none" w:sz="0" w:space="0" w:color="auto"/>
            <w:bottom w:val="none" w:sz="0" w:space="0" w:color="auto"/>
            <w:right w:val="none" w:sz="0" w:space="0" w:color="auto"/>
          </w:divBdr>
        </w:div>
        <w:div w:id="1674336578">
          <w:marLeft w:val="640"/>
          <w:marRight w:val="0"/>
          <w:marTop w:val="0"/>
          <w:marBottom w:val="0"/>
          <w:divBdr>
            <w:top w:val="none" w:sz="0" w:space="0" w:color="auto"/>
            <w:left w:val="none" w:sz="0" w:space="0" w:color="auto"/>
            <w:bottom w:val="none" w:sz="0" w:space="0" w:color="auto"/>
            <w:right w:val="none" w:sz="0" w:space="0" w:color="auto"/>
          </w:divBdr>
        </w:div>
        <w:div w:id="1696614444">
          <w:marLeft w:val="640"/>
          <w:marRight w:val="0"/>
          <w:marTop w:val="0"/>
          <w:marBottom w:val="0"/>
          <w:divBdr>
            <w:top w:val="none" w:sz="0" w:space="0" w:color="auto"/>
            <w:left w:val="none" w:sz="0" w:space="0" w:color="auto"/>
            <w:bottom w:val="none" w:sz="0" w:space="0" w:color="auto"/>
            <w:right w:val="none" w:sz="0" w:space="0" w:color="auto"/>
          </w:divBdr>
        </w:div>
        <w:div w:id="1826621880">
          <w:marLeft w:val="640"/>
          <w:marRight w:val="0"/>
          <w:marTop w:val="0"/>
          <w:marBottom w:val="0"/>
          <w:divBdr>
            <w:top w:val="none" w:sz="0" w:space="0" w:color="auto"/>
            <w:left w:val="none" w:sz="0" w:space="0" w:color="auto"/>
            <w:bottom w:val="none" w:sz="0" w:space="0" w:color="auto"/>
            <w:right w:val="none" w:sz="0" w:space="0" w:color="auto"/>
          </w:divBdr>
        </w:div>
      </w:divsChild>
    </w:div>
    <w:div w:id="1719282909">
      <w:bodyDiv w:val="1"/>
      <w:marLeft w:val="0"/>
      <w:marRight w:val="0"/>
      <w:marTop w:val="0"/>
      <w:marBottom w:val="0"/>
      <w:divBdr>
        <w:top w:val="none" w:sz="0" w:space="0" w:color="auto"/>
        <w:left w:val="none" w:sz="0" w:space="0" w:color="auto"/>
        <w:bottom w:val="none" w:sz="0" w:space="0" w:color="auto"/>
        <w:right w:val="none" w:sz="0" w:space="0" w:color="auto"/>
      </w:divBdr>
      <w:divsChild>
        <w:div w:id="162474818">
          <w:marLeft w:val="640"/>
          <w:marRight w:val="0"/>
          <w:marTop w:val="0"/>
          <w:marBottom w:val="0"/>
          <w:divBdr>
            <w:top w:val="none" w:sz="0" w:space="0" w:color="auto"/>
            <w:left w:val="none" w:sz="0" w:space="0" w:color="auto"/>
            <w:bottom w:val="none" w:sz="0" w:space="0" w:color="auto"/>
            <w:right w:val="none" w:sz="0" w:space="0" w:color="auto"/>
          </w:divBdr>
        </w:div>
        <w:div w:id="281152160">
          <w:marLeft w:val="640"/>
          <w:marRight w:val="0"/>
          <w:marTop w:val="0"/>
          <w:marBottom w:val="0"/>
          <w:divBdr>
            <w:top w:val="none" w:sz="0" w:space="0" w:color="auto"/>
            <w:left w:val="none" w:sz="0" w:space="0" w:color="auto"/>
            <w:bottom w:val="none" w:sz="0" w:space="0" w:color="auto"/>
            <w:right w:val="none" w:sz="0" w:space="0" w:color="auto"/>
          </w:divBdr>
        </w:div>
        <w:div w:id="289865907">
          <w:marLeft w:val="640"/>
          <w:marRight w:val="0"/>
          <w:marTop w:val="0"/>
          <w:marBottom w:val="0"/>
          <w:divBdr>
            <w:top w:val="none" w:sz="0" w:space="0" w:color="auto"/>
            <w:left w:val="none" w:sz="0" w:space="0" w:color="auto"/>
            <w:bottom w:val="none" w:sz="0" w:space="0" w:color="auto"/>
            <w:right w:val="none" w:sz="0" w:space="0" w:color="auto"/>
          </w:divBdr>
        </w:div>
        <w:div w:id="383677191">
          <w:marLeft w:val="640"/>
          <w:marRight w:val="0"/>
          <w:marTop w:val="0"/>
          <w:marBottom w:val="0"/>
          <w:divBdr>
            <w:top w:val="none" w:sz="0" w:space="0" w:color="auto"/>
            <w:left w:val="none" w:sz="0" w:space="0" w:color="auto"/>
            <w:bottom w:val="none" w:sz="0" w:space="0" w:color="auto"/>
            <w:right w:val="none" w:sz="0" w:space="0" w:color="auto"/>
          </w:divBdr>
        </w:div>
        <w:div w:id="433748412">
          <w:marLeft w:val="640"/>
          <w:marRight w:val="0"/>
          <w:marTop w:val="0"/>
          <w:marBottom w:val="0"/>
          <w:divBdr>
            <w:top w:val="none" w:sz="0" w:space="0" w:color="auto"/>
            <w:left w:val="none" w:sz="0" w:space="0" w:color="auto"/>
            <w:bottom w:val="none" w:sz="0" w:space="0" w:color="auto"/>
            <w:right w:val="none" w:sz="0" w:space="0" w:color="auto"/>
          </w:divBdr>
        </w:div>
        <w:div w:id="848788505">
          <w:marLeft w:val="640"/>
          <w:marRight w:val="0"/>
          <w:marTop w:val="0"/>
          <w:marBottom w:val="0"/>
          <w:divBdr>
            <w:top w:val="none" w:sz="0" w:space="0" w:color="auto"/>
            <w:left w:val="none" w:sz="0" w:space="0" w:color="auto"/>
            <w:bottom w:val="none" w:sz="0" w:space="0" w:color="auto"/>
            <w:right w:val="none" w:sz="0" w:space="0" w:color="auto"/>
          </w:divBdr>
        </w:div>
        <w:div w:id="1051806416">
          <w:marLeft w:val="640"/>
          <w:marRight w:val="0"/>
          <w:marTop w:val="0"/>
          <w:marBottom w:val="0"/>
          <w:divBdr>
            <w:top w:val="none" w:sz="0" w:space="0" w:color="auto"/>
            <w:left w:val="none" w:sz="0" w:space="0" w:color="auto"/>
            <w:bottom w:val="none" w:sz="0" w:space="0" w:color="auto"/>
            <w:right w:val="none" w:sz="0" w:space="0" w:color="auto"/>
          </w:divBdr>
        </w:div>
        <w:div w:id="1358656758">
          <w:marLeft w:val="640"/>
          <w:marRight w:val="0"/>
          <w:marTop w:val="0"/>
          <w:marBottom w:val="0"/>
          <w:divBdr>
            <w:top w:val="none" w:sz="0" w:space="0" w:color="auto"/>
            <w:left w:val="none" w:sz="0" w:space="0" w:color="auto"/>
            <w:bottom w:val="none" w:sz="0" w:space="0" w:color="auto"/>
            <w:right w:val="none" w:sz="0" w:space="0" w:color="auto"/>
          </w:divBdr>
        </w:div>
        <w:div w:id="1450078113">
          <w:marLeft w:val="640"/>
          <w:marRight w:val="0"/>
          <w:marTop w:val="0"/>
          <w:marBottom w:val="0"/>
          <w:divBdr>
            <w:top w:val="none" w:sz="0" w:space="0" w:color="auto"/>
            <w:left w:val="none" w:sz="0" w:space="0" w:color="auto"/>
            <w:bottom w:val="none" w:sz="0" w:space="0" w:color="auto"/>
            <w:right w:val="none" w:sz="0" w:space="0" w:color="auto"/>
          </w:divBdr>
        </w:div>
        <w:div w:id="1486554716">
          <w:marLeft w:val="640"/>
          <w:marRight w:val="0"/>
          <w:marTop w:val="0"/>
          <w:marBottom w:val="0"/>
          <w:divBdr>
            <w:top w:val="none" w:sz="0" w:space="0" w:color="auto"/>
            <w:left w:val="none" w:sz="0" w:space="0" w:color="auto"/>
            <w:bottom w:val="none" w:sz="0" w:space="0" w:color="auto"/>
            <w:right w:val="none" w:sz="0" w:space="0" w:color="auto"/>
          </w:divBdr>
        </w:div>
        <w:div w:id="1491746793">
          <w:marLeft w:val="640"/>
          <w:marRight w:val="0"/>
          <w:marTop w:val="0"/>
          <w:marBottom w:val="0"/>
          <w:divBdr>
            <w:top w:val="none" w:sz="0" w:space="0" w:color="auto"/>
            <w:left w:val="none" w:sz="0" w:space="0" w:color="auto"/>
            <w:bottom w:val="none" w:sz="0" w:space="0" w:color="auto"/>
            <w:right w:val="none" w:sz="0" w:space="0" w:color="auto"/>
          </w:divBdr>
        </w:div>
        <w:div w:id="1548907040">
          <w:marLeft w:val="640"/>
          <w:marRight w:val="0"/>
          <w:marTop w:val="0"/>
          <w:marBottom w:val="0"/>
          <w:divBdr>
            <w:top w:val="none" w:sz="0" w:space="0" w:color="auto"/>
            <w:left w:val="none" w:sz="0" w:space="0" w:color="auto"/>
            <w:bottom w:val="none" w:sz="0" w:space="0" w:color="auto"/>
            <w:right w:val="none" w:sz="0" w:space="0" w:color="auto"/>
          </w:divBdr>
        </w:div>
        <w:div w:id="1743983339">
          <w:marLeft w:val="640"/>
          <w:marRight w:val="0"/>
          <w:marTop w:val="0"/>
          <w:marBottom w:val="0"/>
          <w:divBdr>
            <w:top w:val="none" w:sz="0" w:space="0" w:color="auto"/>
            <w:left w:val="none" w:sz="0" w:space="0" w:color="auto"/>
            <w:bottom w:val="none" w:sz="0" w:space="0" w:color="auto"/>
            <w:right w:val="none" w:sz="0" w:space="0" w:color="auto"/>
          </w:divBdr>
        </w:div>
      </w:divsChild>
    </w:div>
    <w:div w:id="1728449791">
      <w:bodyDiv w:val="1"/>
      <w:marLeft w:val="0"/>
      <w:marRight w:val="0"/>
      <w:marTop w:val="0"/>
      <w:marBottom w:val="0"/>
      <w:divBdr>
        <w:top w:val="none" w:sz="0" w:space="0" w:color="auto"/>
        <w:left w:val="none" w:sz="0" w:space="0" w:color="auto"/>
        <w:bottom w:val="none" w:sz="0" w:space="0" w:color="auto"/>
        <w:right w:val="none" w:sz="0" w:space="0" w:color="auto"/>
      </w:divBdr>
      <w:divsChild>
        <w:div w:id="317460432">
          <w:marLeft w:val="640"/>
          <w:marRight w:val="0"/>
          <w:marTop w:val="0"/>
          <w:marBottom w:val="0"/>
          <w:divBdr>
            <w:top w:val="none" w:sz="0" w:space="0" w:color="auto"/>
            <w:left w:val="none" w:sz="0" w:space="0" w:color="auto"/>
            <w:bottom w:val="none" w:sz="0" w:space="0" w:color="auto"/>
            <w:right w:val="none" w:sz="0" w:space="0" w:color="auto"/>
          </w:divBdr>
        </w:div>
        <w:div w:id="542055815">
          <w:marLeft w:val="640"/>
          <w:marRight w:val="0"/>
          <w:marTop w:val="0"/>
          <w:marBottom w:val="0"/>
          <w:divBdr>
            <w:top w:val="none" w:sz="0" w:space="0" w:color="auto"/>
            <w:left w:val="none" w:sz="0" w:space="0" w:color="auto"/>
            <w:bottom w:val="none" w:sz="0" w:space="0" w:color="auto"/>
            <w:right w:val="none" w:sz="0" w:space="0" w:color="auto"/>
          </w:divBdr>
        </w:div>
        <w:div w:id="632977280">
          <w:marLeft w:val="640"/>
          <w:marRight w:val="0"/>
          <w:marTop w:val="0"/>
          <w:marBottom w:val="0"/>
          <w:divBdr>
            <w:top w:val="none" w:sz="0" w:space="0" w:color="auto"/>
            <w:left w:val="none" w:sz="0" w:space="0" w:color="auto"/>
            <w:bottom w:val="none" w:sz="0" w:space="0" w:color="auto"/>
            <w:right w:val="none" w:sz="0" w:space="0" w:color="auto"/>
          </w:divBdr>
        </w:div>
        <w:div w:id="741637680">
          <w:marLeft w:val="640"/>
          <w:marRight w:val="0"/>
          <w:marTop w:val="0"/>
          <w:marBottom w:val="0"/>
          <w:divBdr>
            <w:top w:val="none" w:sz="0" w:space="0" w:color="auto"/>
            <w:left w:val="none" w:sz="0" w:space="0" w:color="auto"/>
            <w:bottom w:val="none" w:sz="0" w:space="0" w:color="auto"/>
            <w:right w:val="none" w:sz="0" w:space="0" w:color="auto"/>
          </w:divBdr>
        </w:div>
        <w:div w:id="804356091">
          <w:marLeft w:val="640"/>
          <w:marRight w:val="0"/>
          <w:marTop w:val="0"/>
          <w:marBottom w:val="0"/>
          <w:divBdr>
            <w:top w:val="none" w:sz="0" w:space="0" w:color="auto"/>
            <w:left w:val="none" w:sz="0" w:space="0" w:color="auto"/>
            <w:bottom w:val="none" w:sz="0" w:space="0" w:color="auto"/>
            <w:right w:val="none" w:sz="0" w:space="0" w:color="auto"/>
          </w:divBdr>
        </w:div>
        <w:div w:id="1049918529">
          <w:marLeft w:val="640"/>
          <w:marRight w:val="0"/>
          <w:marTop w:val="0"/>
          <w:marBottom w:val="0"/>
          <w:divBdr>
            <w:top w:val="none" w:sz="0" w:space="0" w:color="auto"/>
            <w:left w:val="none" w:sz="0" w:space="0" w:color="auto"/>
            <w:bottom w:val="none" w:sz="0" w:space="0" w:color="auto"/>
            <w:right w:val="none" w:sz="0" w:space="0" w:color="auto"/>
          </w:divBdr>
        </w:div>
        <w:div w:id="1165970707">
          <w:marLeft w:val="640"/>
          <w:marRight w:val="0"/>
          <w:marTop w:val="0"/>
          <w:marBottom w:val="0"/>
          <w:divBdr>
            <w:top w:val="none" w:sz="0" w:space="0" w:color="auto"/>
            <w:left w:val="none" w:sz="0" w:space="0" w:color="auto"/>
            <w:bottom w:val="none" w:sz="0" w:space="0" w:color="auto"/>
            <w:right w:val="none" w:sz="0" w:space="0" w:color="auto"/>
          </w:divBdr>
        </w:div>
        <w:div w:id="1245069772">
          <w:marLeft w:val="640"/>
          <w:marRight w:val="0"/>
          <w:marTop w:val="0"/>
          <w:marBottom w:val="0"/>
          <w:divBdr>
            <w:top w:val="none" w:sz="0" w:space="0" w:color="auto"/>
            <w:left w:val="none" w:sz="0" w:space="0" w:color="auto"/>
            <w:bottom w:val="none" w:sz="0" w:space="0" w:color="auto"/>
            <w:right w:val="none" w:sz="0" w:space="0" w:color="auto"/>
          </w:divBdr>
        </w:div>
        <w:div w:id="1933852484">
          <w:marLeft w:val="640"/>
          <w:marRight w:val="0"/>
          <w:marTop w:val="0"/>
          <w:marBottom w:val="0"/>
          <w:divBdr>
            <w:top w:val="none" w:sz="0" w:space="0" w:color="auto"/>
            <w:left w:val="none" w:sz="0" w:space="0" w:color="auto"/>
            <w:bottom w:val="none" w:sz="0" w:space="0" w:color="auto"/>
            <w:right w:val="none" w:sz="0" w:space="0" w:color="auto"/>
          </w:divBdr>
        </w:div>
        <w:div w:id="1960866942">
          <w:marLeft w:val="640"/>
          <w:marRight w:val="0"/>
          <w:marTop w:val="0"/>
          <w:marBottom w:val="0"/>
          <w:divBdr>
            <w:top w:val="none" w:sz="0" w:space="0" w:color="auto"/>
            <w:left w:val="none" w:sz="0" w:space="0" w:color="auto"/>
            <w:bottom w:val="none" w:sz="0" w:space="0" w:color="auto"/>
            <w:right w:val="none" w:sz="0" w:space="0" w:color="auto"/>
          </w:divBdr>
        </w:div>
        <w:div w:id="2107187984">
          <w:marLeft w:val="640"/>
          <w:marRight w:val="0"/>
          <w:marTop w:val="0"/>
          <w:marBottom w:val="0"/>
          <w:divBdr>
            <w:top w:val="none" w:sz="0" w:space="0" w:color="auto"/>
            <w:left w:val="none" w:sz="0" w:space="0" w:color="auto"/>
            <w:bottom w:val="none" w:sz="0" w:space="0" w:color="auto"/>
            <w:right w:val="none" w:sz="0" w:space="0" w:color="auto"/>
          </w:divBdr>
        </w:div>
      </w:divsChild>
    </w:div>
    <w:div w:id="1735007325">
      <w:bodyDiv w:val="1"/>
      <w:marLeft w:val="0"/>
      <w:marRight w:val="0"/>
      <w:marTop w:val="0"/>
      <w:marBottom w:val="0"/>
      <w:divBdr>
        <w:top w:val="none" w:sz="0" w:space="0" w:color="auto"/>
        <w:left w:val="none" w:sz="0" w:space="0" w:color="auto"/>
        <w:bottom w:val="none" w:sz="0" w:space="0" w:color="auto"/>
        <w:right w:val="none" w:sz="0" w:space="0" w:color="auto"/>
      </w:divBdr>
    </w:div>
    <w:div w:id="1755322579">
      <w:bodyDiv w:val="1"/>
      <w:marLeft w:val="0"/>
      <w:marRight w:val="0"/>
      <w:marTop w:val="0"/>
      <w:marBottom w:val="0"/>
      <w:divBdr>
        <w:top w:val="none" w:sz="0" w:space="0" w:color="auto"/>
        <w:left w:val="none" w:sz="0" w:space="0" w:color="auto"/>
        <w:bottom w:val="none" w:sz="0" w:space="0" w:color="auto"/>
        <w:right w:val="none" w:sz="0" w:space="0" w:color="auto"/>
      </w:divBdr>
      <w:divsChild>
        <w:div w:id="123934701">
          <w:marLeft w:val="640"/>
          <w:marRight w:val="0"/>
          <w:marTop w:val="0"/>
          <w:marBottom w:val="0"/>
          <w:divBdr>
            <w:top w:val="none" w:sz="0" w:space="0" w:color="auto"/>
            <w:left w:val="none" w:sz="0" w:space="0" w:color="auto"/>
            <w:bottom w:val="none" w:sz="0" w:space="0" w:color="auto"/>
            <w:right w:val="none" w:sz="0" w:space="0" w:color="auto"/>
          </w:divBdr>
        </w:div>
        <w:div w:id="375005187">
          <w:marLeft w:val="640"/>
          <w:marRight w:val="0"/>
          <w:marTop w:val="0"/>
          <w:marBottom w:val="0"/>
          <w:divBdr>
            <w:top w:val="none" w:sz="0" w:space="0" w:color="auto"/>
            <w:left w:val="none" w:sz="0" w:space="0" w:color="auto"/>
            <w:bottom w:val="none" w:sz="0" w:space="0" w:color="auto"/>
            <w:right w:val="none" w:sz="0" w:space="0" w:color="auto"/>
          </w:divBdr>
        </w:div>
        <w:div w:id="518591881">
          <w:marLeft w:val="640"/>
          <w:marRight w:val="0"/>
          <w:marTop w:val="0"/>
          <w:marBottom w:val="0"/>
          <w:divBdr>
            <w:top w:val="none" w:sz="0" w:space="0" w:color="auto"/>
            <w:left w:val="none" w:sz="0" w:space="0" w:color="auto"/>
            <w:bottom w:val="none" w:sz="0" w:space="0" w:color="auto"/>
            <w:right w:val="none" w:sz="0" w:space="0" w:color="auto"/>
          </w:divBdr>
        </w:div>
        <w:div w:id="922909849">
          <w:marLeft w:val="640"/>
          <w:marRight w:val="0"/>
          <w:marTop w:val="0"/>
          <w:marBottom w:val="0"/>
          <w:divBdr>
            <w:top w:val="none" w:sz="0" w:space="0" w:color="auto"/>
            <w:left w:val="none" w:sz="0" w:space="0" w:color="auto"/>
            <w:bottom w:val="none" w:sz="0" w:space="0" w:color="auto"/>
            <w:right w:val="none" w:sz="0" w:space="0" w:color="auto"/>
          </w:divBdr>
        </w:div>
        <w:div w:id="952176744">
          <w:marLeft w:val="640"/>
          <w:marRight w:val="0"/>
          <w:marTop w:val="0"/>
          <w:marBottom w:val="0"/>
          <w:divBdr>
            <w:top w:val="none" w:sz="0" w:space="0" w:color="auto"/>
            <w:left w:val="none" w:sz="0" w:space="0" w:color="auto"/>
            <w:bottom w:val="none" w:sz="0" w:space="0" w:color="auto"/>
            <w:right w:val="none" w:sz="0" w:space="0" w:color="auto"/>
          </w:divBdr>
        </w:div>
        <w:div w:id="1063606130">
          <w:marLeft w:val="640"/>
          <w:marRight w:val="0"/>
          <w:marTop w:val="0"/>
          <w:marBottom w:val="0"/>
          <w:divBdr>
            <w:top w:val="none" w:sz="0" w:space="0" w:color="auto"/>
            <w:left w:val="none" w:sz="0" w:space="0" w:color="auto"/>
            <w:bottom w:val="none" w:sz="0" w:space="0" w:color="auto"/>
            <w:right w:val="none" w:sz="0" w:space="0" w:color="auto"/>
          </w:divBdr>
        </w:div>
        <w:div w:id="1190952762">
          <w:marLeft w:val="640"/>
          <w:marRight w:val="0"/>
          <w:marTop w:val="0"/>
          <w:marBottom w:val="0"/>
          <w:divBdr>
            <w:top w:val="none" w:sz="0" w:space="0" w:color="auto"/>
            <w:left w:val="none" w:sz="0" w:space="0" w:color="auto"/>
            <w:bottom w:val="none" w:sz="0" w:space="0" w:color="auto"/>
            <w:right w:val="none" w:sz="0" w:space="0" w:color="auto"/>
          </w:divBdr>
        </w:div>
        <w:div w:id="1317148650">
          <w:marLeft w:val="640"/>
          <w:marRight w:val="0"/>
          <w:marTop w:val="0"/>
          <w:marBottom w:val="0"/>
          <w:divBdr>
            <w:top w:val="none" w:sz="0" w:space="0" w:color="auto"/>
            <w:left w:val="none" w:sz="0" w:space="0" w:color="auto"/>
            <w:bottom w:val="none" w:sz="0" w:space="0" w:color="auto"/>
            <w:right w:val="none" w:sz="0" w:space="0" w:color="auto"/>
          </w:divBdr>
        </w:div>
        <w:div w:id="1431201006">
          <w:marLeft w:val="640"/>
          <w:marRight w:val="0"/>
          <w:marTop w:val="0"/>
          <w:marBottom w:val="0"/>
          <w:divBdr>
            <w:top w:val="none" w:sz="0" w:space="0" w:color="auto"/>
            <w:left w:val="none" w:sz="0" w:space="0" w:color="auto"/>
            <w:bottom w:val="none" w:sz="0" w:space="0" w:color="auto"/>
            <w:right w:val="none" w:sz="0" w:space="0" w:color="auto"/>
          </w:divBdr>
        </w:div>
        <w:div w:id="1538588791">
          <w:marLeft w:val="640"/>
          <w:marRight w:val="0"/>
          <w:marTop w:val="0"/>
          <w:marBottom w:val="0"/>
          <w:divBdr>
            <w:top w:val="none" w:sz="0" w:space="0" w:color="auto"/>
            <w:left w:val="none" w:sz="0" w:space="0" w:color="auto"/>
            <w:bottom w:val="none" w:sz="0" w:space="0" w:color="auto"/>
            <w:right w:val="none" w:sz="0" w:space="0" w:color="auto"/>
          </w:divBdr>
        </w:div>
        <w:div w:id="1540894057">
          <w:marLeft w:val="640"/>
          <w:marRight w:val="0"/>
          <w:marTop w:val="0"/>
          <w:marBottom w:val="0"/>
          <w:divBdr>
            <w:top w:val="none" w:sz="0" w:space="0" w:color="auto"/>
            <w:left w:val="none" w:sz="0" w:space="0" w:color="auto"/>
            <w:bottom w:val="none" w:sz="0" w:space="0" w:color="auto"/>
            <w:right w:val="none" w:sz="0" w:space="0" w:color="auto"/>
          </w:divBdr>
        </w:div>
        <w:div w:id="1766683782">
          <w:marLeft w:val="640"/>
          <w:marRight w:val="0"/>
          <w:marTop w:val="0"/>
          <w:marBottom w:val="0"/>
          <w:divBdr>
            <w:top w:val="none" w:sz="0" w:space="0" w:color="auto"/>
            <w:left w:val="none" w:sz="0" w:space="0" w:color="auto"/>
            <w:bottom w:val="none" w:sz="0" w:space="0" w:color="auto"/>
            <w:right w:val="none" w:sz="0" w:space="0" w:color="auto"/>
          </w:divBdr>
        </w:div>
        <w:div w:id="1933469246">
          <w:marLeft w:val="640"/>
          <w:marRight w:val="0"/>
          <w:marTop w:val="0"/>
          <w:marBottom w:val="0"/>
          <w:divBdr>
            <w:top w:val="none" w:sz="0" w:space="0" w:color="auto"/>
            <w:left w:val="none" w:sz="0" w:space="0" w:color="auto"/>
            <w:bottom w:val="none" w:sz="0" w:space="0" w:color="auto"/>
            <w:right w:val="none" w:sz="0" w:space="0" w:color="auto"/>
          </w:divBdr>
        </w:div>
        <w:div w:id="2054963077">
          <w:marLeft w:val="640"/>
          <w:marRight w:val="0"/>
          <w:marTop w:val="0"/>
          <w:marBottom w:val="0"/>
          <w:divBdr>
            <w:top w:val="none" w:sz="0" w:space="0" w:color="auto"/>
            <w:left w:val="none" w:sz="0" w:space="0" w:color="auto"/>
            <w:bottom w:val="none" w:sz="0" w:space="0" w:color="auto"/>
            <w:right w:val="none" w:sz="0" w:space="0" w:color="auto"/>
          </w:divBdr>
        </w:div>
        <w:div w:id="2119331943">
          <w:marLeft w:val="640"/>
          <w:marRight w:val="0"/>
          <w:marTop w:val="0"/>
          <w:marBottom w:val="0"/>
          <w:divBdr>
            <w:top w:val="none" w:sz="0" w:space="0" w:color="auto"/>
            <w:left w:val="none" w:sz="0" w:space="0" w:color="auto"/>
            <w:bottom w:val="none" w:sz="0" w:space="0" w:color="auto"/>
            <w:right w:val="none" w:sz="0" w:space="0" w:color="auto"/>
          </w:divBdr>
        </w:div>
      </w:divsChild>
    </w:div>
    <w:div w:id="1766266872">
      <w:bodyDiv w:val="1"/>
      <w:marLeft w:val="0"/>
      <w:marRight w:val="0"/>
      <w:marTop w:val="0"/>
      <w:marBottom w:val="0"/>
      <w:divBdr>
        <w:top w:val="none" w:sz="0" w:space="0" w:color="auto"/>
        <w:left w:val="none" w:sz="0" w:space="0" w:color="auto"/>
        <w:bottom w:val="none" w:sz="0" w:space="0" w:color="auto"/>
        <w:right w:val="none" w:sz="0" w:space="0" w:color="auto"/>
      </w:divBdr>
      <w:divsChild>
        <w:div w:id="80614812">
          <w:marLeft w:val="640"/>
          <w:marRight w:val="0"/>
          <w:marTop w:val="0"/>
          <w:marBottom w:val="0"/>
          <w:divBdr>
            <w:top w:val="none" w:sz="0" w:space="0" w:color="auto"/>
            <w:left w:val="none" w:sz="0" w:space="0" w:color="auto"/>
            <w:bottom w:val="none" w:sz="0" w:space="0" w:color="auto"/>
            <w:right w:val="none" w:sz="0" w:space="0" w:color="auto"/>
          </w:divBdr>
        </w:div>
        <w:div w:id="286738231">
          <w:marLeft w:val="640"/>
          <w:marRight w:val="0"/>
          <w:marTop w:val="0"/>
          <w:marBottom w:val="0"/>
          <w:divBdr>
            <w:top w:val="none" w:sz="0" w:space="0" w:color="auto"/>
            <w:left w:val="none" w:sz="0" w:space="0" w:color="auto"/>
            <w:bottom w:val="none" w:sz="0" w:space="0" w:color="auto"/>
            <w:right w:val="none" w:sz="0" w:space="0" w:color="auto"/>
          </w:divBdr>
        </w:div>
        <w:div w:id="372072186">
          <w:marLeft w:val="640"/>
          <w:marRight w:val="0"/>
          <w:marTop w:val="0"/>
          <w:marBottom w:val="0"/>
          <w:divBdr>
            <w:top w:val="none" w:sz="0" w:space="0" w:color="auto"/>
            <w:left w:val="none" w:sz="0" w:space="0" w:color="auto"/>
            <w:bottom w:val="none" w:sz="0" w:space="0" w:color="auto"/>
            <w:right w:val="none" w:sz="0" w:space="0" w:color="auto"/>
          </w:divBdr>
        </w:div>
        <w:div w:id="395932872">
          <w:marLeft w:val="640"/>
          <w:marRight w:val="0"/>
          <w:marTop w:val="0"/>
          <w:marBottom w:val="0"/>
          <w:divBdr>
            <w:top w:val="none" w:sz="0" w:space="0" w:color="auto"/>
            <w:left w:val="none" w:sz="0" w:space="0" w:color="auto"/>
            <w:bottom w:val="none" w:sz="0" w:space="0" w:color="auto"/>
            <w:right w:val="none" w:sz="0" w:space="0" w:color="auto"/>
          </w:divBdr>
        </w:div>
        <w:div w:id="405884394">
          <w:marLeft w:val="640"/>
          <w:marRight w:val="0"/>
          <w:marTop w:val="0"/>
          <w:marBottom w:val="0"/>
          <w:divBdr>
            <w:top w:val="none" w:sz="0" w:space="0" w:color="auto"/>
            <w:left w:val="none" w:sz="0" w:space="0" w:color="auto"/>
            <w:bottom w:val="none" w:sz="0" w:space="0" w:color="auto"/>
            <w:right w:val="none" w:sz="0" w:space="0" w:color="auto"/>
          </w:divBdr>
        </w:div>
        <w:div w:id="458231397">
          <w:marLeft w:val="640"/>
          <w:marRight w:val="0"/>
          <w:marTop w:val="0"/>
          <w:marBottom w:val="0"/>
          <w:divBdr>
            <w:top w:val="none" w:sz="0" w:space="0" w:color="auto"/>
            <w:left w:val="none" w:sz="0" w:space="0" w:color="auto"/>
            <w:bottom w:val="none" w:sz="0" w:space="0" w:color="auto"/>
            <w:right w:val="none" w:sz="0" w:space="0" w:color="auto"/>
          </w:divBdr>
        </w:div>
        <w:div w:id="461727045">
          <w:marLeft w:val="640"/>
          <w:marRight w:val="0"/>
          <w:marTop w:val="0"/>
          <w:marBottom w:val="0"/>
          <w:divBdr>
            <w:top w:val="none" w:sz="0" w:space="0" w:color="auto"/>
            <w:left w:val="none" w:sz="0" w:space="0" w:color="auto"/>
            <w:bottom w:val="none" w:sz="0" w:space="0" w:color="auto"/>
            <w:right w:val="none" w:sz="0" w:space="0" w:color="auto"/>
          </w:divBdr>
        </w:div>
        <w:div w:id="542909908">
          <w:marLeft w:val="640"/>
          <w:marRight w:val="0"/>
          <w:marTop w:val="0"/>
          <w:marBottom w:val="0"/>
          <w:divBdr>
            <w:top w:val="none" w:sz="0" w:space="0" w:color="auto"/>
            <w:left w:val="none" w:sz="0" w:space="0" w:color="auto"/>
            <w:bottom w:val="none" w:sz="0" w:space="0" w:color="auto"/>
            <w:right w:val="none" w:sz="0" w:space="0" w:color="auto"/>
          </w:divBdr>
        </w:div>
        <w:div w:id="563568875">
          <w:marLeft w:val="640"/>
          <w:marRight w:val="0"/>
          <w:marTop w:val="0"/>
          <w:marBottom w:val="0"/>
          <w:divBdr>
            <w:top w:val="none" w:sz="0" w:space="0" w:color="auto"/>
            <w:left w:val="none" w:sz="0" w:space="0" w:color="auto"/>
            <w:bottom w:val="none" w:sz="0" w:space="0" w:color="auto"/>
            <w:right w:val="none" w:sz="0" w:space="0" w:color="auto"/>
          </w:divBdr>
        </w:div>
        <w:div w:id="576864122">
          <w:marLeft w:val="640"/>
          <w:marRight w:val="0"/>
          <w:marTop w:val="0"/>
          <w:marBottom w:val="0"/>
          <w:divBdr>
            <w:top w:val="none" w:sz="0" w:space="0" w:color="auto"/>
            <w:left w:val="none" w:sz="0" w:space="0" w:color="auto"/>
            <w:bottom w:val="none" w:sz="0" w:space="0" w:color="auto"/>
            <w:right w:val="none" w:sz="0" w:space="0" w:color="auto"/>
          </w:divBdr>
        </w:div>
        <w:div w:id="785007494">
          <w:marLeft w:val="640"/>
          <w:marRight w:val="0"/>
          <w:marTop w:val="0"/>
          <w:marBottom w:val="0"/>
          <w:divBdr>
            <w:top w:val="none" w:sz="0" w:space="0" w:color="auto"/>
            <w:left w:val="none" w:sz="0" w:space="0" w:color="auto"/>
            <w:bottom w:val="none" w:sz="0" w:space="0" w:color="auto"/>
            <w:right w:val="none" w:sz="0" w:space="0" w:color="auto"/>
          </w:divBdr>
        </w:div>
        <w:div w:id="789250941">
          <w:marLeft w:val="640"/>
          <w:marRight w:val="0"/>
          <w:marTop w:val="0"/>
          <w:marBottom w:val="0"/>
          <w:divBdr>
            <w:top w:val="none" w:sz="0" w:space="0" w:color="auto"/>
            <w:left w:val="none" w:sz="0" w:space="0" w:color="auto"/>
            <w:bottom w:val="none" w:sz="0" w:space="0" w:color="auto"/>
            <w:right w:val="none" w:sz="0" w:space="0" w:color="auto"/>
          </w:divBdr>
        </w:div>
        <w:div w:id="799154576">
          <w:marLeft w:val="640"/>
          <w:marRight w:val="0"/>
          <w:marTop w:val="0"/>
          <w:marBottom w:val="0"/>
          <w:divBdr>
            <w:top w:val="none" w:sz="0" w:space="0" w:color="auto"/>
            <w:left w:val="none" w:sz="0" w:space="0" w:color="auto"/>
            <w:bottom w:val="none" w:sz="0" w:space="0" w:color="auto"/>
            <w:right w:val="none" w:sz="0" w:space="0" w:color="auto"/>
          </w:divBdr>
        </w:div>
        <w:div w:id="821894228">
          <w:marLeft w:val="640"/>
          <w:marRight w:val="0"/>
          <w:marTop w:val="0"/>
          <w:marBottom w:val="0"/>
          <w:divBdr>
            <w:top w:val="none" w:sz="0" w:space="0" w:color="auto"/>
            <w:left w:val="none" w:sz="0" w:space="0" w:color="auto"/>
            <w:bottom w:val="none" w:sz="0" w:space="0" w:color="auto"/>
            <w:right w:val="none" w:sz="0" w:space="0" w:color="auto"/>
          </w:divBdr>
        </w:div>
        <w:div w:id="834808665">
          <w:marLeft w:val="640"/>
          <w:marRight w:val="0"/>
          <w:marTop w:val="0"/>
          <w:marBottom w:val="0"/>
          <w:divBdr>
            <w:top w:val="none" w:sz="0" w:space="0" w:color="auto"/>
            <w:left w:val="none" w:sz="0" w:space="0" w:color="auto"/>
            <w:bottom w:val="none" w:sz="0" w:space="0" w:color="auto"/>
            <w:right w:val="none" w:sz="0" w:space="0" w:color="auto"/>
          </w:divBdr>
        </w:div>
        <w:div w:id="888565602">
          <w:marLeft w:val="640"/>
          <w:marRight w:val="0"/>
          <w:marTop w:val="0"/>
          <w:marBottom w:val="0"/>
          <w:divBdr>
            <w:top w:val="none" w:sz="0" w:space="0" w:color="auto"/>
            <w:left w:val="none" w:sz="0" w:space="0" w:color="auto"/>
            <w:bottom w:val="none" w:sz="0" w:space="0" w:color="auto"/>
            <w:right w:val="none" w:sz="0" w:space="0" w:color="auto"/>
          </w:divBdr>
        </w:div>
        <w:div w:id="1042630426">
          <w:marLeft w:val="640"/>
          <w:marRight w:val="0"/>
          <w:marTop w:val="0"/>
          <w:marBottom w:val="0"/>
          <w:divBdr>
            <w:top w:val="none" w:sz="0" w:space="0" w:color="auto"/>
            <w:left w:val="none" w:sz="0" w:space="0" w:color="auto"/>
            <w:bottom w:val="none" w:sz="0" w:space="0" w:color="auto"/>
            <w:right w:val="none" w:sz="0" w:space="0" w:color="auto"/>
          </w:divBdr>
        </w:div>
        <w:div w:id="1076242681">
          <w:marLeft w:val="640"/>
          <w:marRight w:val="0"/>
          <w:marTop w:val="0"/>
          <w:marBottom w:val="0"/>
          <w:divBdr>
            <w:top w:val="none" w:sz="0" w:space="0" w:color="auto"/>
            <w:left w:val="none" w:sz="0" w:space="0" w:color="auto"/>
            <w:bottom w:val="none" w:sz="0" w:space="0" w:color="auto"/>
            <w:right w:val="none" w:sz="0" w:space="0" w:color="auto"/>
          </w:divBdr>
        </w:div>
        <w:div w:id="1077556916">
          <w:marLeft w:val="640"/>
          <w:marRight w:val="0"/>
          <w:marTop w:val="0"/>
          <w:marBottom w:val="0"/>
          <w:divBdr>
            <w:top w:val="none" w:sz="0" w:space="0" w:color="auto"/>
            <w:left w:val="none" w:sz="0" w:space="0" w:color="auto"/>
            <w:bottom w:val="none" w:sz="0" w:space="0" w:color="auto"/>
            <w:right w:val="none" w:sz="0" w:space="0" w:color="auto"/>
          </w:divBdr>
        </w:div>
        <w:div w:id="1082065988">
          <w:marLeft w:val="640"/>
          <w:marRight w:val="0"/>
          <w:marTop w:val="0"/>
          <w:marBottom w:val="0"/>
          <w:divBdr>
            <w:top w:val="none" w:sz="0" w:space="0" w:color="auto"/>
            <w:left w:val="none" w:sz="0" w:space="0" w:color="auto"/>
            <w:bottom w:val="none" w:sz="0" w:space="0" w:color="auto"/>
            <w:right w:val="none" w:sz="0" w:space="0" w:color="auto"/>
          </w:divBdr>
        </w:div>
        <w:div w:id="1183205208">
          <w:marLeft w:val="640"/>
          <w:marRight w:val="0"/>
          <w:marTop w:val="0"/>
          <w:marBottom w:val="0"/>
          <w:divBdr>
            <w:top w:val="none" w:sz="0" w:space="0" w:color="auto"/>
            <w:left w:val="none" w:sz="0" w:space="0" w:color="auto"/>
            <w:bottom w:val="none" w:sz="0" w:space="0" w:color="auto"/>
            <w:right w:val="none" w:sz="0" w:space="0" w:color="auto"/>
          </w:divBdr>
        </w:div>
        <w:div w:id="1216893789">
          <w:marLeft w:val="640"/>
          <w:marRight w:val="0"/>
          <w:marTop w:val="0"/>
          <w:marBottom w:val="0"/>
          <w:divBdr>
            <w:top w:val="none" w:sz="0" w:space="0" w:color="auto"/>
            <w:left w:val="none" w:sz="0" w:space="0" w:color="auto"/>
            <w:bottom w:val="none" w:sz="0" w:space="0" w:color="auto"/>
            <w:right w:val="none" w:sz="0" w:space="0" w:color="auto"/>
          </w:divBdr>
        </w:div>
        <w:div w:id="1220551774">
          <w:marLeft w:val="640"/>
          <w:marRight w:val="0"/>
          <w:marTop w:val="0"/>
          <w:marBottom w:val="0"/>
          <w:divBdr>
            <w:top w:val="none" w:sz="0" w:space="0" w:color="auto"/>
            <w:left w:val="none" w:sz="0" w:space="0" w:color="auto"/>
            <w:bottom w:val="none" w:sz="0" w:space="0" w:color="auto"/>
            <w:right w:val="none" w:sz="0" w:space="0" w:color="auto"/>
          </w:divBdr>
        </w:div>
        <w:div w:id="1249735822">
          <w:marLeft w:val="640"/>
          <w:marRight w:val="0"/>
          <w:marTop w:val="0"/>
          <w:marBottom w:val="0"/>
          <w:divBdr>
            <w:top w:val="none" w:sz="0" w:space="0" w:color="auto"/>
            <w:left w:val="none" w:sz="0" w:space="0" w:color="auto"/>
            <w:bottom w:val="none" w:sz="0" w:space="0" w:color="auto"/>
            <w:right w:val="none" w:sz="0" w:space="0" w:color="auto"/>
          </w:divBdr>
        </w:div>
        <w:div w:id="1260531314">
          <w:marLeft w:val="640"/>
          <w:marRight w:val="0"/>
          <w:marTop w:val="0"/>
          <w:marBottom w:val="0"/>
          <w:divBdr>
            <w:top w:val="none" w:sz="0" w:space="0" w:color="auto"/>
            <w:left w:val="none" w:sz="0" w:space="0" w:color="auto"/>
            <w:bottom w:val="none" w:sz="0" w:space="0" w:color="auto"/>
            <w:right w:val="none" w:sz="0" w:space="0" w:color="auto"/>
          </w:divBdr>
        </w:div>
        <w:div w:id="1263949195">
          <w:marLeft w:val="640"/>
          <w:marRight w:val="0"/>
          <w:marTop w:val="0"/>
          <w:marBottom w:val="0"/>
          <w:divBdr>
            <w:top w:val="none" w:sz="0" w:space="0" w:color="auto"/>
            <w:left w:val="none" w:sz="0" w:space="0" w:color="auto"/>
            <w:bottom w:val="none" w:sz="0" w:space="0" w:color="auto"/>
            <w:right w:val="none" w:sz="0" w:space="0" w:color="auto"/>
          </w:divBdr>
        </w:div>
        <w:div w:id="1476069284">
          <w:marLeft w:val="640"/>
          <w:marRight w:val="0"/>
          <w:marTop w:val="0"/>
          <w:marBottom w:val="0"/>
          <w:divBdr>
            <w:top w:val="none" w:sz="0" w:space="0" w:color="auto"/>
            <w:left w:val="none" w:sz="0" w:space="0" w:color="auto"/>
            <w:bottom w:val="none" w:sz="0" w:space="0" w:color="auto"/>
            <w:right w:val="none" w:sz="0" w:space="0" w:color="auto"/>
          </w:divBdr>
        </w:div>
        <w:div w:id="1563638742">
          <w:marLeft w:val="640"/>
          <w:marRight w:val="0"/>
          <w:marTop w:val="0"/>
          <w:marBottom w:val="0"/>
          <w:divBdr>
            <w:top w:val="none" w:sz="0" w:space="0" w:color="auto"/>
            <w:left w:val="none" w:sz="0" w:space="0" w:color="auto"/>
            <w:bottom w:val="none" w:sz="0" w:space="0" w:color="auto"/>
            <w:right w:val="none" w:sz="0" w:space="0" w:color="auto"/>
          </w:divBdr>
        </w:div>
        <w:div w:id="1656956835">
          <w:marLeft w:val="640"/>
          <w:marRight w:val="0"/>
          <w:marTop w:val="0"/>
          <w:marBottom w:val="0"/>
          <w:divBdr>
            <w:top w:val="none" w:sz="0" w:space="0" w:color="auto"/>
            <w:left w:val="none" w:sz="0" w:space="0" w:color="auto"/>
            <w:bottom w:val="none" w:sz="0" w:space="0" w:color="auto"/>
            <w:right w:val="none" w:sz="0" w:space="0" w:color="auto"/>
          </w:divBdr>
        </w:div>
        <w:div w:id="2075160372">
          <w:marLeft w:val="640"/>
          <w:marRight w:val="0"/>
          <w:marTop w:val="0"/>
          <w:marBottom w:val="0"/>
          <w:divBdr>
            <w:top w:val="none" w:sz="0" w:space="0" w:color="auto"/>
            <w:left w:val="none" w:sz="0" w:space="0" w:color="auto"/>
            <w:bottom w:val="none" w:sz="0" w:space="0" w:color="auto"/>
            <w:right w:val="none" w:sz="0" w:space="0" w:color="auto"/>
          </w:divBdr>
        </w:div>
      </w:divsChild>
    </w:div>
    <w:div w:id="1925187068">
      <w:bodyDiv w:val="1"/>
      <w:marLeft w:val="0"/>
      <w:marRight w:val="0"/>
      <w:marTop w:val="0"/>
      <w:marBottom w:val="0"/>
      <w:divBdr>
        <w:top w:val="none" w:sz="0" w:space="0" w:color="auto"/>
        <w:left w:val="none" w:sz="0" w:space="0" w:color="auto"/>
        <w:bottom w:val="none" w:sz="0" w:space="0" w:color="auto"/>
        <w:right w:val="none" w:sz="0" w:space="0" w:color="auto"/>
      </w:divBdr>
      <w:divsChild>
        <w:div w:id="8802151">
          <w:marLeft w:val="640"/>
          <w:marRight w:val="0"/>
          <w:marTop w:val="0"/>
          <w:marBottom w:val="0"/>
          <w:divBdr>
            <w:top w:val="none" w:sz="0" w:space="0" w:color="auto"/>
            <w:left w:val="none" w:sz="0" w:space="0" w:color="auto"/>
            <w:bottom w:val="none" w:sz="0" w:space="0" w:color="auto"/>
            <w:right w:val="none" w:sz="0" w:space="0" w:color="auto"/>
          </w:divBdr>
        </w:div>
        <w:div w:id="254243064">
          <w:marLeft w:val="640"/>
          <w:marRight w:val="0"/>
          <w:marTop w:val="0"/>
          <w:marBottom w:val="0"/>
          <w:divBdr>
            <w:top w:val="none" w:sz="0" w:space="0" w:color="auto"/>
            <w:left w:val="none" w:sz="0" w:space="0" w:color="auto"/>
            <w:bottom w:val="none" w:sz="0" w:space="0" w:color="auto"/>
            <w:right w:val="none" w:sz="0" w:space="0" w:color="auto"/>
          </w:divBdr>
        </w:div>
        <w:div w:id="282466706">
          <w:marLeft w:val="640"/>
          <w:marRight w:val="0"/>
          <w:marTop w:val="0"/>
          <w:marBottom w:val="0"/>
          <w:divBdr>
            <w:top w:val="none" w:sz="0" w:space="0" w:color="auto"/>
            <w:left w:val="none" w:sz="0" w:space="0" w:color="auto"/>
            <w:bottom w:val="none" w:sz="0" w:space="0" w:color="auto"/>
            <w:right w:val="none" w:sz="0" w:space="0" w:color="auto"/>
          </w:divBdr>
        </w:div>
        <w:div w:id="306401182">
          <w:marLeft w:val="640"/>
          <w:marRight w:val="0"/>
          <w:marTop w:val="0"/>
          <w:marBottom w:val="0"/>
          <w:divBdr>
            <w:top w:val="none" w:sz="0" w:space="0" w:color="auto"/>
            <w:left w:val="none" w:sz="0" w:space="0" w:color="auto"/>
            <w:bottom w:val="none" w:sz="0" w:space="0" w:color="auto"/>
            <w:right w:val="none" w:sz="0" w:space="0" w:color="auto"/>
          </w:divBdr>
        </w:div>
        <w:div w:id="366636973">
          <w:marLeft w:val="640"/>
          <w:marRight w:val="0"/>
          <w:marTop w:val="0"/>
          <w:marBottom w:val="0"/>
          <w:divBdr>
            <w:top w:val="none" w:sz="0" w:space="0" w:color="auto"/>
            <w:left w:val="none" w:sz="0" w:space="0" w:color="auto"/>
            <w:bottom w:val="none" w:sz="0" w:space="0" w:color="auto"/>
            <w:right w:val="none" w:sz="0" w:space="0" w:color="auto"/>
          </w:divBdr>
        </w:div>
        <w:div w:id="429397948">
          <w:marLeft w:val="640"/>
          <w:marRight w:val="0"/>
          <w:marTop w:val="0"/>
          <w:marBottom w:val="0"/>
          <w:divBdr>
            <w:top w:val="none" w:sz="0" w:space="0" w:color="auto"/>
            <w:left w:val="none" w:sz="0" w:space="0" w:color="auto"/>
            <w:bottom w:val="none" w:sz="0" w:space="0" w:color="auto"/>
            <w:right w:val="none" w:sz="0" w:space="0" w:color="auto"/>
          </w:divBdr>
        </w:div>
        <w:div w:id="456997292">
          <w:marLeft w:val="640"/>
          <w:marRight w:val="0"/>
          <w:marTop w:val="0"/>
          <w:marBottom w:val="0"/>
          <w:divBdr>
            <w:top w:val="none" w:sz="0" w:space="0" w:color="auto"/>
            <w:left w:val="none" w:sz="0" w:space="0" w:color="auto"/>
            <w:bottom w:val="none" w:sz="0" w:space="0" w:color="auto"/>
            <w:right w:val="none" w:sz="0" w:space="0" w:color="auto"/>
          </w:divBdr>
        </w:div>
        <w:div w:id="502205511">
          <w:marLeft w:val="640"/>
          <w:marRight w:val="0"/>
          <w:marTop w:val="0"/>
          <w:marBottom w:val="0"/>
          <w:divBdr>
            <w:top w:val="none" w:sz="0" w:space="0" w:color="auto"/>
            <w:left w:val="none" w:sz="0" w:space="0" w:color="auto"/>
            <w:bottom w:val="none" w:sz="0" w:space="0" w:color="auto"/>
            <w:right w:val="none" w:sz="0" w:space="0" w:color="auto"/>
          </w:divBdr>
        </w:div>
        <w:div w:id="524446991">
          <w:marLeft w:val="640"/>
          <w:marRight w:val="0"/>
          <w:marTop w:val="0"/>
          <w:marBottom w:val="0"/>
          <w:divBdr>
            <w:top w:val="none" w:sz="0" w:space="0" w:color="auto"/>
            <w:left w:val="none" w:sz="0" w:space="0" w:color="auto"/>
            <w:bottom w:val="none" w:sz="0" w:space="0" w:color="auto"/>
            <w:right w:val="none" w:sz="0" w:space="0" w:color="auto"/>
          </w:divBdr>
        </w:div>
        <w:div w:id="531580677">
          <w:marLeft w:val="640"/>
          <w:marRight w:val="0"/>
          <w:marTop w:val="0"/>
          <w:marBottom w:val="0"/>
          <w:divBdr>
            <w:top w:val="none" w:sz="0" w:space="0" w:color="auto"/>
            <w:left w:val="none" w:sz="0" w:space="0" w:color="auto"/>
            <w:bottom w:val="none" w:sz="0" w:space="0" w:color="auto"/>
            <w:right w:val="none" w:sz="0" w:space="0" w:color="auto"/>
          </w:divBdr>
        </w:div>
        <w:div w:id="591357239">
          <w:marLeft w:val="640"/>
          <w:marRight w:val="0"/>
          <w:marTop w:val="0"/>
          <w:marBottom w:val="0"/>
          <w:divBdr>
            <w:top w:val="none" w:sz="0" w:space="0" w:color="auto"/>
            <w:left w:val="none" w:sz="0" w:space="0" w:color="auto"/>
            <w:bottom w:val="none" w:sz="0" w:space="0" w:color="auto"/>
            <w:right w:val="none" w:sz="0" w:space="0" w:color="auto"/>
          </w:divBdr>
        </w:div>
        <w:div w:id="673579246">
          <w:marLeft w:val="640"/>
          <w:marRight w:val="0"/>
          <w:marTop w:val="0"/>
          <w:marBottom w:val="0"/>
          <w:divBdr>
            <w:top w:val="none" w:sz="0" w:space="0" w:color="auto"/>
            <w:left w:val="none" w:sz="0" w:space="0" w:color="auto"/>
            <w:bottom w:val="none" w:sz="0" w:space="0" w:color="auto"/>
            <w:right w:val="none" w:sz="0" w:space="0" w:color="auto"/>
          </w:divBdr>
        </w:div>
        <w:div w:id="735739066">
          <w:marLeft w:val="640"/>
          <w:marRight w:val="0"/>
          <w:marTop w:val="0"/>
          <w:marBottom w:val="0"/>
          <w:divBdr>
            <w:top w:val="none" w:sz="0" w:space="0" w:color="auto"/>
            <w:left w:val="none" w:sz="0" w:space="0" w:color="auto"/>
            <w:bottom w:val="none" w:sz="0" w:space="0" w:color="auto"/>
            <w:right w:val="none" w:sz="0" w:space="0" w:color="auto"/>
          </w:divBdr>
        </w:div>
        <w:div w:id="909539916">
          <w:marLeft w:val="640"/>
          <w:marRight w:val="0"/>
          <w:marTop w:val="0"/>
          <w:marBottom w:val="0"/>
          <w:divBdr>
            <w:top w:val="none" w:sz="0" w:space="0" w:color="auto"/>
            <w:left w:val="none" w:sz="0" w:space="0" w:color="auto"/>
            <w:bottom w:val="none" w:sz="0" w:space="0" w:color="auto"/>
            <w:right w:val="none" w:sz="0" w:space="0" w:color="auto"/>
          </w:divBdr>
        </w:div>
        <w:div w:id="946934540">
          <w:marLeft w:val="640"/>
          <w:marRight w:val="0"/>
          <w:marTop w:val="0"/>
          <w:marBottom w:val="0"/>
          <w:divBdr>
            <w:top w:val="none" w:sz="0" w:space="0" w:color="auto"/>
            <w:left w:val="none" w:sz="0" w:space="0" w:color="auto"/>
            <w:bottom w:val="none" w:sz="0" w:space="0" w:color="auto"/>
            <w:right w:val="none" w:sz="0" w:space="0" w:color="auto"/>
          </w:divBdr>
        </w:div>
        <w:div w:id="970938061">
          <w:marLeft w:val="640"/>
          <w:marRight w:val="0"/>
          <w:marTop w:val="0"/>
          <w:marBottom w:val="0"/>
          <w:divBdr>
            <w:top w:val="none" w:sz="0" w:space="0" w:color="auto"/>
            <w:left w:val="none" w:sz="0" w:space="0" w:color="auto"/>
            <w:bottom w:val="none" w:sz="0" w:space="0" w:color="auto"/>
            <w:right w:val="none" w:sz="0" w:space="0" w:color="auto"/>
          </w:divBdr>
        </w:div>
        <w:div w:id="1117523492">
          <w:marLeft w:val="640"/>
          <w:marRight w:val="0"/>
          <w:marTop w:val="0"/>
          <w:marBottom w:val="0"/>
          <w:divBdr>
            <w:top w:val="none" w:sz="0" w:space="0" w:color="auto"/>
            <w:left w:val="none" w:sz="0" w:space="0" w:color="auto"/>
            <w:bottom w:val="none" w:sz="0" w:space="0" w:color="auto"/>
            <w:right w:val="none" w:sz="0" w:space="0" w:color="auto"/>
          </w:divBdr>
        </w:div>
        <w:div w:id="1200825474">
          <w:marLeft w:val="640"/>
          <w:marRight w:val="0"/>
          <w:marTop w:val="0"/>
          <w:marBottom w:val="0"/>
          <w:divBdr>
            <w:top w:val="none" w:sz="0" w:space="0" w:color="auto"/>
            <w:left w:val="none" w:sz="0" w:space="0" w:color="auto"/>
            <w:bottom w:val="none" w:sz="0" w:space="0" w:color="auto"/>
            <w:right w:val="none" w:sz="0" w:space="0" w:color="auto"/>
          </w:divBdr>
        </w:div>
        <w:div w:id="1269192635">
          <w:marLeft w:val="640"/>
          <w:marRight w:val="0"/>
          <w:marTop w:val="0"/>
          <w:marBottom w:val="0"/>
          <w:divBdr>
            <w:top w:val="none" w:sz="0" w:space="0" w:color="auto"/>
            <w:left w:val="none" w:sz="0" w:space="0" w:color="auto"/>
            <w:bottom w:val="none" w:sz="0" w:space="0" w:color="auto"/>
            <w:right w:val="none" w:sz="0" w:space="0" w:color="auto"/>
          </w:divBdr>
        </w:div>
        <w:div w:id="1465655063">
          <w:marLeft w:val="640"/>
          <w:marRight w:val="0"/>
          <w:marTop w:val="0"/>
          <w:marBottom w:val="0"/>
          <w:divBdr>
            <w:top w:val="none" w:sz="0" w:space="0" w:color="auto"/>
            <w:left w:val="none" w:sz="0" w:space="0" w:color="auto"/>
            <w:bottom w:val="none" w:sz="0" w:space="0" w:color="auto"/>
            <w:right w:val="none" w:sz="0" w:space="0" w:color="auto"/>
          </w:divBdr>
        </w:div>
        <w:div w:id="1603877866">
          <w:marLeft w:val="640"/>
          <w:marRight w:val="0"/>
          <w:marTop w:val="0"/>
          <w:marBottom w:val="0"/>
          <w:divBdr>
            <w:top w:val="none" w:sz="0" w:space="0" w:color="auto"/>
            <w:left w:val="none" w:sz="0" w:space="0" w:color="auto"/>
            <w:bottom w:val="none" w:sz="0" w:space="0" w:color="auto"/>
            <w:right w:val="none" w:sz="0" w:space="0" w:color="auto"/>
          </w:divBdr>
        </w:div>
        <w:div w:id="1622374276">
          <w:marLeft w:val="640"/>
          <w:marRight w:val="0"/>
          <w:marTop w:val="0"/>
          <w:marBottom w:val="0"/>
          <w:divBdr>
            <w:top w:val="none" w:sz="0" w:space="0" w:color="auto"/>
            <w:left w:val="none" w:sz="0" w:space="0" w:color="auto"/>
            <w:bottom w:val="none" w:sz="0" w:space="0" w:color="auto"/>
            <w:right w:val="none" w:sz="0" w:space="0" w:color="auto"/>
          </w:divBdr>
        </w:div>
        <w:div w:id="1845626338">
          <w:marLeft w:val="640"/>
          <w:marRight w:val="0"/>
          <w:marTop w:val="0"/>
          <w:marBottom w:val="0"/>
          <w:divBdr>
            <w:top w:val="none" w:sz="0" w:space="0" w:color="auto"/>
            <w:left w:val="none" w:sz="0" w:space="0" w:color="auto"/>
            <w:bottom w:val="none" w:sz="0" w:space="0" w:color="auto"/>
            <w:right w:val="none" w:sz="0" w:space="0" w:color="auto"/>
          </w:divBdr>
        </w:div>
        <w:div w:id="1848402293">
          <w:marLeft w:val="640"/>
          <w:marRight w:val="0"/>
          <w:marTop w:val="0"/>
          <w:marBottom w:val="0"/>
          <w:divBdr>
            <w:top w:val="none" w:sz="0" w:space="0" w:color="auto"/>
            <w:left w:val="none" w:sz="0" w:space="0" w:color="auto"/>
            <w:bottom w:val="none" w:sz="0" w:space="0" w:color="auto"/>
            <w:right w:val="none" w:sz="0" w:space="0" w:color="auto"/>
          </w:divBdr>
        </w:div>
        <w:div w:id="2087996202">
          <w:marLeft w:val="640"/>
          <w:marRight w:val="0"/>
          <w:marTop w:val="0"/>
          <w:marBottom w:val="0"/>
          <w:divBdr>
            <w:top w:val="none" w:sz="0" w:space="0" w:color="auto"/>
            <w:left w:val="none" w:sz="0" w:space="0" w:color="auto"/>
            <w:bottom w:val="none" w:sz="0" w:space="0" w:color="auto"/>
            <w:right w:val="none" w:sz="0" w:space="0" w:color="auto"/>
          </w:divBdr>
        </w:div>
      </w:divsChild>
    </w:div>
    <w:div w:id="1971546138">
      <w:bodyDiv w:val="1"/>
      <w:marLeft w:val="0"/>
      <w:marRight w:val="0"/>
      <w:marTop w:val="0"/>
      <w:marBottom w:val="0"/>
      <w:divBdr>
        <w:top w:val="none" w:sz="0" w:space="0" w:color="auto"/>
        <w:left w:val="none" w:sz="0" w:space="0" w:color="auto"/>
        <w:bottom w:val="none" w:sz="0" w:space="0" w:color="auto"/>
        <w:right w:val="none" w:sz="0" w:space="0" w:color="auto"/>
      </w:divBdr>
      <w:divsChild>
        <w:div w:id="170338717">
          <w:marLeft w:val="640"/>
          <w:marRight w:val="0"/>
          <w:marTop w:val="0"/>
          <w:marBottom w:val="0"/>
          <w:divBdr>
            <w:top w:val="none" w:sz="0" w:space="0" w:color="auto"/>
            <w:left w:val="none" w:sz="0" w:space="0" w:color="auto"/>
            <w:bottom w:val="none" w:sz="0" w:space="0" w:color="auto"/>
            <w:right w:val="none" w:sz="0" w:space="0" w:color="auto"/>
          </w:divBdr>
        </w:div>
        <w:div w:id="200945335">
          <w:marLeft w:val="640"/>
          <w:marRight w:val="0"/>
          <w:marTop w:val="0"/>
          <w:marBottom w:val="0"/>
          <w:divBdr>
            <w:top w:val="none" w:sz="0" w:space="0" w:color="auto"/>
            <w:left w:val="none" w:sz="0" w:space="0" w:color="auto"/>
            <w:bottom w:val="none" w:sz="0" w:space="0" w:color="auto"/>
            <w:right w:val="none" w:sz="0" w:space="0" w:color="auto"/>
          </w:divBdr>
        </w:div>
        <w:div w:id="347876442">
          <w:marLeft w:val="640"/>
          <w:marRight w:val="0"/>
          <w:marTop w:val="0"/>
          <w:marBottom w:val="0"/>
          <w:divBdr>
            <w:top w:val="none" w:sz="0" w:space="0" w:color="auto"/>
            <w:left w:val="none" w:sz="0" w:space="0" w:color="auto"/>
            <w:bottom w:val="none" w:sz="0" w:space="0" w:color="auto"/>
            <w:right w:val="none" w:sz="0" w:space="0" w:color="auto"/>
          </w:divBdr>
        </w:div>
        <w:div w:id="417948369">
          <w:marLeft w:val="640"/>
          <w:marRight w:val="0"/>
          <w:marTop w:val="0"/>
          <w:marBottom w:val="0"/>
          <w:divBdr>
            <w:top w:val="none" w:sz="0" w:space="0" w:color="auto"/>
            <w:left w:val="none" w:sz="0" w:space="0" w:color="auto"/>
            <w:bottom w:val="none" w:sz="0" w:space="0" w:color="auto"/>
            <w:right w:val="none" w:sz="0" w:space="0" w:color="auto"/>
          </w:divBdr>
        </w:div>
        <w:div w:id="806974675">
          <w:marLeft w:val="640"/>
          <w:marRight w:val="0"/>
          <w:marTop w:val="0"/>
          <w:marBottom w:val="0"/>
          <w:divBdr>
            <w:top w:val="none" w:sz="0" w:space="0" w:color="auto"/>
            <w:left w:val="none" w:sz="0" w:space="0" w:color="auto"/>
            <w:bottom w:val="none" w:sz="0" w:space="0" w:color="auto"/>
            <w:right w:val="none" w:sz="0" w:space="0" w:color="auto"/>
          </w:divBdr>
        </w:div>
        <w:div w:id="1903445624">
          <w:marLeft w:val="640"/>
          <w:marRight w:val="0"/>
          <w:marTop w:val="0"/>
          <w:marBottom w:val="0"/>
          <w:divBdr>
            <w:top w:val="none" w:sz="0" w:space="0" w:color="auto"/>
            <w:left w:val="none" w:sz="0" w:space="0" w:color="auto"/>
            <w:bottom w:val="none" w:sz="0" w:space="0" w:color="auto"/>
            <w:right w:val="none" w:sz="0" w:space="0" w:color="auto"/>
          </w:divBdr>
        </w:div>
      </w:divsChild>
    </w:div>
    <w:div w:id="1977181372">
      <w:bodyDiv w:val="1"/>
      <w:marLeft w:val="0"/>
      <w:marRight w:val="0"/>
      <w:marTop w:val="0"/>
      <w:marBottom w:val="0"/>
      <w:divBdr>
        <w:top w:val="none" w:sz="0" w:space="0" w:color="auto"/>
        <w:left w:val="none" w:sz="0" w:space="0" w:color="auto"/>
        <w:bottom w:val="none" w:sz="0" w:space="0" w:color="auto"/>
        <w:right w:val="none" w:sz="0" w:space="0" w:color="auto"/>
      </w:divBdr>
      <w:divsChild>
        <w:div w:id="84037208">
          <w:marLeft w:val="640"/>
          <w:marRight w:val="0"/>
          <w:marTop w:val="0"/>
          <w:marBottom w:val="0"/>
          <w:divBdr>
            <w:top w:val="none" w:sz="0" w:space="0" w:color="auto"/>
            <w:left w:val="none" w:sz="0" w:space="0" w:color="auto"/>
            <w:bottom w:val="none" w:sz="0" w:space="0" w:color="auto"/>
            <w:right w:val="none" w:sz="0" w:space="0" w:color="auto"/>
          </w:divBdr>
        </w:div>
        <w:div w:id="482966068">
          <w:marLeft w:val="640"/>
          <w:marRight w:val="0"/>
          <w:marTop w:val="0"/>
          <w:marBottom w:val="0"/>
          <w:divBdr>
            <w:top w:val="none" w:sz="0" w:space="0" w:color="auto"/>
            <w:left w:val="none" w:sz="0" w:space="0" w:color="auto"/>
            <w:bottom w:val="none" w:sz="0" w:space="0" w:color="auto"/>
            <w:right w:val="none" w:sz="0" w:space="0" w:color="auto"/>
          </w:divBdr>
        </w:div>
        <w:div w:id="627786433">
          <w:marLeft w:val="640"/>
          <w:marRight w:val="0"/>
          <w:marTop w:val="0"/>
          <w:marBottom w:val="0"/>
          <w:divBdr>
            <w:top w:val="none" w:sz="0" w:space="0" w:color="auto"/>
            <w:left w:val="none" w:sz="0" w:space="0" w:color="auto"/>
            <w:bottom w:val="none" w:sz="0" w:space="0" w:color="auto"/>
            <w:right w:val="none" w:sz="0" w:space="0" w:color="auto"/>
          </w:divBdr>
        </w:div>
        <w:div w:id="1520118227">
          <w:marLeft w:val="640"/>
          <w:marRight w:val="0"/>
          <w:marTop w:val="0"/>
          <w:marBottom w:val="0"/>
          <w:divBdr>
            <w:top w:val="none" w:sz="0" w:space="0" w:color="auto"/>
            <w:left w:val="none" w:sz="0" w:space="0" w:color="auto"/>
            <w:bottom w:val="none" w:sz="0" w:space="0" w:color="auto"/>
            <w:right w:val="none" w:sz="0" w:space="0" w:color="auto"/>
          </w:divBdr>
        </w:div>
      </w:divsChild>
    </w:div>
    <w:div w:id="2017803769">
      <w:bodyDiv w:val="1"/>
      <w:marLeft w:val="0"/>
      <w:marRight w:val="0"/>
      <w:marTop w:val="0"/>
      <w:marBottom w:val="0"/>
      <w:divBdr>
        <w:top w:val="none" w:sz="0" w:space="0" w:color="auto"/>
        <w:left w:val="none" w:sz="0" w:space="0" w:color="auto"/>
        <w:bottom w:val="none" w:sz="0" w:space="0" w:color="auto"/>
        <w:right w:val="none" w:sz="0" w:space="0" w:color="auto"/>
      </w:divBdr>
      <w:divsChild>
        <w:div w:id="159585236">
          <w:marLeft w:val="640"/>
          <w:marRight w:val="0"/>
          <w:marTop w:val="0"/>
          <w:marBottom w:val="0"/>
          <w:divBdr>
            <w:top w:val="none" w:sz="0" w:space="0" w:color="auto"/>
            <w:left w:val="none" w:sz="0" w:space="0" w:color="auto"/>
            <w:bottom w:val="none" w:sz="0" w:space="0" w:color="auto"/>
            <w:right w:val="none" w:sz="0" w:space="0" w:color="auto"/>
          </w:divBdr>
        </w:div>
        <w:div w:id="392385706">
          <w:marLeft w:val="640"/>
          <w:marRight w:val="0"/>
          <w:marTop w:val="0"/>
          <w:marBottom w:val="0"/>
          <w:divBdr>
            <w:top w:val="none" w:sz="0" w:space="0" w:color="auto"/>
            <w:left w:val="none" w:sz="0" w:space="0" w:color="auto"/>
            <w:bottom w:val="none" w:sz="0" w:space="0" w:color="auto"/>
            <w:right w:val="none" w:sz="0" w:space="0" w:color="auto"/>
          </w:divBdr>
        </w:div>
        <w:div w:id="615790683">
          <w:marLeft w:val="640"/>
          <w:marRight w:val="0"/>
          <w:marTop w:val="0"/>
          <w:marBottom w:val="0"/>
          <w:divBdr>
            <w:top w:val="none" w:sz="0" w:space="0" w:color="auto"/>
            <w:left w:val="none" w:sz="0" w:space="0" w:color="auto"/>
            <w:bottom w:val="none" w:sz="0" w:space="0" w:color="auto"/>
            <w:right w:val="none" w:sz="0" w:space="0" w:color="auto"/>
          </w:divBdr>
        </w:div>
        <w:div w:id="624237825">
          <w:marLeft w:val="640"/>
          <w:marRight w:val="0"/>
          <w:marTop w:val="0"/>
          <w:marBottom w:val="0"/>
          <w:divBdr>
            <w:top w:val="none" w:sz="0" w:space="0" w:color="auto"/>
            <w:left w:val="none" w:sz="0" w:space="0" w:color="auto"/>
            <w:bottom w:val="none" w:sz="0" w:space="0" w:color="auto"/>
            <w:right w:val="none" w:sz="0" w:space="0" w:color="auto"/>
          </w:divBdr>
        </w:div>
        <w:div w:id="753167591">
          <w:marLeft w:val="640"/>
          <w:marRight w:val="0"/>
          <w:marTop w:val="0"/>
          <w:marBottom w:val="0"/>
          <w:divBdr>
            <w:top w:val="none" w:sz="0" w:space="0" w:color="auto"/>
            <w:left w:val="none" w:sz="0" w:space="0" w:color="auto"/>
            <w:bottom w:val="none" w:sz="0" w:space="0" w:color="auto"/>
            <w:right w:val="none" w:sz="0" w:space="0" w:color="auto"/>
          </w:divBdr>
        </w:div>
        <w:div w:id="757943307">
          <w:marLeft w:val="640"/>
          <w:marRight w:val="0"/>
          <w:marTop w:val="0"/>
          <w:marBottom w:val="0"/>
          <w:divBdr>
            <w:top w:val="none" w:sz="0" w:space="0" w:color="auto"/>
            <w:left w:val="none" w:sz="0" w:space="0" w:color="auto"/>
            <w:bottom w:val="none" w:sz="0" w:space="0" w:color="auto"/>
            <w:right w:val="none" w:sz="0" w:space="0" w:color="auto"/>
          </w:divBdr>
        </w:div>
        <w:div w:id="937719292">
          <w:marLeft w:val="640"/>
          <w:marRight w:val="0"/>
          <w:marTop w:val="0"/>
          <w:marBottom w:val="0"/>
          <w:divBdr>
            <w:top w:val="none" w:sz="0" w:space="0" w:color="auto"/>
            <w:left w:val="none" w:sz="0" w:space="0" w:color="auto"/>
            <w:bottom w:val="none" w:sz="0" w:space="0" w:color="auto"/>
            <w:right w:val="none" w:sz="0" w:space="0" w:color="auto"/>
          </w:divBdr>
        </w:div>
        <w:div w:id="1000038336">
          <w:marLeft w:val="640"/>
          <w:marRight w:val="0"/>
          <w:marTop w:val="0"/>
          <w:marBottom w:val="0"/>
          <w:divBdr>
            <w:top w:val="none" w:sz="0" w:space="0" w:color="auto"/>
            <w:left w:val="none" w:sz="0" w:space="0" w:color="auto"/>
            <w:bottom w:val="none" w:sz="0" w:space="0" w:color="auto"/>
            <w:right w:val="none" w:sz="0" w:space="0" w:color="auto"/>
          </w:divBdr>
        </w:div>
        <w:div w:id="1093667282">
          <w:marLeft w:val="640"/>
          <w:marRight w:val="0"/>
          <w:marTop w:val="0"/>
          <w:marBottom w:val="0"/>
          <w:divBdr>
            <w:top w:val="none" w:sz="0" w:space="0" w:color="auto"/>
            <w:left w:val="none" w:sz="0" w:space="0" w:color="auto"/>
            <w:bottom w:val="none" w:sz="0" w:space="0" w:color="auto"/>
            <w:right w:val="none" w:sz="0" w:space="0" w:color="auto"/>
          </w:divBdr>
        </w:div>
        <w:div w:id="1121999530">
          <w:marLeft w:val="640"/>
          <w:marRight w:val="0"/>
          <w:marTop w:val="0"/>
          <w:marBottom w:val="0"/>
          <w:divBdr>
            <w:top w:val="none" w:sz="0" w:space="0" w:color="auto"/>
            <w:left w:val="none" w:sz="0" w:space="0" w:color="auto"/>
            <w:bottom w:val="none" w:sz="0" w:space="0" w:color="auto"/>
            <w:right w:val="none" w:sz="0" w:space="0" w:color="auto"/>
          </w:divBdr>
        </w:div>
        <w:div w:id="1132752826">
          <w:marLeft w:val="640"/>
          <w:marRight w:val="0"/>
          <w:marTop w:val="0"/>
          <w:marBottom w:val="0"/>
          <w:divBdr>
            <w:top w:val="none" w:sz="0" w:space="0" w:color="auto"/>
            <w:left w:val="none" w:sz="0" w:space="0" w:color="auto"/>
            <w:bottom w:val="none" w:sz="0" w:space="0" w:color="auto"/>
            <w:right w:val="none" w:sz="0" w:space="0" w:color="auto"/>
          </w:divBdr>
        </w:div>
        <w:div w:id="1209949794">
          <w:marLeft w:val="640"/>
          <w:marRight w:val="0"/>
          <w:marTop w:val="0"/>
          <w:marBottom w:val="0"/>
          <w:divBdr>
            <w:top w:val="none" w:sz="0" w:space="0" w:color="auto"/>
            <w:left w:val="none" w:sz="0" w:space="0" w:color="auto"/>
            <w:bottom w:val="none" w:sz="0" w:space="0" w:color="auto"/>
            <w:right w:val="none" w:sz="0" w:space="0" w:color="auto"/>
          </w:divBdr>
        </w:div>
        <w:div w:id="1215700164">
          <w:marLeft w:val="640"/>
          <w:marRight w:val="0"/>
          <w:marTop w:val="0"/>
          <w:marBottom w:val="0"/>
          <w:divBdr>
            <w:top w:val="none" w:sz="0" w:space="0" w:color="auto"/>
            <w:left w:val="none" w:sz="0" w:space="0" w:color="auto"/>
            <w:bottom w:val="none" w:sz="0" w:space="0" w:color="auto"/>
            <w:right w:val="none" w:sz="0" w:space="0" w:color="auto"/>
          </w:divBdr>
        </w:div>
        <w:div w:id="1258902849">
          <w:marLeft w:val="640"/>
          <w:marRight w:val="0"/>
          <w:marTop w:val="0"/>
          <w:marBottom w:val="0"/>
          <w:divBdr>
            <w:top w:val="none" w:sz="0" w:space="0" w:color="auto"/>
            <w:left w:val="none" w:sz="0" w:space="0" w:color="auto"/>
            <w:bottom w:val="none" w:sz="0" w:space="0" w:color="auto"/>
            <w:right w:val="none" w:sz="0" w:space="0" w:color="auto"/>
          </w:divBdr>
        </w:div>
        <w:div w:id="1307511696">
          <w:marLeft w:val="640"/>
          <w:marRight w:val="0"/>
          <w:marTop w:val="0"/>
          <w:marBottom w:val="0"/>
          <w:divBdr>
            <w:top w:val="none" w:sz="0" w:space="0" w:color="auto"/>
            <w:left w:val="none" w:sz="0" w:space="0" w:color="auto"/>
            <w:bottom w:val="none" w:sz="0" w:space="0" w:color="auto"/>
            <w:right w:val="none" w:sz="0" w:space="0" w:color="auto"/>
          </w:divBdr>
        </w:div>
        <w:div w:id="1330519471">
          <w:marLeft w:val="640"/>
          <w:marRight w:val="0"/>
          <w:marTop w:val="0"/>
          <w:marBottom w:val="0"/>
          <w:divBdr>
            <w:top w:val="none" w:sz="0" w:space="0" w:color="auto"/>
            <w:left w:val="none" w:sz="0" w:space="0" w:color="auto"/>
            <w:bottom w:val="none" w:sz="0" w:space="0" w:color="auto"/>
            <w:right w:val="none" w:sz="0" w:space="0" w:color="auto"/>
          </w:divBdr>
        </w:div>
        <w:div w:id="1598052193">
          <w:marLeft w:val="640"/>
          <w:marRight w:val="0"/>
          <w:marTop w:val="0"/>
          <w:marBottom w:val="0"/>
          <w:divBdr>
            <w:top w:val="none" w:sz="0" w:space="0" w:color="auto"/>
            <w:left w:val="none" w:sz="0" w:space="0" w:color="auto"/>
            <w:bottom w:val="none" w:sz="0" w:space="0" w:color="auto"/>
            <w:right w:val="none" w:sz="0" w:space="0" w:color="auto"/>
          </w:divBdr>
        </w:div>
        <w:div w:id="1759054434">
          <w:marLeft w:val="640"/>
          <w:marRight w:val="0"/>
          <w:marTop w:val="0"/>
          <w:marBottom w:val="0"/>
          <w:divBdr>
            <w:top w:val="none" w:sz="0" w:space="0" w:color="auto"/>
            <w:left w:val="none" w:sz="0" w:space="0" w:color="auto"/>
            <w:bottom w:val="none" w:sz="0" w:space="0" w:color="auto"/>
            <w:right w:val="none" w:sz="0" w:space="0" w:color="auto"/>
          </w:divBdr>
        </w:div>
        <w:div w:id="1968470445">
          <w:marLeft w:val="640"/>
          <w:marRight w:val="0"/>
          <w:marTop w:val="0"/>
          <w:marBottom w:val="0"/>
          <w:divBdr>
            <w:top w:val="none" w:sz="0" w:space="0" w:color="auto"/>
            <w:left w:val="none" w:sz="0" w:space="0" w:color="auto"/>
            <w:bottom w:val="none" w:sz="0" w:space="0" w:color="auto"/>
            <w:right w:val="none" w:sz="0" w:space="0" w:color="auto"/>
          </w:divBdr>
        </w:div>
        <w:div w:id="2064479111">
          <w:marLeft w:val="640"/>
          <w:marRight w:val="0"/>
          <w:marTop w:val="0"/>
          <w:marBottom w:val="0"/>
          <w:divBdr>
            <w:top w:val="none" w:sz="0" w:space="0" w:color="auto"/>
            <w:left w:val="none" w:sz="0" w:space="0" w:color="auto"/>
            <w:bottom w:val="none" w:sz="0" w:space="0" w:color="auto"/>
            <w:right w:val="none" w:sz="0" w:space="0" w:color="auto"/>
          </w:divBdr>
        </w:div>
        <w:div w:id="2067491097">
          <w:marLeft w:val="640"/>
          <w:marRight w:val="0"/>
          <w:marTop w:val="0"/>
          <w:marBottom w:val="0"/>
          <w:divBdr>
            <w:top w:val="none" w:sz="0" w:space="0" w:color="auto"/>
            <w:left w:val="none" w:sz="0" w:space="0" w:color="auto"/>
            <w:bottom w:val="none" w:sz="0" w:space="0" w:color="auto"/>
            <w:right w:val="none" w:sz="0" w:space="0" w:color="auto"/>
          </w:divBdr>
        </w:div>
      </w:divsChild>
    </w:div>
    <w:div w:id="2056272661">
      <w:bodyDiv w:val="1"/>
      <w:marLeft w:val="0"/>
      <w:marRight w:val="0"/>
      <w:marTop w:val="0"/>
      <w:marBottom w:val="0"/>
      <w:divBdr>
        <w:top w:val="none" w:sz="0" w:space="0" w:color="auto"/>
        <w:left w:val="none" w:sz="0" w:space="0" w:color="auto"/>
        <w:bottom w:val="none" w:sz="0" w:space="0" w:color="auto"/>
        <w:right w:val="none" w:sz="0" w:space="0" w:color="auto"/>
      </w:divBdr>
      <w:divsChild>
        <w:div w:id="467355625">
          <w:marLeft w:val="640"/>
          <w:marRight w:val="0"/>
          <w:marTop w:val="0"/>
          <w:marBottom w:val="0"/>
          <w:divBdr>
            <w:top w:val="none" w:sz="0" w:space="0" w:color="auto"/>
            <w:left w:val="none" w:sz="0" w:space="0" w:color="auto"/>
            <w:bottom w:val="none" w:sz="0" w:space="0" w:color="auto"/>
            <w:right w:val="none" w:sz="0" w:space="0" w:color="auto"/>
          </w:divBdr>
        </w:div>
        <w:div w:id="811410954">
          <w:marLeft w:val="640"/>
          <w:marRight w:val="0"/>
          <w:marTop w:val="0"/>
          <w:marBottom w:val="0"/>
          <w:divBdr>
            <w:top w:val="none" w:sz="0" w:space="0" w:color="auto"/>
            <w:left w:val="none" w:sz="0" w:space="0" w:color="auto"/>
            <w:bottom w:val="none" w:sz="0" w:space="0" w:color="auto"/>
            <w:right w:val="none" w:sz="0" w:space="0" w:color="auto"/>
          </w:divBdr>
        </w:div>
        <w:div w:id="980578100">
          <w:marLeft w:val="640"/>
          <w:marRight w:val="0"/>
          <w:marTop w:val="0"/>
          <w:marBottom w:val="0"/>
          <w:divBdr>
            <w:top w:val="none" w:sz="0" w:space="0" w:color="auto"/>
            <w:left w:val="none" w:sz="0" w:space="0" w:color="auto"/>
            <w:bottom w:val="none" w:sz="0" w:space="0" w:color="auto"/>
            <w:right w:val="none" w:sz="0" w:space="0" w:color="auto"/>
          </w:divBdr>
        </w:div>
        <w:div w:id="1024139335">
          <w:marLeft w:val="640"/>
          <w:marRight w:val="0"/>
          <w:marTop w:val="0"/>
          <w:marBottom w:val="0"/>
          <w:divBdr>
            <w:top w:val="none" w:sz="0" w:space="0" w:color="auto"/>
            <w:left w:val="none" w:sz="0" w:space="0" w:color="auto"/>
            <w:bottom w:val="none" w:sz="0" w:space="0" w:color="auto"/>
            <w:right w:val="none" w:sz="0" w:space="0" w:color="auto"/>
          </w:divBdr>
        </w:div>
        <w:div w:id="1152059641">
          <w:marLeft w:val="640"/>
          <w:marRight w:val="0"/>
          <w:marTop w:val="0"/>
          <w:marBottom w:val="0"/>
          <w:divBdr>
            <w:top w:val="none" w:sz="0" w:space="0" w:color="auto"/>
            <w:left w:val="none" w:sz="0" w:space="0" w:color="auto"/>
            <w:bottom w:val="none" w:sz="0" w:space="0" w:color="auto"/>
            <w:right w:val="none" w:sz="0" w:space="0" w:color="auto"/>
          </w:divBdr>
        </w:div>
        <w:div w:id="1171523445">
          <w:marLeft w:val="640"/>
          <w:marRight w:val="0"/>
          <w:marTop w:val="0"/>
          <w:marBottom w:val="0"/>
          <w:divBdr>
            <w:top w:val="none" w:sz="0" w:space="0" w:color="auto"/>
            <w:left w:val="none" w:sz="0" w:space="0" w:color="auto"/>
            <w:bottom w:val="none" w:sz="0" w:space="0" w:color="auto"/>
            <w:right w:val="none" w:sz="0" w:space="0" w:color="auto"/>
          </w:divBdr>
        </w:div>
        <w:div w:id="1490049530">
          <w:marLeft w:val="640"/>
          <w:marRight w:val="0"/>
          <w:marTop w:val="0"/>
          <w:marBottom w:val="0"/>
          <w:divBdr>
            <w:top w:val="none" w:sz="0" w:space="0" w:color="auto"/>
            <w:left w:val="none" w:sz="0" w:space="0" w:color="auto"/>
            <w:bottom w:val="none" w:sz="0" w:space="0" w:color="auto"/>
            <w:right w:val="none" w:sz="0" w:space="0" w:color="auto"/>
          </w:divBdr>
        </w:div>
        <w:div w:id="1858081657">
          <w:marLeft w:val="640"/>
          <w:marRight w:val="0"/>
          <w:marTop w:val="0"/>
          <w:marBottom w:val="0"/>
          <w:divBdr>
            <w:top w:val="none" w:sz="0" w:space="0" w:color="auto"/>
            <w:left w:val="none" w:sz="0" w:space="0" w:color="auto"/>
            <w:bottom w:val="none" w:sz="0" w:space="0" w:color="auto"/>
            <w:right w:val="none" w:sz="0" w:space="0" w:color="auto"/>
          </w:divBdr>
        </w:div>
      </w:divsChild>
    </w:div>
    <w:div w:id="2082091484">
      <w:bodyDiv w:val="1"/>
      <w:marLeft w:val="0"/>
      <w:marRight w:val="0"/>
      <w:marTop w:val="0"/>
      <w:marBottom w:val="0"/>
      <w:divBdr>
        <w:top w:val="none" w:sz="0" w:space="0" w:color="auto"/>
        <w:left w:val="none" w:sz="0" w:space="0" w:color="auto"/>
        <w:bottom w:val="none" w:sz="0" w:space="0" w:color="auto"/>
        <w:right w:val="none" w:sz="0" w:space="0" w:color="auto"/>
      </w:divBdr>
      <w:divsChild>
        <w:div w:id="90200830">
          <w:marLeft w:val="640"/>
          <w:marRight w:val="0"/>
          <w:marTop w:val="0"/>
          <w:marBottom w:val="0"/>
          <w:divBdr>
            <w:top w:val="none" w:sz="0" w:space="0" w:color="auto"/>
            <w:left w:val="none" w:sz="0" w:space="0" w:color="auto"/>
            <w:bottom w:val="none" w:sz="0" w:space="0" w:color="auto"/>
            <w:right w:val="none" w:sz="0" w:space="0" w:color="auto"/>
          </w:divBdr>
        </w:div>
        <w:div w:id="351762905">
          <w:marLeft w:val="640"/>
          <w:marRight w:val="0"/>
          <w:marTop w:val="0"/>
          <w:marBottom w:val="0"/>
          <w:divBdr>
            <w:top w:val="none" w:sz="0" w:space="0" w:color="auto"/>
            <w:left w:val="none" w:sz="0" w:space="0" w:color="auto"/>
            <w:bottom w:val="none" w:sz="0" w:space="0" w:color="auto"/>
            <w:right w:val="none" w:sz="0" w:space="0" w:color="auto"/>
          </w:divBdr>
        </w:div>
        <w:div w:id="437870425">
          <w:marLeft w:val="640"/>
          <w:marRight w:val="0"/>
          <w:marTop w:val="0"/>
          <w:marBottom w:val="0"/>
          <w:divBdr>
            <w:top w:val="none" w:sz="0" w:space="0" w:color="auto"/>
            <w:left w:val="none" w:sz="0" w:space="0" w:color="auto"/>
            <w:bottom w:val="none" w:sz="0" w:space="0" w:color="auto"/>
            <w:right w:val="none" w:sz="0" w:space="0" w:color="auto"/>
          </w:divBdr>
        </w:div>
        <w:div w:id="495924354">
          <w:marLeft w:val="640"/>
          <w:marRight w:val="0"/>
          <w:marTop w:val="0"/>
          <w:marBottom w:val="0"/>
          <w:divBdr>
            <w:top w:val="none" w:sz="0" w:space="0" w:color="auto"/>
            <w:left w:val="none" w:sz="0" w:space="0" w:color="auto"/>
            <w:bottom w:val="none" w:sz="0" w:space="0" w:color="auto"/>
            <w:right w:val="none" w:sz="0" w:space="0" w:color="auto"/>
          </w:divBdr>
        </w:div>
        <w:div w:id="683752937">
          <w:marLeft w:val="640"/>
          <w:marRight w:val="0"/>
          <w:marTop w:val="0"/>
          <w:marBottom w:val="0"/>
          <w:divBdr>
            <w:top w:val="none" w:sz="0" w:space="0" w:color="auto"/>
            <w:left w:val="none" w:sz="0" w:space="0" w:color="auto"/>
            <w:bottom w:val="none" w:sz="0" w:space="0" w:color="auto"/>
            <w:right w:val="none" w:sz="0" w:space="0" w:color="auto"/>
          </w:divBdr>
        </w:div>
        <w:div w:id="707753159">
          <w:marLeft w:val="640"/>
          <w:marRight w:val="0"/>
          <w:marTop w:val="0"/>
          <w:marBottom w:val="0"/>
          <w:divBdr>
            <w:top w:val="none" w:sz="0" w:space="0" w:color="auto"/>
            <w:left w:val="none" w:sz="0" w:space="0" w:color="auto"/>
            <w:bottom w:val="none" w:sz="0" w:space="0" w:color="auto"/>
            <w:right w:val="none" w:sz="0" w:space="0" w:color="auto"/>
          </w:divBdr>
        </w:div>
        <w:div w:id="737022288">
          <w:marLeft w:val="640"/>
          <w:marRight w:val="0"/>
          <w:marTop w:val="0"/>
          <w:marBottom w:val="0"/>
          <w:divBdr>
            <w:top w:val="none" w:sz="0" w:space="0" w:color="auto"/>
            <w:left w:val="none" w:sz="0" w:space="0" w:color="auto"/>
            <w:bottom w:val="none" w:sz="0" w:space="0" w:color="auto"/>
            <w:right w:val="none" w:sz="0" w:space="0" w:color="auto"/>
          </w:divBdr>
        </w:div>
        <w:div w:id="739988643">
          <w:marLeft w:val="640"/>
          <w:marRight w:val="0"/>
          <w:marTop w:val="0"/>
          <w:marBottom w:val="0"/>
          <w:divBdr>
            <w:top w:val="none" w:sz="0" w:space="0" w:color="auto"/>
            <w:left w:val="none" w:sz="0" w:space="0" w:color="auto"/>
            <w:bottom w:val="none" w:sz="0" w:space="0" w:color="auto"/>
            <w:right w:val="none" w:sz="0" w:space="0" w:color="auto"/>
          </w:divBdr>
        </w:div>
        <w:div w:id="984549727">
          <w:marLeft w:val="640"/>
          <w:marRight w:val="0"/>
          <w:marTop w:val="0"/>
          <w:marBottom w:val="0"/>
          <w:divBdr>
            <w:top w:val="none" w:sz="0" w:space="0" w:color="auto"/>
            <w:left w:val="none" w:sz="0" w:space="0" w:color="auto"/>
            <w:bottom w:val="none" w:sz="0" w:space="0" w:color="auto"/>
            <w:right w:val="none" w:sz="0" w:space="0" w:color="auto"/>
          </w:divBdr>
        </w:div>
        <w:div w:id="1075516139">
          <w:marLeft w:val="640"/>
          <w:marRight w:val="0"/>
          <w:marTop w:val="0"/>
          <w:marBottom w:val="0"/>
          <w:divBdr>
            <w:top w:val="none" w:sz="0" w:space="0" w:color="auto"/>
            <w:left w:val="none" w:sz="0" w:space="0" w:color="auto"/>
            <w:bottom w:val="none" w:sz="0" w:space="0" w:color="auto"/>
            <w:right w:val="none" w:sz="0" w:space="0" w:color="auto"/>
          </w:divBdr>
        </w:div>
        <w:div w:id="1182822440">
          <w:marLeft w:val="640"/>
          <w:marRight w:val="0"/>
          <w:marTop w:val="0"/>
          <w:marBottom w:val="0"/>
          <w:divBdr>
            <w:top w:val="none" w:sz="0" w:space="0" w:color="auto"/>
            <w:left w:val="none" w:sz="0" w:space="0" w:color="auto"/>
            <w:bottom w:val="none" w:sz="0" w:space="0" w:color="auto"/>
            <w:right w:val="none" w:sz="0" w:space="0" w:color="auto"/>
          </w:divBdr>
        </w:div>
        <w:div w:id="1195969926">
          <w:marLeft w:val="640"/>
          <w:marRight w:val="0"/>
          <w:marTop w:val="0"/>
          <w:marBottom w:val="0"/>
          <w:divBdr>
            <w:top w:val="none" w:sz="0" w:space="0" w:color="auto"/>
            <w:left w:val="none" w:sz="0" w:space="0" w:color="auto"/>
            <w:bottom w:val="none" w:sz="0" w:space="0" w:color="auto"/>
            <w:right w:val="none" w:sz="0" w:space="0" w:color="auto"/>
          </w:divBdr>
        </w:div>
        <w:div w:id="1446389255">
          <w:marLeft w:val="640"/>
          <w:marRight w:val="0"/>
          <w:marTop w:val="0"/>
          <w:marBottom w:val="0"/>
          <w:divBdr>
            <w:top w:val="none" w:sz="0" w:space="0" w:color="auto"/>
            <w:left w:val="none" w:sz="0" w:space="0" w:color="auto"/>
            <w:bottom w:val="none" w:sz="0" w:space="0" w:color="auto"/>
            <w:right w:val="none" w:sz="0" w:space="0" w:color="auto"/>
          </w:divBdr>
        </w:div>
        <w:div w:id="1630475907">
          <w:marLeft w:val="640"/>
          <w:marRight w:val="0"/>
          <w:marTop w:val="0"/>
          <w:marBottom w:val="0"/>
          <w:divBdr>
            <w:top w:val="none" w:sz="0" w:space="0" w:color="auto"/>
            <w:left w:val="none" w:sz="0" w:space="0" w:color="auto"/>
            <w:bottom w:val="none" w:sz="0" w:space="0" w:color="auto"/>
            <w:right w:val="none" w:sz="0" w:space="0" w:color="auto"/>
          </w:divBdr>
        </w:div>
        <w:div w:id="1693339047">
          <w:marLeft w:val="640"/>
          <w:marRight w:val="0"/>
          <w:marTop w:val="0"/>
          <w:marBottom w:val="0"/>
          <w:divBdr>
            <w:top w:val="none" w:sz="0" w:space="0" w:color="auto"/>
            <w:left w:val="none" w:sz="0" w:space="0" w:color="auto"/>
            <w:bottom w:val="none" w:sz="0" w:space="0" w:color="auto"/>
            <w:right w:val="none" w:sz="0" w:space="0" w:color="auto"/>
          </w:divBdr>
        </w:div>
        <w:div w:id="1820537841">
          <w:marLeft w:val="640"/>
          <w:marRight w:val="0"/>
          <w:marTop w:val="0"/>
          <w:marBottom w:val="0"/>
          <w:divBdr>
            <w:top w:val="none" w:sz="0" w:space="0" w:color="auto"/>
            <w:left w:val="none" w:sz="0" w:space="0" w:color="auto"/>
            <w:bottom w:val="none" w:sz="0" w:space="0" w:color="auto"/>
            <w:right w:val="none" w:sz="0" w:space="0" w:color="auto"/>
          </w:divBdr>
        </w:div>
        <w:div w:id="1978560848">
          <w:marLeft w:val="640"/>
          <w:marRight w:val="0"/>
          <w:marTop w:val="0"/>
          <w:marBottom w:val="0"/>
          <w:divBdr>
            <w:top w:val="none" w:sz="0" w:space="0" w:color="auto"/>
            <w:left w:val="none" w:sz="0" w:space="0" w:color="auto"/>
            <w:bottom w:val="none" w:sz="0" w:space="0" w:color="auto"/>
            <w:right w:val="none" w:sz="0" w:space="0" w:color="auto"/>
          </w:divBdr>
        </w:div>
      </w:divsChild>
    </w:div>
    <w:div w:id="2096851385">
      <w:bodyDiv w:val="1"/>
      <w:marLeft w:val="0"/>
      <w:marRight w:val="0"/>
      <w:marTop w:val="0"/>
      <w:marBottom w:val="0"/>
      <w:divBdr>
        <w:top w:val="none" w:sz="0" w:space="0" w:color="auto"/>
        <w:left w:val="none" w:sz="0" w:space="0" w:color="auto"/>
        <w:bottom w:val="none" w:sz="0" w:space="0" w:color="auto"/>
        <w:right w:val="none" w:sz="0" w:space="0" w:color="auto"/>
      </w:divBdr>
      <w:divsChild>
        <w:div w:id="37123722">
          <w:marLeft w:val="640"/>
          <w:marRight w:val="0"/>
          <w:marTop w:val="0"/>
          <w:marBottom w:val="0"/>
          <w:divBdr>
            <w:top w:val="none" w:sz="0" w:space="0" w:color="auto"/>
            <w:left w:val="none" w:sz="0" w:space="0" w:color="auto"/>
            <w:bottom w:val="none" w:sz="0" w:space="0" w:color="auto"/>
            <w:right w:val="none" w:sz="0" w:space="0" w:color="auto"/>
          </w:divBdr>
        </w:div>
        <w:div w:id="131098128">
          <w:marLeft w:val="640"/>
          <w:marRight w:val="0"/>
          <w:marTop w:val="0"/>
          <w:marBottom w:val="0"/>
          <w:divBdr>
            <w:top w:val="none" w:sz="0" w:space="0" w:color="auto"/>
            <w:left w:val="none" w:sz="0" w:space="0" w:color="auto"/>
            <w:bottom w:val="none" w:sz="0" w:space="0" w:color="auto"/>
            <w:right w:val="none" w:sz="0" w:space="0" w:color="auto"/>
          </w:divBdr>
        </w:div>
        <w:div w:id="144779918">
          <w:marLeft w:val="640"/>
          <w:marRight w:val="0"/>
          <w:marTop w:val="0"/>
          <w:marBottom w:val="0"/>
          <w:divBdr>
            <w:top w:val="none" w:sz="0" w:space="0" w:color="auto"/>
            <w:left w:val="none" w:sz="0" w:space="0" w:color="auto"/>
            <w:bottom w:val="none" w:sz="0" w:space="0" w:color="auto"/>
            <w:right w:val="none" w:sz="0" w:space="0" w:color="auto"/>
          </w:divBdr>
        </w:div>
        <w:div w:id="251741408">
          <w:marLeft w:val="640"/>
          <w:marRight w:val="0"/>
          <w:marTop w:val="0"/>
          <w:marBottom w:val="0"/>
          <w:divBdr>
            <w:top w:val="none" w:sz="0" w:space="0" w:color="auto"/>
            <w:left w:val="none" w:sz="0" w:space="0" w:color="auto"/>
            <w:bottom w:val="none" w:sz="0" w:space="0" w:color="auto"/>
            <w:right w:val="none" w:sz="0" w:space="0" w:color="auto"/>
          </w:divBdr>
        </w:div>
        <w:div w:id="294142904">
          <w:marLeft w:val="640"/>
          <w:marRight w:val="0"/>
          <w:marTop w:val="0"/>
          <w:marBottom w:val="0"/>
          <w:divBdr>
            <w:top w:val="none" w:sz="0" w:space="0" w:color="auto"/>
            <w:left w:val="none" w:sz="0" w:space="0" w:color="auto"/>
            <w:bottom w:val="none" w:sz="0" w:space="0" w:color="auto"/>
            <w:right w:val="none" w:sz="0" w:space="0" w:color="auto"/>
          </w:divBdr>
        </w:div>
        <w:div w:id="330790445">
          <w:marLeft w:val="640"/>
          <w:marRight w:val="0"/>
          <w:marTop w:val="0"/>
          <w:marBottom w:val="0"/>
          <w:divBdr>
            <w:top w:val="none" w:sz="0" w:space="0" w:color="auto"/>
            <w:left w:val="none" w:sz="0" w:space="0" w:color="auto"/>
            <w:bottom w:val="none" w:sz="0" w:space="0" w:color="auto"/>
            <w:right w:val="none" w:sz="0" w:space="0" w:color="auto"/>
          </w:divBdr>
        </w:div>
        <w:div w:id="379978506">
          <w:marLeft w:val="640"/>
          <w:marRight w:val="0"/>
          <w:marTop w:val="0"/>
          <w:marBottom w:val="0"/>
          <w:divBdr>
            <w:top w:val="none" w:sz="0" w:space="0" w:color="auto"/>
            <w:left w:val="none" w:sz="0" w:space="0" w:color="auto"/>
            <w:bottom w:val="none" w:sz="0" w:space="0" w:color="auto"/>
            <w:right w:val="none" w:sz="0" w:space="0" w:color="auto"/>
          </w:divBdr>
        </w:div>
        <w:div w:id="398525457">
          <w:marLeft w:val="640"/>
          <w:marRight w:val="0"/>
          <w:marTop w:val="0"/>
          <w:marBottom w:val="0"/>
          <w:divBdr>
            <w:top w:val="none" w:sz="0" w:space="0" w:color="auto"/>
            <w:left w:val="none" w:sz="0" w:space="0" w:color="auto"/>
            <w:bottom w:val="none" w:sz="0" w:space="0" w:color="auto"/>
            <w:right w:val="none" w:sz="0" w:space="0" w:color="auto"/>
          </w:divBdr>
        </w:div>
        <w:div w:id="566771777">
          <w:marLeft w:val="640"/>
          <w:marRight w:val="0"/>
          <w:marTop w:val="0"/>
          <w:marBottom w:val="0"/>
          <w:divBdr>
            <w:top w:val="none" w:sz="0" w:space="0" w:color="auto"/>
            <w:left w:val="none" w:sz="0" w:space="0" w:color="auto"/>
            <w:bottom w:val="none" w:sz="0" w:space="0" w:color="auto"/>
            <w:right w:val="none" w:sz="0" w:space="0" w:color="auto"/>
          </w:divBdr>
        </w:div>
        <w:div w:id="605499337">
          <w:marLeft w:val="640"/>
          <w:marRight w:val="0"/>
          <w:marTop w:val="0"/>
          <w:marBottom w:val="0"/>
          <w:divBdr>
            <w:top w:val="none" w:sz="0" w:space="0" w:color="auto"/>
            <w:left w:val="none" w:sz="0" w:space="0" w:color="auto"/>
            <w:bottom w:val="none" w:sz="0" w:space="0" w:color="auto"/>
            <w:right w:val="none" w:sz="0" w:space="0" w:color="auto"/>
          </w:divBdr>
        </w:div>
        <w:div w:id="695271581">
          <w:marLeft w:val="640"/>
          <w:marRight w:val="0"/>
          <w:marTop w:val="0"/>
          <w:marBottom w:val="0"/>
          <w:divBdr>
            <w:top w:val="none" w:sz="0" w:space="0" w:color="auto"/>
            <w:left w:val="none" w:sz="0" w:space="0" w:color="auto"/>
            <w:bottom w:val="none" w:sz="0" w:space="0" w:color="auto"/>
            <w:right w:val="none" w:sz="0" w:space="0" w:color="auto"/>
          </w:divBdr>
        </w:div>
        <w:div w:id="845091682">
          <w:marLeft w:val="640"/>
          <w:marRight w:val="0"/>
          <w:marTop w:val="0"/>
          <w:marBottom w:val="0"/>
          <w:divBdr>
            <w:top w:val="none" w:sz="0" w:space="0" w:color="auto"/>
            <w:left w:val="none" w:sz="0" w:space="0" w:color="auto"/>
            <w:bottom w:val="none" w:sz="0" w:space="0" w:color="auto"/>
            <w:right w:val="none" w:sz="0" w:space="0" w:color="auto"/>
          </w:divBdr>
        </w:div>
        <w:div w:id="928074676">
          <w:marLeft w:val="640"/>
          <w:marRight w:val="0"/>
          <w:marTop w:val="0"/>
          <w:marBottom w:val="0"/>
          <w:divBdr>
            <w:top w:val="none" w:sz="0" w:space="0" w:color="auto"/>
            <w:left w:val="none" w:sz="0" w:space="0" w:color="auto"/>
            <w:bottom w:val="none" w:sz="0" w:space="0" w:color="auto"/>
            <w:right w:val="none" w:sz="0" w:space="0" w:color="auto"/>
          </w:divBdr>
        </w:div>
        <w:div w:id="929580257">
          <w:marLeft w:val="640"/>
          <w:marRight w:val="0"/>
          <w:marTop w:val="0"/>
          <w:marBottom w:val="0"/>
          <w:divBdr>
            <w:top w:val="none" w:sz="0" w:space="0" w:color="auto"/>
            <w:left w:val="none" w:sz="0" w:space="0" w:color="auto"/>
            <w:bottom w:val="none" w:sz="0" w:space="0" w:color="auto"/>
            <w:right w:val="none" w:sz="0" w:space="0" w:color="auto"/>
          </w:divBdr>
        </w:div>
        <w:div w:id="1199464730">
          <w:marLeft w:val="640"/>
          <w:marRight w:val="0"/>
          <w:marTop w:val="0"/>
          <w:marBottom w:val="0"/>
          <w:divBdr>
            <w:top w:val="none" w:sz="0" w:space="0" w:color="auto"/>
            <w:left w:val="none" w:sz="0" w:space="0" w:color="auto"/>
            <w:bottom w:val="none" w:sz="0" w:space="0" w:color="auto"/>
            <w:right w:val="none" w:sz="0" w:space="0" w:color="auto"/>
          </w:divBdr>
        </w:div>
        <w:div w:id="1460536690">
          <w:marLeft w:val="640"/>
          <w:marRight w:val="0"/>
          <w:marTop w:val="0"/>
          <w:marBottom w:val="0"/>
          <w:divBdr>
            <w:top w:val="none" w:sz="0" w:space="0" w:color="auto"/>
            <w:left w:val="none" w:sz="0" w:space="0" w:color="auto"/>
            <w:bottom w:val="none" w:sz="0" w:space="0" w:color="auto"/>
            <w:right w:val="none" w:sz="0" w:space="0" w:color="auto"/>
          </w:divBdr>
        </w:div>
        <w:div w:id="1521622922">
          <w:marLeft w:val="640"/>
          <w:marRight w:val="0"/>
          <w:marTop w:val="0"/>
          <w:marBottom w:val="0"/>
          <w:divBdr>
            <w:top w:val="none" w:sz="0" w:space="0" w:color="auto"/>
            <w:left w:val="none" w:sz="0" w:space="0" w:color="auto"/>
            <w:bottom w:val="none" w:sz="0" w:space="0" w:color="auto"/>
            <w:right w:val="none" w:sz="0" w:space="0" w:color="auto"/>
          </w:divBdr>
        </w:div>
        <w:div w:id="1612392881">
          <w:marLeft w:val="640"/>
          <w:marRight w:val="0"/>
          <w:marTop w:val="0"/>
          <w:marBottom w:val="0"/>
          <w:divBdr>
            <w:top w:val="none" w:sz="0" w:space="0" w:color="auto"/>
            <w:left w:val="none" w:sz="0" w:space="0" w:color="auto"/>
            <w:bottom w:val="none" w:sz="0" w:space="0" w:color="auto"/>
            <w:right w:val="none" w:sz="0" w:space="0" w:color="auto"/>
          </w:divBdr>
        </w:div>
        <w:div w:id="1684554346">
          <w:marLeft w:val="640"/>
          <w:marRight w:val="0"/>
          <w:marTop w:val="0"/>
          <w:marBottom w:val="0"/>
          <w:divBdr>
            <w:top w:val="none" w:sz="0" w:space="0" w:color="auto"/>
            <w:left w:val="none" w:sz="0" w:space="0" w:color="auto"/>
            <w:bottom w:val="none" w:sz="0" w:space="0" w:color="auto"/>
            <w:right w:val="none" w:sz="0" w:space="0" w:color="auto"/>
          </w:divBdr>
        </w:div>
        <w:div w:id="1728794143">
          <w:marLeft w:val="640"/>
          <w:marRight w:val="0"/>
          <w:marTop w:val="0"/>
          <w:marBottom w:val="0"/>
          <w:divBdr>
            <w:top w:val="none" w:sz="0" w:space="0" w:color="auto"/>
            <w:left w:val="none" w:sz="0" w:space="0" w:color="auto"/>
            <w:bottom w:val="none" w:sz="0" w:space="0" w:color="auto"/>
            <w:right w:val="none" w:sz="0" w:space="0" w:color="auto"/>
          </w:divBdr>
        </w:div>
        <w:div w:id="1740178098">
          <w:marLeft w:val="640"/>
          <w:marRight w:val="0"/>
          <w:marTop w:val="0"/>
          <w:marBottom w:val="0"/>
          <w:divBdr>
            <w:top w:val="none" w:sz="0" w:space="0" w:color="auto"/>
            <w:left w:val="none" w:sz="0" w:space="0" w:color="auto"/>
            <w:bottom w:val="none" w:sz="0" w:space="0" w:color="auto"/>
            <w:right w:val="none" w:sz="0" w:space="0" w:color="auto"/>
          </w:divBdr>
        </w:div>
        <w:div w:id="1806511066">
          <w:marLeft w:val="640"/>
          <w:marRight w:val="0"/>
          <w:marTop w:val="0"/>
          <w:marBottom w:val="0"/>
          <w:divBdr>
            <w:top w:val="none" w:sz="0" w:space="0" w:color="auto"/>
            <w:left w:val="none" w:sz="0" w:space="0" w:color="auto"/>
            <w:bottom w:val="none" w:sz="0" w:space="0" w:color="auto"/>
            <w:right w:val="none" w:sz="0" w:space="0" w:color="auto"/>
          </w:divBdr>
        </w:div>
        <w:div w:id="1821116794">
          <w:marLeft w:val="640"/>
          <w:marRight w:val="0"/>
          <w:marTop w:val="0"/>
          <w:marBottom w:val="0"/>
          <w:divBdr>
            <w:top w:val="none" w:sz="0" w:space="0" w:color="auto"/>
            <w:left w:val="none" w:sz="0" w:space="0" w:color="auto"/>
            <w:bottom w:val="none" w:sz="0" w:space="0" w:color="auto"/>
            <w:right w:val="none" w:sz="0" w:space="0" w:color="auto"/>
          </w:divBdr>
        </w:div>
        <w:div w:id="1825320312">
          <w:marLeft w:val="640"/>
          <w:marRight w:val="0"/>
          <w:marTop w:val="0"/>
          <w:marBottom w:val="0"/>
          <w:divBdr>
            <w:top w:val="none" w:sz="0" w:space="0" w:color="auto"/>
            <w:left w:val="none" w:sz="0" w:space="0" w:color="auto"/>
            <w:bottom w:val="none" w:sz="0" w:space="0" w:color="auto"/>
            <w:right w:val="none" w:sz="0" w:space="0" w:color="auto"/>
          </w:divBdr>
        </w:div>
        <w:div w:id="2054305806">
          <w:marLeft w:val="640"/>
          <w:marRight w:val="0"/>
          <w:marTop w:val="0"/>
          <w:marBottom w:val="0"/>
          <w:divBdr>
            <w:top w:val="none" w:sz="0" w:space="0" w:color="auto"/>
            <w:left w:val="none" w:sz="0" w:space="0" w:color="auto"/>
            <w:bottom w:val="none" w:sz="0" w:space="0" w:color="auto"/>
            <w:right w:val="none" w:sz="0" w:space="0" w:color="auto"/>
          </w:divBdr>
        </w:div>
        <w:div w:id="2077702958">
          <w:marLeft w:val="640"/>
          <w:marRight w:val="0"/>
          <w:marTop w:val="0"/>
          <w:marBottom w:val="0"/>
          <w:divBdr>
            <w:top w:val="none" w:sz="0" w:space="0" w:color="auto"/>
            <w:left w:val="none" w:sz="0" w:space="0" w:color="auto"/>
            <w:bottom w:val="none" w:sz="0" w:space="0" w:color="auto"/>
            <w:right w:val="none" w:sz="0" w:space="0" w:color="auto"/>
          </w:divBdr>
        </w:div>
      </w:divsChild>
    </w:div>
    <w:div w:id="2119980150">
      <w:bodyDiv w:val="1"/>
      <w:marLeft w:val="0"/>
      <w:marRight w:val="0"/>
      <w:marTop w:val="0"/>
      <w:marBottom w:val="0"/>
      <w:divBdr>
        <w:top w:val="none" w:sz="0" w:space="0" w:color="auto"/>
        <w:left w:val="none" w:sz="0" w:space="0" w:color="auto"/>
        <w:bottom w:val="none" w:sz="0" w:space="0" w:color="auto"/>
        <w:right w:val="none" w:sz="0" w:space="0" w:color="auto"/>
      </w:divBdr>
      <w:divsChild>
        <w:div w:id="1814984056">
          <w:marLeft w:val="640"/>
          <w:marRight w:val="0"/>
          <w:marTop w:val="0"/>
          <w:marBottom w:val="0"/>
          <w:divBdr>
            <w:top w:val="none" w:sz="0" w:space="0" w:color="auto"/>
            <w:left w:val="none" w:sz="0" w:space="0" w:color="auto"/>
            <w:bottom w:val="none" w:sz="0" w:space="0" w:color="auto"/>
            <w:right w:val="none" w:sz="0" w:space="0" w:color="auto"/>
          </w:divBdr>
          <w:divsChild>
            <w:div w:id="595358751">
              <w:marLeft w:val="0"/>
              <w:marRight w:val="0"/>
              <w:marTop w:val="0"/>
              <w:marBottom w:val="0"/>
              <w:divBdr>
                <w:top w:val="none" w:sz="0" w:space="0" w:color="auto"/>
                <w:left w:val="none" w:sz="0" w:space="0" w:color="auto"/>
                <w:bottom w:val="none" w:sz="0" w:space="0" w:color="auto"/>
                <w:right w:val="none" w:sz="0" w:space="0" w:color="auto"/>
              </w:divBdr>
              <w:divsChild>
                <w:div w:id="29192596">
                  <w:marLeft w:val="640"/>
                  <w:marRight w:val="0"/>
                  <w:marTop w:val="0"/>
                  <w:marBottom w:val="0"/>
                  <w:divBdr>
                    <w:top w:val="none" w:sz="0" w:space="0" w:color="auto"/>
                    <w:left w:val="none" w:sz="0" w:space="0" w:color="auto"/>
                    <w:bottom w:val="none" w:sz="0" w:space="0" w:color="auto"/>
                    <w:right w:val="none" w:sz="0" w:space="0" w:color="auto"/>
                  </w:divBdr>
                </w:div>
                <w:div w:id="41028579">
                  <w:marLeft w:val="640"/>
                  <w:marRight w:val="0"/>
                  <w:marTop w:val="0"/>
                  <w:marBottom w:val="0"/>
                  <w:divBdr>
                    <w:top w:val="none" w:sz="0" w:space="0" w:color="auto"/>
                    <w:left w:val="none" w:sz="0" w:space="0" w:color="auto"/>
                    <w:bottom w:val="none" w:sz="0" w:space="0" w:color="auto"/>
                    <w:right w:val="none" w:sz="0" w:space="0" w:color="auto"/>
                  </w:divBdr>
                </w:div>
                <w:div w:id="61952894">
                  <w:marLeft w:val="640"/>
                  <w:marRight w:val="0"/>
                  <w:marTop w:val="0"/>
                  <w:marBottom w:val="0"/>
                  <w:divBdr>
                    <w:top w:val="none" w:sz="0" w:space="0" w:color="auto"/>
                    <w:left w:val="none" w:sz="0" w:space="0" w:color="auto"/>
                    <w:bottom w:val="none" w:sz="0" w:space="0" w:color="auto"/>
                    <w:right w:val="none" w:sz="0" w:space="0" w:color="auto"/>
                  </w:divBdr>
                </w:div>
                <w:div w:id="74398483">
                  <w:marLeft w:val="640"/>
                  <w:marRight w:val="0"/>
                  <w:marTop w:val="0"/>
                  <w:marBottom w:val="0"/>
                  <w:divBdr>
                    <w:top w:val="none" w:sz="0" w:space="0" w:color="auto"/>
                    <w:left w:val="none" w:sz="0" w:space="0" w:color="auto"/>
                    <w:bottom w:val="none" w:sz="0" w:space="0" w:color="auto"/>
                    <w:right w:val="none" w:sz="0" w:space="0" w:color="auto"/>
                  </w:divBdr>
                </w:div>
                <w:div w:id="145245956">
                  <w:marLeft w:val="640"/>
                  <w:marRight w:val="0"/>
                  <w:marTop w:val="0"/>
                  <w:marBottom w:val="0"/>
                  <w:divBdr>
                    <w:top w:val="none" w:sz="0" w:space="0" w:color="auto"/>
                    <w:left w:val="none" w:sz="0" w:space="0" w:color="auto"/>
                    <w:bottom w:val="none" w:sz="0" w:space="0" w:color="auto"/>
                    <w:right w:val="none" w:sz="0" w:space="0" w:color="auto"/>
                  </w:divBdr>
                </w:div>
                <w:div w:id="164593479">
                  <w:marLeft w:val="640"/>
                  <w:marRight w:val="0"/>
                  <w:marTop w:val="0"/>
                  <w:marBottom w:val="0"/>
                  <w:divBdr>
                    <w:top w:val="none" w:sz="0" w:space="0" w:color="auto"/>
                    <w:left w:val="none" w:sz="0" w:space="0" w:color="auto"/>
                    <w:bottom w:val="none" w:sz="0" w:space="0" w:color="auto"/>
                    <w:right w:val="none" w:sz="0" w:space="0" w:color="auto"/>
                  </w:divBdr>
                </w:div>
                <w:div w:id="271011976">
                  <w:marLeft w:val="640"/>
                  <w:marRight w:val="0"/>
                  <w:marTop w:val="0"/>
                  <w:marBottom w:val="0"/>
                  <w:divBdr>
                    <w:top w:val="none" w:sz="0" w:space="0" w:color="auto"/>
                    <w:left w:val="none" w:sz="0" w:space="0" w:color="auto"/>
                    <w:bottom w:val="none" w:sz="0" w:space="0" w:color="auto"/>
                    <w:right w:val="none" w:sz="0" w:space="0" w:color="auto"/>
                  </w:divBdr>
                </w:div>
                <w:div w:id="277957474">
                  <w:marLeft w:val="640"/>
                  <w:marRight w:val="0"/>
                  <w:marTop w:val="0"/>
                  <w:marBottom w:val="0"/>
                  <w:divBdr>
                    <w:top w:val="none" w:sz="0" w:space="0" w:color="auto"/>
                    <w:left w:val="none" w:sz="0" w:space="0" w:color="auto"/>
                    <w:bottom w:val="none" w:sz="0" w:space="0" w:color="auto"/>
                    <w:right w:val="none" w:sz="0" w:space="0" w:color="auto"/>
                  </w:divBdr>
                </w:div>
                <w:div w:id="388235682">
                  <w:marLeft w:val="640"/>
                  <w:marRight w:val="0"/>
                  <w:marTop w:val="0"/>
                  <w:marBottom w:val="0"/>
                  <w:divBdr>
                    <w:top w:val="none" w:sz="0" w:space="0" w:color="auto"/>
                    <w:left w:val="none" w:sz="0" w:space="0" w:color="auto"/>
                    <w:bottom w:val="none" w:sz="0" w:space="0" w:color="auto"/>
                    <w:right w:val="none" w:sz="0" w:space="0" w:color="auto"/>
                  </w:divBdr>
                </w:div>
                <w:div w:id="478427473">
                  <w:marLeft w:val="640"/>
                  <w:marRight w:val="0"/>
                  <w:marTop w:val="0"/>
                  <w:marBottom w:val="0"/>
                  <w:divBdr>
                    <w:top w:val="none" w:sz="0" w:space="0" w:color="auto"/>
                    <w:left w:val="none" w:sz="0" w:space="0" w:color="auto"/>
                    <w:bottom w:val="none" w:sz="0" w:space="0" w:color="auto"/>
                    <w:right w:val="none" w:sz="0" w:space="0" w:color="auto"/>
                  </w:divBdr>
                </w:div>
                <w:div w:id="492841556">
                  <w:marLeft w:val="640"/>
                  <w:marRight w:val="0"/>
                  <w:marTop w:val="0"/>
                  <w:marBottom w:val="0"/>
                  <w:divBdr>
                    <w:top w:val="none" w:sz="0" w:space="0" w:color="auto"/>
                    <w:left w:val="none" w:sz="0" w:space="0" w:color="auto"/>
                    <w:bottom w:val="none" w:sz="0" w:space="0" w:color="auto"/>
                    <w:right w:val="none" w:sz="0" w:space="0" w:color="auto"/>
                  </w:divBdr>
                </w:div>
                <w:div w:id="513500116">
                  <w:marLeft w:val="640"/>
                  <w:marRight w:val="0"/>
                  <w:marTop w:val="0"/>
                  <w:marBottom w:val="0"/>
                  <w:divBdr>
                    <w:top w:val="none" w:sz="0" w:space="0" w:color="auto"/>
                    <w:left w:val="none" w:sz="0" w:space="0" w:color="auto"/>
                    <w:bottom w:val="none" w:sz="0" w:space="0" w:color="auto"/>
                    <w:right w:val="none" w:sz="0" w:space="0" w:color="auto"/>
                  </w:divBdr>
                </w:div>
                <w:div w:id="608510776">
                  <w:marLeft w:val="640"/>
                  <w:marRight w:val="0"/>
                  <w:marTop w:val="0"/>
                  <w:marBottom w:val="0"/>
                  <w:divBdr>
                    <w:top w:val="none" w:sz="0" w:space="0" w:color="auto"/>
                    <w:left w:val="none" w:sz="0" w:space="0" w:color="auto"/>
                    <w:bottom w:val="none" w:sz="0" w:space="0" w:color="auto"/>
                    <w:right w:val="none" w:sz="0" w:space="0" w:color="auto"/>
                  </w:divBdr>
                </w:div>
                <w:div w:id="711617688">
                  <w:marLeft w:val="640"/>
                  <w:marRight w:val="0"/>
                  <w:marTop w:val="0"/>
                  <w:marBottom w:val="0"/>
                  <w:divBdr>
                    <w:top w:val="none" w:sz="0" w:space="0" w:color="auto"/>
                    <w:left w:val="none" w:sz="0" w:space="0" w:color="auto"/>
                    <w:bottom w:val="none" w:sz="0" w:space="0" w:color="auto"/>
                    <w:right w:val="none" w:sz="0" w:space="0" w:color="auto"/>
                  </w:divBdr>
                </w:div>
                <w:div w:id="859930478">
                  <w:marLeft w:val="640"/>
                  <w:marRight w:val="0"/>
                  <w:marTop w:val="0"/>
                  <w:marBottom w:val="0"/>
                  <w:divBdr>
                    <w:top w:val="none" w:sz="0" w:space="0" w:color="auto"/>
                    <w:left w:val="none" w:sz="0" w:space="0" w:color="auto"/>
                    <w:bottom w:val="none" w:sz="0" w:space="0" w:color="auto"/>
                    <w:right w:val="none" w:sz="0" w:space="0" w:color="auto"/>
                  </w:divBdr>
                </w:div>
                <w:div w:id="879900071">
                  <w:marLeft w:val="640"/>
                  <w:marRight w:val="0"/>
                  <w:marTop w:val="0"/>
                  <w:marBottom w:val="0"/>
                  <w:divBdr>
                    <w:top w:val="none" w:sz="0" w:space="0" w:color="auto"/>
                    <w:left w:val="none" w:sz="0" w:space="0" w:color="auto"/>
                    <w:bottom w:val="none" w:sz="0" w:space="0" w:color="auto"/>
                    <w:right w:val="none" w:sz="0" w:space="0" w:color="auto"/>
                  </w:divBdr>
                </w:div>
                <w:div w:id="908199613">
                  <w:marLeft w:val="640"/>
                  <w:marRight w:val="0"/>
                  <w:marTop w:val="0"/>
                  <w:marBottom w:val="0"/>
                  <w:divBdr>
                    <w:top w:val="none" w:sz="0" w:space="0" w:color="auto"/>
                    <w:left w:val="none" w:sz="0" w:space="0" w:color="auto"/>
                    <w:bottom w:val="none" w:sz="0" w:space="0" w:color="auto"/>
                    <w:right w:val="none" w:sz="0" w:space="0" w:color="auto"/>
                  </w:divBdr>
                </w:div>
                <w:div w:id="958753975">
                  <w:marLeft w:val="640"/>
                  <w:marRight w:val="0"/>
                  <w:marTop w:val="0"/>
                  <w:marBottom w:val="0"/>
                  <w:divBdr>
                    <w:top w:val="none" w:sz="0" w:space="0" w:color="auto"/>
                    <w:left w:val="none" w:sz="0" w:space="0" w:color="auto"/>
                    <w:bottom w:val="none" w:sz="0" w:space="0" w:color="auto"/>
                    <w:right w:val="none" w:sz="0" w:space="0" w:color="auto"/>
                  </w:divBdr>
                </w:div>
                <w:div w:id="1051424561">
                  <w:marLeft w:val="640"/>
                  <w:marRight w:val="0"/>
                  <w:marTop w:val="0"/>
                  <w:marBottom w:val="0"/>
                  <w:divBdr>
                    <w:top w:val="none" w:sz="0" w:space="0" w:color="auto"/>
                    <w:left w:val="none" w:sz="0" w:space="0" w:color="auto"/>
                    <w:bottom w:val="none" w:sz="0" w:space="0" w:color="auto"/>
                    <w:right w:val="none" w:sz="0" w:space="0" w:color="auto"/>
                  </w:divBdr>
                </w:div>
                <w:div w:id="1105002733">
                  <w:marLeft w:val="640"/>
                  <w:marRight w:val="0"/>
                  <w:marTop w:val="0"/>
                  <w:marBottom w:val="0"/>
                  <w:divBdr>
                    <w:top w:val="none" w:sz="0" w:space="0" w:color="auto"/>
                    <w:left w:val="none" w:sz="0" w:space="0" w:color="auto"/>
                    <w:bottom w:val="none" w:sz="0" w:space="0" w:color="auto"/>
                    <w:right w:val="none" w:sz="0" w:space="0" w:color="auto"/>
                  </w:divBdr>
                </w:div>
                <w:div w:id="1240091488">
                  <w:marLeft w:val="640"/>
                  <w:marRight w:val="0"/>
                  <w:marTop w:val="0"/>
                  <w:marBottom w:val="0"/>
                  <w:divBdr>
                    <w:top w:val="none" w:sz="0" w:space="0" w:color="auto"/>
                    <w:left w:val="none" w:sz="0" w:space="0" w:color="auto"/>
                    <w:bottom w:val="none" w:sz="0" w:space="0" w:color="auto"/>
                    <w:right w:val="none" w:sz="0" w:space="0" w:color="auto"/>
                  </w:divBdr>
                </w:div>
                <w:div w:id="1346831366">
                  <w:marLeft w:val="640"/>
                  <w:marRight w:val="0"/>
                  <w:marTop w:val="0"/>
                  <w:marBottom w:val="0"/>
                  <w:divBdr>
                    <w:top w:val="none" w:sz="0" w:space="0" w:color="auto"/>
                    <w:left w:val="none" w:sz="0" w:space="0" w:color="auto"/>
                    <w:bottom w:val="none" w:sz="0" w:space="0" w:color="auto"/>
                    <w:right w:val="none" w:sz="0" w:space="0" w:color="auto"/>
                  </w:divBdr>
                </w:div>
                <w:div w:id="1397776918">
                  <w:marLeft w:val="640"/>
                  <w:marRight w:val="0"/>
                  <w:marTop w:val="0"/>
                  <w:marBottom w:val="0"/>
                  <w:divBdr>
                    <w:top w:val="none" w:sz="0" w:space="0" w:color="auto"/>
                    <w:left w:val="none" w:sz="0" w:space="0" w:color="auto"/>
                    <w:bottom w:val="none" w:sz="0" w:space="0" w:color="auto"/>
                    <w:right w:val="none" w:sz="0" w:space="0" w:color="auto"/>
                  </w:divBdr>
                </w:div>
                <w:div w:id="1411468350">
                  <w:marLeft w:val="640"/>
                  <w:marRight w:val="0"/>
                  <w:marTop w:val="0"/>
                  <w:marBottom w:val="0"/>
                  <w:divBdr>
                    <w:top w:val="none" w:sz="0" w:space="0" w:color="auto"/>
                    <w:left w:val="none" w:sz="0" w:space="0" w:color="auto"/>
                    <w:bottom w:val="none" w:sz="0" w:space="0" w:color="auto"/>
                    <w:right w:val="none" w:sz="0" w:space="0" w:color="auto"/>
                  </w:divBdr>
                </w:div>
                <w:div w:id="1446538423">
                  <w:marLeft w:val="640"/>
                  <w:marRight w:val="0"/>
                  <w:marTop w:val="0"/>
                  <w:marBottom w:val="0"/>
                  <w:divBdr>
                    <w:top w:val="none" w:sz="0" w:space="0" w:color="auto"/>
                    <w:left w:val="none" w:sz="0" w:space="0" w:color="auto"/>
                    <w:bottom w:val="none" w:sz="0" w:space="0" w:color="auto"/>
                    <w:right w:val="none" w:sz="0" w:space="0" w:color="auto"/>
                  </w:divBdr>
                </w:div>
                <w:div w:id="1457260166">
                  <w:marLeft w:val="640"/>
                  <w:marRight w:val="0"/>
                  <w:marTop w:val="0"/>
                  <w:marBottom w:val="0"/>
                  <w:divBdr>
                    <w:top w:val="none" w:sz="0" w:space="0" w:color="auto"/>
                    <w:left w:val="none" w:sz="0" w:space="0" w:color="auto"/>
                    <w:bottom w:val="none" w:sz="0" w:space="0" w:color="auto"/>
                    <w:right w:val="none" w:sz="0" w:space="0" w:color="auto"/>
                  </w:divBdr>
                </w:div>
                <w:div w:id="1487164392">
                  <w:marLeft w:val="640"/>
                  <w:marRight w:val="0"/>
                  <w:marTop w:val="0"/>
                  <w:marBottom w:val="0"/>
                  <w:divBdr>
                    <w:top w:val="none" w:sz="0" w:space="0" w:color="auto"/>
                    <w:left w:val="none" w:sz="0" w:space="0" w:color="auto"/>
                    <w:bottom w:val="none" w:sz="0" w:space="0" w:color="auto"/>
                    <w:right w:val="none" w:sz="0" w:space="0" w:color="auto"/>
                  </w:divBdr>
                </w:div>
                <w:div w:id="1496453544">
                  <w:marLeft w:val="640"/>
                  <w:marRight w:val="0"/>
                  <w:marTop w:val="0"/>
                  <w:marBottom w:val="0"/>
                  <w:divBdr>
                    <w:top w:val="none" w:sz="0" w:space="0" w:color="auto"/>
                    <w:left w:val="none" w:sz="0" w:space="0" w:color="auto"/>
                    <w:bottom w:val="none" w:sz="0" w:space="0" w:color="auto"/>
                    <w:right w:val="none" w:sz="0" w:space="0" w:color="auto"/>
                  </w:divBdr>
                </w:div>
                <w:div w:id="1662274131">
                  <w:marLeft w:val="640"/>
                  <w:marRight w:val="0"/>
                  <w:marTop w:val="0"/>
                  <w:marBottom w:val="0"/>
                  <w:divBdr>
                    <w:top w:val="none" w:sz="0" w:space="0" w:color="auto"/>
                    <w:left w:val="none" w:sz="0" w:space="0" w:color="auto"/>
                    <w:bottom w:val="none" w:sz="0" w:space="0" w:color="auto"/>
                    <w:right w:val="none" w:sz="0" w:space="0" w:color="auto"/>
                  </w:divBdr>
                </w:div>
                <w:div w:id="1717584922">
                  <w:marLeft w:val="640"/>
                  <w:marRight w:val="0"/>
                  <w:marTop w:val="0"/>
                  <w:marBottom w:val="0"/>
                  <w:divBdr>
                    <w:top w:val="none" w:sz="0" w:space="0" w:color="auto"/>
                    <w:left w:val="none" w:sz="0" w:space="0" w:color="auto"/>
                    <w:bottom w:val="none" w:sz="0" w:space="0" w:color="auto"/>
                    <w:right w:val="none" w:sz="0" w:space="0" w:color="auto"/>
                  </w:divBdr>
                </w:div>
                <w:div w:id="1828397983">
                  <w:marLeft w:val="640"/>
                  <w:marRight w:val="0"/>
                  <w:marTop w:val="0"/>
                  <w:marBottom w:val="0"/>
                  <w:divBdr>
                    <w:top w:val="none" w:sz="0" w:space="0" w:color="auto"/>
                    <w:left w:val="none" w:sz="0" w:space="0" w:color="auto"/>
                    <w:bottom w:val="none" w:sz="0" w:space="0" w:color="auto"/>
                    <w:right w:val="none" w:sz="0" w:space="0" w:color="auto"/>
                  </w:divBdr>
                </w:div>
                <w:div w:id="1875267465">
                  <w:marLeft w:val="640"/>
                  <w:marRight w:val="0"/>
                  <w:marTop w:val="0"/>
                  <w:marBottom w:val="0"/>
                  <w:divBdr>
                    <w:top w:val="none" w:sz="0" w:space="0" w:color="auto"/>
                    <w:left w:val="none" w:sz="0" w:space="0" w:color="auto"/>
                    <w:bottom w:val="none" w:sz="0" w:space="0" w:color="auto"/>
                    <w:right w:val="none" w:sz="0" w:space="0" w:color="auto"/>
                  </w:divBdr>
                </w:div>
                <w:div w:id="1877347737">
                  <w:marLeft w:val="640"/>
                  <w:marRight w:val="0"/>
                  <w:marTop w:val="0"/>
                  <w:marBottom w:val="0"/>
                  <w:divBdr>
                    <w:top w:val="none" w:sz="0" w:space="0" w:color="auto"/>
                    <w:left w:val="none" w:sz="0" w:space="0" w:color="auto"/>
                    <w:bottom w:val="none" w:sz="0" w:space="0" w:color="auto"/>
                    <w:right w:val="none" w:sz="0" w:space="0" w:color="auto"/>
                  </w:divBdr>
                </w:div>
                <w:div w:id="1903980946">
                  <w:marLeft w:val="640"/>
                  <w:marRight w:val="0"/>
                  <w:marTop w:val="0"/>
                  <w:marBottom w:val="0"/>
                  <w:divBdr>
                    <w:top w:val="none" w:sz="0" w:space="0" w:color="auto"/>
                    <w:left w:val="none" w:sz="0" w:space="0" w:color="auto"/>
                    <w:bottom w:val="none" w:sz="0" w:space="0" w:color="auto"/>
                    <w:right w:val="none" w:sz="0" w:space="0" w:color="auto"/>
                  </w:divBdr>
                </w:div>
                <w:div w:id="1936286518">
                  <w:marLeft w:val="640"/>
                  <w:marRight w:val="0"/>
                  <w:marTop w:val="0"/>
                  <w:marBottom w:val="0"/>
                  <w:divBdr>
                    <w:top w:val="none" w:sz="0" w:space="0" w:color="auto"/>
                    <w:left w:val="none" w:sz="0" w:space="0" w:color="auto"/>
                    <w:bottom w:val="none" w:sz="0" w:space="0" w:color="auto"/>
                    <w:right w:val="none" w:sz="0" w:space="0" w:color="auto"/>
                  </w:divBdr>
                </w:div>
                <w:div w:id="2130780733">
                  <w:marLeft w:val="640"/>
                  <w:marRight w:val="0"/>
                  <w:marTop w:val="0"/>
                  <w:marBottom w:val="0"/>
                  <w:divBdr>
                    <w:top w:val="none" w:sz="0" w:space="0" w:color="auto"/>
                    <w:left w:val="none" w:sz="0" w:space="0" w:color="auto"/>
                    <w:bottom w:val="none" w:sz="0" w:space="0" w:color="auto"/>
                    <w:right w:val="none" w:sz="0" w:space="0" w:color="auto"/>
                  </w:divBdr>
                </w:div>
              </w:divsChild>
            </w:div>
            <w:div w:id="585723649">
              <w:marLeft w:val="0"/>
              <w:marRight w:val="0"/>
              <w:marTop w:val="0"/>
              <w:marBottom w:val="0"/>
              <w:divBdr>
                <w:top w:val="none" w:sz="0" w:space="0" w:color="auto"/>
                <w:left w:val="none" w:sz="0" w:space="0" w:color="auto"/>
                <w:bottom w:val="none" w:sz="0" w:space="0" w:color="auto"/>
                <w:right w:val="none" w:sz="0" w:space="0" w:color="auto"/>
              </w:divBdr>
              <w:divsChild>
                <w:div w:id="43410475">
                  <w:marLeft w:val="640"/>
                  <w:marRight w:val="0"/>
                  <w:marTop w:val="0"/>
                  <w:marBottom w:val="0"/>
                  <w:divBdr>
                    <w:top w:val="none" w:sz="0" w:space="0" w:color="auto"/>
                    <w:left w:val="none" w:sz="0" w:space="0" w:color="auto"/>
                    <w:bottom w:val="none" w:sz="0" w:space="0" w:color="auto"/>
                    <w:right w:val="none" w:sz="0" w:space="0" w:color="auto"/>
                  </w:divBdr>
                </w:div>
                <w:div w:id="105346196">
                  <w:marLeft w:val="640"/>
                  <w:marRight w:val="0"/>
                  <w:marTop w:val="0"/>
                  <w:marBottom w:val="0"/>
                  <w:divBdr>
                    <w:top w:val="none" w:sz="0" w:space="0" w:color="auto"/>
                    <w:left w:val="none" w:sz="0" w:space="0" w:color="auto"/>
                    <w:bottom w:val="none" w:sz="0" w:space="0" w:color="auto"/>
                    <w:right w:val="none" w:sz="0" w:space="0" w:color="auto"/>
                  </w:divBdr>
                </w:div>
                <w:div w:id="217866757">
                  <w:marLeft w:val="640"/>
                  <w:marRight w:val="0"/>
                  <w:marTop w:val="0"/>
                  <w:marBottom w:val="0"/>
                  <w:divBdr>
                    <w:top w:val="none" w:sz="0" w:space="0" w:color="auto"/>
                    <w:left w:val="none" w:sz="0" w:space="0" w:color="auto"/>
                    <w:bottom w:val="none" w:sz="0" w:space="0" w:color="auto"/>
                    <w:right w:val="none" w:sz="0" w:space="0" w:color="auto"/>
                  </w:divBdr>
                </w:div>
                <w:div w:id="334698502">
                  <w:marLeft w:val="640"/>
                  <w:marRight w:val="0"/>
                  <w:marTop w:val="0"/>
                  <w:marBottom w:val="0"/>
                  <w:divBdr>
                    <w:top w:val="none" w:sz="0" w:space="0" w:color="auto"/>
                    <w:left w:val="none" w:sz="0" w:space="0" w:color="auto"/>
                    <w:bottom w:val="none" w:sz="0" w:space="0" w:color="auto"/>
                    <w:right w:val="none" w:sz="0" w:space="0" w:color="auto"/>
                  </w:divBdr>
                </w:div>
                <w:div w:id="496968103">
                  <w:marLeft w:val="640"/>
                  <w:marRight w:val="0"/>
                  <w:marTop w:val="0"/>
                  <w:marBottom w:val="0"/>
                  <w:divBdr>
                    <w:top w:val="none" w:sz="0" w:space="0" w:color="auto"/>
                    <w:left w:val="none" w:sz="0" w:space="0" w:color="auto"/>
                    <w:bottom w:val="none" w:sz="0" w:space="0" w:color="auto"/>
                    <w:right w:val="none" w:sz="0" w:space="0" w:color="auto"/>
                  </w:divBdr>
                </w:div>
                <w:div w:id="534738016">
                  <w:marLeft w:val="640"/>
                  <w:marRight w:val="0"/>
                  <w:marTop w:val="0"/>
                  <w:marBottom w:val="0"/>
                  <w:divBdr>
                    <w:top w:val="none" w:sz="0" w:space="0" w:color="auto"/>
                    <w:left w:val="none" w:sz="0" w:space="0" w:color="auto"/>
                    <w:bottom w:val="none" w:sz="0" w:space="0" w:color="auto"/>
                    <w:right w:val="none" w:sz="0" w:space="0" w:color="auto"/>
                  </w:divBdr>
                </w:div>
                <w:div w:id="634332844">
                  <w:marLeft w:val="640"/>
                  <w:marRight w:val="0"/>
                  <w:marTop w:val="0"/>
                  <w:marBottom w:val="0"/>
                  <w:divBdr>
                    <w:top w:val="none" w:sz="0" w:space="0" w:color="auto"/>
                    <w:left w:val="none" w:sz="0" w:space="0" w:color="auto"/>
                    <w:bottom w:val="none" w:sz="0" w:space="0" w:color="auto"/>
                    <w:right w:val="none" w:sz="0" w:space="0" w:color="auto"/>
                  </w:divBdr>
                </w:div>
                <w:div w:id="668871345">
                  <w:marLeft w:val="640"/>
                  <w:marRight w:val="0"/>
                  <w:marTop w:val="0"/>
                  <w:marBottom w:val="0"/>
                  <w:divBdr>
                    <w:top w:val="none" w:sz="0" w:space="0" w:color="auto"/>
                    <w:left w:val="none" w:sz="0" w:space="0" w:color="auto"/>
                    <w:bottom w:val="none" w:sz="0" w:space="0" w:color="auto"/>
                    <w:right w:val="none" w:sz="0" w:space="0" w:color="auto"/>
                  </w:divBdr>
                </w:div>
                <w:div w:id="713041530">
                  <w:marLeft w:val="640"/>
                  <w:marRight w:val="0"/>
                  <w:marTop w:val="0"/>
                  <w:marBottom w:val="0"/>
                  <w:divBdr>
                    <w:top w:val="none" w:sz="0" w:space="0" w:color="auto"/>
                    <w:left w:val="none" w:sz="0" w:space="0" w:color="auto"/>
                    <w:bottom w:val="none" w:sz="0" w:space="0" w:color="auto"/>
                    <w:right w:val="none" w:sz="0" w:space="0" w:color="auto"/>
                  </w:divBdr>
                </w:div>
                <w:div w:id="726031702">
                  <w:marLeft w:val="640"/>
                  <w:marRight w:val="0"/>
                  <w:marTop w:val="0"/>
                  <w:marBottom w:val="0"/>
                  <w:divBdr>
                    <w:top w:val="none" w:sz="0" w:space="0" w:color="auto"/>
                    <w:left w:val="none" w:sz="0" w:space="0" w:color="auto"/>
                    <w:bottom w:val="none" w:sz="0" w:space="0" w:color="auto"/>
                    <w:right w:val="none" w:sz="0" w:space="0" w:color="auto"/>
                  </w:divBdr>
                </w:div>
                <w:div w:id="744423909">
                  <w:marLeft w:val="640"/>
                  <w:marRight w:val="0"/>
                  <w:marTop w:val="0"/>
                  <w:marBottom w:val="0"/>
                  <w:divBdr>
                    <w:top w:val="none" w:sz="0" w:space="0" w:color="auto"/>
                    <w:left w:val="none" w:sz="0" w:space="0" w:color="auto"/>
                    <w:bottom w:val="none" w:sz="0" w:space="0" w:color="auto"/>
                    <w:right w:val="none" w:sz="0" w:space="0" w:color="auto"/>
                  </w:divBdr>
                </w:div>
                <w:div w:id="789519225">
                  <w:marLeft w:val="640"/>
                  <w:marRight w:val="0"/>
                  <w:marTop w:val="0"/>
                  <w:marBottom w:val="0"/>
                  <w:divBdr>
                    <w:top w:val="none" w:sz="0" w:space="0" w:color="auto"/>
                    <w:left w:val="none" w:sz="0" w:space="0" w:color="auto"/>
                    <w:bottom w:val="none" w:sz="0" w:space="0" w:color="auto"/>
                    <w:right w:val="none" w:sz="0" w:space="0" w:color="auto"/>
                  </w:divBdr>
                </w:div>
                <w:div w:id="870264794">
                  <w:marLeft w:val="640"/>
                  <w:marRight w:val="0"/>
                  <w:marTop w:val="0"/>
                  <w:marBottom w:val="0"/>
                  <w:divBdr>
                    <w:top w:val="none" w:sz="0" w:space="0" w:color="auto"/>
                    <w:left w:val="none" w:sz="0" w:space="0" w:color="auto"/>
                    <w:bottom w:val="none" w:sz="0" w:space="0" w:color="auto"/>
                    <w:right w:val="none" w:sz="0" w:space="0" w:color="auto"/>
                  </w:divBdr>
                </w:div>
                <w:div w:id="914586925">
                  <w:marLeft w:val="640"/>
                  <w:marRight w:val="0"/>
                  <w:marTop w:val="0"/>
                  <w:marBottom w:val="0"/>
                  <w:divBdr>
                    <w:top w:val="none" w:sz="0" w:space="0" w:color="auto"/>
                    <w:left w:val="none" w:sz="0" w:space="0" w:color="auto"/>
                    <w:bottom w:val="none" w:sz="0" w:space="0" w:color="auto"/>
                    <w:right w:val="none" w:sz="0" w:space="0" w:color="auto"/>
                  </w:divBdr>
                </w:div>
                <w:div w:id="981814729">
                  <w:marLeft w:val="640"/>
                  <w:marRight w:val="0"/>
                  <w:marTop w:val="0"/>
                  <w:marBottom w:val="0"/>
                  <w:divBdr>
                    <w:top w:val="none" w:sz="0" w:space="0" w:color="auto"/>
                    <w:left w:val="none" w:sz="0" w:space="0" w:color="auto"/>
                    <w:bottom w:val="none" w:sz="0" w:space="0" w:color="auto"/>
                    <w:right w:val="none" w:sz="0" w:space="0" w:color="auto"/>
                  </w:divBdr>
                </w:div>
                <w:div w:id="1024213168">
                  <w:marLeft w:val="640"/>
                  <w:marRight w:val="0"/>
                  <w:marTop w:val="0"/>
                  <w:marBottom w:val="0"/>
                  <w:divBdr>
                    <w:top w:val="none" w:sz="0" w:space="0" w:color="auto"/>
                    <w:left w:val="none" w:sz="0" w:space="0" w:color="auto"/>
                    <w:bottom w:val="none" w:sz="0" w:space="0" w:color="auto"/>
                    <w:right w:val="none" w:sz="0" w:space="0" w:color="auto"/>
                  </w:divBdr>
                </w:div>
                <w:div w:id="1062675605">
                  <w:marLeft w:val="640"/>
                  <w:marRight w:val="0"/>
                  <w:marTop w:val="0"/>
                  <w:marBottom w:val="0"/>
                  <w:divBdr>
                    <w:top w:val="none" w:sz="0" w:space="0" w:color="auto"/>
                    <w:left w:val="none" w:sz="0" w:space="0" w:color="auto"/>
                    <w:bottom w:val="none" w:sz="0" w:space="0" w:color="auto"/>
                    <w:right w:val="none" w:sz="0" w:space="0" w:color="auto"/>
                  </w:divBdr>
                </w:div>
                <w:div w:id="1091240067">
                  <w:marLeft w:val="640"/>
                  <w:marRight w:val="0"/>
                  <w:marTop w:val="0"/>
                  <w:marBottom w:val="0"/>
                  <w:divBdr>
                    <w:top w:val="none" w:sz="0" w:space="0" w:color="auto"/>
                    <w:left w:val="none" w:sz="0" w:space="0" w:color="auto"/>
                    <w:bottom w:val="none" w:sz="0" w:space="0" w:color="auto"/>
                    <w:right w:val="none" w:sz="0" w:space="0" w:color="auto"/>
                  </w:divBdr>
                </w:div>
                <w:div w:id="1159348972">
                  <w:marLeft w:val="640"/>
                  <w:marRight w:val="0"/>
                  <w:marTop w:val="0"/>
                  <w:marBottom w:val="0"/>
                  <w:divBdr>
                    <w:top w:val="none" w:sz="0" w:space="0" w:color="auto"/>
                    <w:left w:val="none" w:sz="0" w:space="0" w:color="auto"/>
                    <w:bottom w:val="none" w:sz="0" w:space="0" w:color="auto"/>
                    <w:right w:val="none" w:sz="0" w:space="0" w:color="auto"/>
                  </w:divBdr>
                </w:div>
                <w:div w:id="1198010444">
                  <w:marLeft w:val="640"/>
                  <w:marRight w:val="0"/>
                  <w:marTop w:val="0"/>
                  <w:marBottom w:val="0"/>
                  <w:divBdr>
                    <w:top w:val="none" w:sz="0" w:space="0" w:color="auto"/>
                    <w:left w:val="none" w:sz="0" w:space="0" w:color="auto"/>
                    <w:bottom w:val="none" w:sz="0" w:space="0" w:color="auto"/>
                    <w:right w:val="none" w:sz="0" w:space="0" w:color="auto"/>
                  </w:divBdr>
                </w:div>
                <w:div w:id="1264414997">
                  <w:marLeft w:val="640"/>
                  <w:marRight w:val="0"/>
                  <w:marTop w:val="0"/>
                  <w:marBottom w:val="0"/>
                  <w:divBdr>
                    <w:top w:val="none" w:sz="0" w:space="0" w:color="auto"/>
                    <w:left w:val="none" w:sz="0" w:space="0" w:color="auto"/>
                    <w:bottom w:val="none" w:sz="0" w:space="0" w:color="auto"/>
                    <w:right w:val="none" w:sz="0" w:space="0" w:color="auto"/>
                  </w:divBdr>
                </w:div>
                <w:div w:id="1314486061">
                  <w:marLeft w:val="640"/>
                  <w:marRight w:val="0"/>
                  <w:marTop w:val="0"/>
                  <w:marBottom w:val="0"/>
                  <w:divBdr>
                    <w:top w:val="none" w:sz="0" w:space="0" w:color="auto"/>
                    <w:left w:val="none" w:sz="0" w:space="0" w:color="auto"/>
                    <w:bottom w:val="none" w:sz="0" w:space="0" w:color="auto"/>
                    <w:right w:val="none" w:sz="0" w:space="0" w:color="auto"/>
                  </w:divBdr>
                </w:div>
                <w:div w:id="1398554190">
                  <w:marLeft w:val="640"/>
                  <w:marRight w:val="0"/>
                  <w:marTop w:val="0"/>
                  <w:marBottom w:val="0"/>
                  <w:divBdr>
                    <w:top w:val="none" w:sz="0" w:space="0" w:color="auto"/>
                    <w:left w:val="none" w:sz="0" w:space="0" w:color="auto"/>
                    <w:bottom w:val="none" w:sz="0" w:space="0" w:color="auto"/>
                    <w:right w:val="none" w:sz="0" w:space="0" w:color="auto"/>
                  </w:divBdr>
                </w:div>
                <w:div w:id="1405839315">
                  <w:marLeft w:val="640"/>
                  <w:marRight w:val="0"/>
                  <w:marTop w:val="0"/>
                  <w:marBottom w:val="0"/>
                  <w:divBdr>
                    <w:top w:val="none" w:sz="0" w:space="0" w:color="auto"/>
                    <w:left w:val="none" w:sz="0" w:space="0" w:color="auto"/>
                    <w:bottom w:val="none" w:sz="0" w:space="0" w:color="auto"/>
                    <w:right w:val="none" w:sz="0" w:space="0" w:color="auto"/>
                  </w:divBdr>
                </w:div>
                <w:div w:id="1488782690">
                  <w:marLeft w:val="640"/>
                  <w:marRight w:val="0"/>
                  <w:marTop w:val="0"/>
                  <w:marBottom w:val="0"/>
                  <w:divBdr>
                    <w:top w:val="none" w:sz="0" w:space="0" w:color="auto"/>
                    <w:left w:val="none" w:sz="0" w:space="0" w:color="auto"/>
                    <w:bottom w:val="none" w:sz="0" w:space="0" w:color="auto"/>
                    <w:right w:val="none" w:sz="0" w:space="0" w:color="auto"/>
                  </w:divBdr>
                </w:div>
                <w:div w:id="1498421982">
                  <w:marLeft w:val="640"/>
                  <w:marRight w:val="0"/>
                  <w:marTop w:val="0"/>
                  <w:marBottom w:val="0"/>
                  <w:divBdr>
                    <w:top w:val="none" w:sz="0" w:space="0" w:color="auto"/>
                    <w:left w:val="none" w:sz="0" w:space="0" w:color="auto"/>
                    <w:bottom w:val="none" w:sz="0" w:space="0" w:color="auto"/>
                    <w:right w:val="none" w:sz="0" w:space="0" w:color="auto"/>
                  </w:divBdr>
                </w:div>
                <w:div w:id="1519780956">
                  <w:marLeft w:val="640"/>
                  <w:marRight w:val="0"/>
                  <w:marTop w:val="0"/>
                  <w:marBottom w:val="0"/>
                  <w:divBdr>
                    <w:top w:val="none" w:sz="0" w:space="0" w:color="auto"/>
                    <w:left w:val="none" w:sz="0" w:space="0" w:color="auto"/>
                    <w:bottom w:val="none" w:sz="0" w:space="0" w:color="auto"/>
                    <w:right w:val="none" w:sz="0" w:space="0" w:color="auto"/>
                  </w:divBdr>
                </w:div>
                <w:div w:id="1564216213">
                  <w:marLeft w:val="640"/>
                  <w:marRight w:val="0"/>
                  <w:marTop w:val="0"/>
                  <w:marBottom w:val="0"/>
                  <w:divBdr>
                    <w:top w:val="none" w:sz="0" w:space="0" w:color="auto"/>
                    <w:left w:val="none" w:sz="0" w:space="0" w:color="auto"/>
                    <w:bottom w:val="none" w:sz="0" w:space="0" w:color="auto"/>
                    <w:right w:val="none" w:sz="0" w:space="0" w:color="auto"/>
                  </w:divBdr>
                </w:div>
                <w:div w:id="1725835880">
                  <w:marLeft w:val="640"/>
                  <w:marRight w:val="0"/>
                  <w:marTop w:val="0"/>
                  <w:marBottom w:val="0"/>
                  <w:divBdr>
                    <w:top w:val="none" w:sz="0" w:space="0" w:color="auto"/>
                    <w:left w:val="none" w:sz="0" w:space="0" w:color="auto"/>
                    <w:bottom w:val="none" w:sz="0" w:space="0" w:color="auto"/>
                    <w:right w:val="none" w:sz="0" w:space="0" w:color="auto"/>
                  </w:divBdr>
                </w:div>
                <w:div w:id="1759130676">
                  <w:marLeft w:val="640"/>
                  <w:marRight w:val="0"/>
                  <w:marTop w:val="0"/>
                  <w:marBottom w:val="0"/>
                  <w:divBdr>
                    <w:top w:val="none" w:sz="0" w:space="0" w:color="auto"/>
                    <w:left w:val="none" w:sz="0" w:space="0" w:color="auto"/>
                    <w:bottom w:val="none" w:sz="0" w:space="0" w:color="auto"/>
                    <w:right w:val="none" w:sz="0" w:space="0" w:color="auto"/>
                  </w:divBdr>
                </w:div>
                <w:div w:id="1777362658">
                  <w:marLeft w:val="640"/>
                  <w:marRight w:val="0"/>
                  <w:marTop w:val="0"/>
                  <w:marBottom w:val="0"/>
                  <w:divBdr>
                    <w:top w:val="none" w:sz="0" w:space="0" w:color="auto"/>
                    <w:left w:val="none" w:sz="0" w:space="0" w:color="auto"/>
                    <w:bottom w:val="none" w:sz="0" w:space="0" w:color="auto"/>
                    <w:right w:val="none" w:sz="0" w:space="0" w:color="auto"/>
                  </w:divBdr>
                </w:div>
                <w:div w:id="1798182471">
                  <w:marLeft w:val="640"/>
                  <w:marRight w:val="0"/>
                  <w:marTop w:val="0"/>
                  <w:marBottom w:val="0"/>
                  <w:divBdr>
                    <w:top w:val="none" w:sz="0" w:space="0" w:color="auto"/>
                    <w:left w:val="none" w:sz="0" w:space="0" w:color="auto"/>
                    <w:bottom w:val="none" w:sz="0" w:space="0" w:color="auto"/>
                    <w:right w:val="none" w:sz="0" w:space="0" w:color="auto"/>
                  </w:divBdr>
                </w:div>
                <w:div w:id="1999575610">
                  <w:marLeft w:val="640"/>
                  <w:marRight w:val="0"/>
                  <w:marTop w:val="0"/>
                  <w:marBottom w:val="0"/>
                  <w:divBdr>
                    <w:top w:val="none" w:sz="0" w:space="0" w:color="auto"/>
                    <w:left w:val="none" w:sz="0" w:space="0" w:color="auto"/>
                    <w:bottom w:val="none" w:sz="0" w:space="0" w:color="auto"/>
                    <w:right w:val="none" w:sz="0" w:space="0" w:color="auto"/>
                  </w:divBdr>
                </w:div>
                <w:div w:id="2016958022">
                  <w:marLeft w:val="640"/>
                  <w:marRight w:val="0"/>
                  <w:marTop w:val="0"/>
                  <w:marBottom w:val="0"/>
                  <w:divBdr>
                    <w:top w:val="none" w:sz="0" w:space="0" w:color="auto"/>
                    <w:left w:val="none" w:sz="0" w:space="0" w:color="auto"/>
                    <w:bottom w:val="none" w:sz="0" w:space="0" w:color="auto"/>
                    <w:right w:val="none" w:sz="0" w:space="0" w:color="auto"/>
                  </w:divBdr>
                </w:div>
                <w:div w:id="2017488704">
                  <w:marLeft w:val="640"/>
                  <w:marRight w:val="0"/>
                  <w:marTop w:val="0"/>
                  <w:marBottom w:val="0"/>
                  <w:divBdr>
                    <w:top w:val="none" w:sz="0" w:space="0" w:color="auto"/>
                    <w:left w:val="none" w:sz="0" w:space="0" w:color="auto"/>
                    <w:bottom w:val="none" w:sz="0" w:space="0" w:color="auto"/>
                    <w:right w:val="none" w:sz="0" w:space="0" w:color="auto"/>
                  </w:divBdr>
                </w:div>
                <w:div w:id="2090420775">
                  <w:marLeft w:val="640"/>
                  <w:marRight w:val="0"/>
                  <w:marTop w:val="0"/>
                  <w:marBottom w:val="0"/>
                  <w:divBdr>
                    <w:top w:val="none" w:sz="0" w:space="0" w:color="auto"/>
                    <w:left w:val="none" w:sz="0" w:space="0" w:color="auto"/>
                    <w:bottom w:val="none" w:sz="0" w:space="0" w:color="auto"/>
                    <w:right w:val="none" w:sz="0" w:space="0" w:color="auto"/>
                  </w:divBdr>
                </w:div>
              </w:divsChild>
            </w:div>
            <w:div w:id="1000692211">
              <w:marLeft w:val="0"/>
              <w:marRight w:val="0"/>
              <w:marTop w:val="0"/>
              <w:marBottom w:val="0"/>
              <w:divBdr>
                <w:top w:val="none" w:sz="0" w:space="0" w:color="auto"/>
                <w:left w:val="none" w:sz="0" w:space="0" w:color="auto"/>
                <w:bottom w:val="none" w:sz="0" w:space="0" w:color="auto"/>
                <w:right w:val="none" w:sz="0" w:space="0" w:color="auto"/>
              </w:divBdr>
              <w:divsChild>
                <w:div w:id="49809121">
                  <w:marLeft w:val="640"/>
                  <w:marRight w:val="0"/>
                  <w:marTop w:val="0"/>
                  <w:marBottom w:val="0"/>
                  <w:divBdr>
                    <w:top w:val="none" w:sz="0" w:space="0" w:color="auto"/>
                    <w:left w:val="none" w:sz="0" w:space="0" w:color="auto"/>
                    <w:bottom w:val="none" w:sz="0" w:space="0" w:color="auto"/>
                    <w:right w:val="none" w:sz="0" w:space="0" w:color="auto"/>
                  </w:divBdr>
                </w:div>
                <w:div w:id="144709505">
                  <w:marLeft w:val="640"/>
                  <w:marRight w:val="0"/>
                  <w:marTop w:val="0"/>
                  <w:marBottom w:val="0"/>
                  <w:divBdr>
                    <w:top w:val="none" w:sz="0" w:space="0" w:color="auto"/>
                    <w:left w:val="none" w:sz="0" w:space="0" w:color="auto"/>
                    <w:bottom w:val="none" w:sz="0" w:space="0" w:color="auto"/>
                    <w:right w:val="none" w:sz="0" w:space="0" w:color="auto"/>
                  </w:divBdr>
                </w:div>
                <w:div w:id="211157932">
                  <w:marLeft w:val="640"/>
                  <w:marRight w:val="0"/>
                  <w:marTop w:val="0"/>
                  <w:marBottom w:val="0"/>
                  <w:divBdr>
                    <w:top w:val="none" w:sz="0" w:space="0" w:color="auto"/>
                    <w:left w:val="none" w:sz="0" w:space="0" w:color="auto"/>
                    <w:bottom w:val="none" w:sz="0" w:space="0" w:color="auto"/>
                    <w:right w:val="none" w:sz="0" w:space="0" w:color="auto"/>
                  </w:divBdr>
                </w:div>
                <w:div w:id="407502942">
                  <w:marLeft w:val="640"/>
                  <w:marRight w:val="0"/>
                  <w:marTop w:val="0"/>
                  <w:marBottom w:val="0"/>
                  <w:divBdr>
                    <w:top w:val="none" w:sz="0" w:space="0" w:color="auto"/>
                    <w:left w:val="none" w:sz="0" w:space="0" w:color="auto"/>
                    <w:bottom w:val="none" w:sz="0" w:space="0" w:color="auto"/>
                    <w:right w:val="none" w:sz="0" w:space="0" w:color="auto"/>
                  </w:divBdr>
                </w:div>
                <w:div w:id="413556577">
                  <w:marLeft w:val="640"/>
                  <w:marRight w:val="0"/>
                  <w:marTop w:val="0"/>
                  <w:marBottom w:val="0"/>
                  <w:divBdr>
                    <w:top w:val="none" w:sz="0" w:space="0" w:color="auto"/>
                    <w:left w:val="none" w:sz="0" w:space="0" w:color="auto"/>
                    <w:bottom w:val="none" w:sz="0" w:space="0" w:color="auto"/>
                    <w:right w:val="none" w:sz="0" w:space="0" w:color="auto"/>
                  </w:divBdr>
                </w:div>
                <w:div w:id="567694321">
                  <w:marLeft w:val="640"/>
                  <w:marRight w:val="0"/>
                  <w:marTop w:val="0"/>
                  <w:marBottom w:val="0"/>
                  <w:divBdr>
                    <w:top w:val="none" w:sz="0" w:space="0" w:color="auto"/>
                    <w:left w:val="none" w:sz="0" w:space="0" w:color="auto"/>
                    <w:bottom w:val="none" w:sz="0" w:space="0" w:color="auto"/>
                    <w:right w:val="none" w:sz="0" w:space="0" w:color="auto"/>
                  </w:divBdr>
                </w:div>
                <w:div w:id="722682933">
                  <w:marLeft w:val="640"/>
                  <w:marRight w:val="0"/>
                  <w:marTop w:val="0"/>
                  <w:marBottom w:val="0"/>
                  <w:divBdr>
                    <w:top w:val="none" w:sz="0" w:space="0" w:color="auto"/>
                    <w:left w:val="none" w:sz="0" w:space="0" w:color="auto"/>
                    <w:bottom w:val="none" w:sz="0" w:space="0" w:color="auto"/>
                    <w:right w:val="none" w:sz="0" w:space="0" w:color="auto"/>
                  </w:divBdr>
                </w:div>
                <w:div w:id="757365713">
                  <w:marLeft w:val="640"/>
                  <w:marRight w:val="0"/>
                  <w:marTop w:val="0"/>
                  <w:marBottom w:val="0"/>
                  <w:divBdr>
                    <w:top w:val="none" w:sz="0" w:space="0" w:color="auto"/>
                    <w:left w:val="none" w:sz="0" w:space="0" w:color="auto"/>
                    <w:bottom w:val="none" w:sz="0" w:space="0" w:color="auto"/>
                    <w:right w:val="none" w:sz="0" w:space="0" w:color="auto"/>
                  </w:divBdr>
                </w:div>
                <w:div w:id="762919362">
                  <w:marLeft w:val="640"/>
                  <w:marRight w:val="0"/>
                  <w:marTop w:val="0"/>
                  <w:marBottom w:val="0"/>
                  <w:divBdr>
                    <w:top w:val="none" w:sz="0" w:space="0" w:color="auto"/>
                    <w:left w:val="none" w:sz="0" w:space="0" w:color="auto"/>
                    <w:bottom w:val="none" w:sz="0" w:space="0" w:color="auto"/>
                    <w:right w:val="none" w:sz="0" w:space="0" w:color="auto"/>
                  </w:divBdr>
                </w:div>
                <w:div w:id="782311721">
                  <w:marLeft w:val="640"/>
                  <w:marRight w:val="0"/>
                  <w:marTop w:val="0"/>
                  <w:marBottom w:val="0"/>
                  <w:divBdr>
                    <w:top w:val="none" w:sz="0" w:space="0" w:color="auto"/>
                    <w:left w:val="none" w:sz="0" w:space="0" w:color="auto"/>
                    <w:bottom w:val="none" w:sz="0" w:space="0" w:color="auto"/>
                    <w:right w:val="none" w:sz="0" w:space="0" w:color="auto"/>
                  </w:divBdr>
                </w:div>
                <w:div w:id="791900383">
                  <w:marLeft w:val="640"/>
                  <w:marRight w:val="0"/>
                  <w:marTop w:val="0"/>
                  <w:marBottom w:val="0"/>
                  <w:divBdr>
                    <w:top w:val="none" w:sz="0" w:space="0" w:color="auto"/>
                    <w:left w:val="none" w:sz="0" w:space="0" w:color="auto"/>
                    <w:bottom w:val="none" w:sz="0" w:space="0" w:color="auto"/>
                    <w:right w:val="none" w:sz="0" w:space="0" w:color="auto"/>
                  </w:divBdr>
                </w:div>
                <w:div w:id="840849098">
                  <w:marLeft w:val="640"/>
                  <w:marRight w:val="0"/>
                  <w:marTop w:val="0"/>
                  <w:marBottom w:val="0"/>
                  <w:divBdr>
                    <w:top w:val="none" w:sz="0" w:space="0" w:color="auto"/>
                    <w:left w:val="none" w:sz="0" w:space="0" w:color="auto"/>
                    <w:bottom w:val="none" w:sz="0" w:space="0" w:color="auto"/>
                    <w:right w:val="none" w:sz="0" w:space="0" w:color="auto"/>
                  </w:divBdr>
                </w:div>
                <w:div w:id="886184327">
                  <w:marLeft w:val="640"/>
                  <w:marRight w:val="0"/>
                  <w:marTop w:val="0"/>
                  <w:marBottom w:val="0"/>
                  <w:divBdr>
                    <w:top w:val="none" w:sz="0" w:space="0" w:color="auto"/>
                    <w:left w:val="none" w:sz="0" w:space="0" w:color="auto"/>
                    <w:bottom w:val="none" w:sz="0" w:space="0" w:color="auto"/>
                    <w:right w:val="none" w:sz="0" w:space="0" w:color="auto"/>
                  </w:divBdr>
                </w:div>
                <w:div w:id="895581490">
                  <w:marLeft w:val="640"/>
                  <w:marRight w:val="0"/>
                  <w:marTop w:val="0"/>
                  <w:marBottom w:val="0"/>
                  <w:divBdr>
                    <w:top w:val="none" w:sz="0" w:space="0" w:color="auto"/>
                    <w:left w:val="none" w:sz="0" w:space="0" w:color="auto"/>
                    <w:bottom w:val="none" w:sz="0" w:space="0" w:color="auto"/>
                    <w:right w:val="none" w:sz="0" w:space="0" w:color="auto"/>
                  </w:divBdr>
                </w:div>
                <w:div w:id="981467696">
                  <w:marLeft w:val="640"/>
                  <w:marRight w:val="0"/>
                  <w:marTop w:val="0"/>
                  <w:marBottom w:val="0"/>
                  <w:divBdr>
                    <w:top w:val="none" w:sz="0" w:space="0" w:color="auto"/>
                    <w:left w:val="none" w:sz="0" w:space="0" w:color="auto"/>
                    <w:bottom w:val="none" w:sz="0" w:space="0" w:color="auto"/>
                    <w:right w:val="none" w:sz="0" w:space="0" w:color="auto"/>
                  </w:divBdr>
                </w:div>
                <w:div w:id="1057826080">
                  <w:marLeft w:val="640"/>
                  <w:marRight w:val="0"/>
                  <w:marTop w:val="0"/>
                  <w:marBottom w:val="0"/>
                  <w:divBdr>
                    <w:top w:val="none" w:sz="0" w:space="0" w:color="auto"/>
                    <w:left w:val="none" w:sz="0" w:space="0" w:color="auto"/>
                    <w:bottom w:val="none" w:sz="0" w:space="0" w:color="auto"/>
                    <w:right w:val="none" w:sz="0" w:space="0" w:color="auto"/>
                  </w:divBdr>
                </w:div>
                <w:div w:id="1077047843">
                  <w:marLeft w:val="640"/>
                  <w:marRight w:val="0"/>
                  <w:marTop w:val="0"/>
                  <w:marBottom w:val="0"/>
                  <w:divBdr>
                    <w:top w:val="none" w:sz="0" w:space="0" w:color="auto"/>
                    <w:left w:val="none" w:sz="0" w:space="0" w:color="auto"/>
                    <w:bottom w:val="none" w:sz="0" w:space="0" w:color="auto"/>
                    <w:right w:val="none" w:sz="0" w:space="0" w:color="auto"/>
                  </w:divBdr>
                </w:div>
                <w:div w:id="1080516335">
                  <w:marLeft w:val="640"/>
                  <w:marRight w:val="0"/>
                  <w:marTop w:val="0"/>
                  <w:marBottom w:val="0"/>
                  <w:divBdr>
                    <w:top w:val="none" w:sz="0" w:space="0" w:color="auto"/>
                    <w:left w:val="none" w:sz="0" w:space="0" w:color="auto"/>
                    <w:bottom w:val="none" w:sz="0" w:space="0" w:color="auto"/>
                    <w:right w:val="none" w:sz="0" w:space="0" w:color="auto"/>
                  </w:divBdr>
                </w:div>
                <w:div w:id="1224608834">
                  <w:marLeft w:val="640"/>
                  <w:marRight w:val="0"/>
                  <w:marTop w:val="0"/>
                  <w:marBottom w:val="0"/>
                  <w:divBdr>
                    <w:top w:val="none" w:sz="0" w:space="0" w:color="auto"/>
                    <w:left w:val="none" w:sz="0" w:space="0" w:color="auto"/>
                    <w:bottom w:val="none" w:sz="0" w:space="0" w:color="auto"/>
                    <w:right w:val="none" w:sz="0" w:space="0" w:color="auto"/>
                  </w:divBdr>
                </w:div>
                <w:div w:id="1309480356">
                  <w:marLeft w:val="640"/>
                  <w:marRight w:val="0"/>
                  <w:marTop w:val="0"/>
                  <w:marBottom w:val="0"/>
                  <w:divBdr>
                    <w:top w:val="none" w:sz="0" w:space="0" w:color="auto"/>
                    <w:left w:val="none" w:sz="0" w:space="0" w:color="auto"/>
                    <w:bottom w:val="none" w:sz="0" w:space="0" w:color="auto"/>
                    <w:right w:val="none" w:sz="0" w:space="0" w:color="auto"/>
                  </w:divBdr>
                </w:div>
                <w:div w:id="1329409073">
                  <w:marLeft w:val="640"/>
                  <w:marRight w:val="0"/>
                  <w:marTop w:val="0"/>
                  <w:marBottom w:val="0"/>
                  <w:divBdr>
                    <w:top w:val="none" w:sz="0" w:space="0" w:color="auto"/>
                    <w:left w:val="none" w:sz="0" w:space="0" w:color="auto"/>
                    <w:bottom w:val="none" w:sz="0" w:space="0" w:color="auto"/>
                    <w:right w:val="none" w:sz="0" w:space="0" w:color="auto"/>
                  </w:divBdr>
                </w:div>
                <w:div w:id="1388644842">
                  <w:marLeft w:val="640"/>
                  <w:marRight w:val="0"/>
                  <w:marTop w:val="0"/>
                  <w:marBottom w:val="0"/>
                  <w:divBdr>
                    <w:top w:val="none" w:sz="0" w:space="0" w:color="auto"/>
                    <w:left w:val="none" w:sz="0" w:space="0" w:color="auto"/>
                    <w:bottom w:val="none" w:sz="0" w:space="0" w:color="auto"/>
                    <w:right w:val="none" w:sz="0" w:space="0" w:color="auto"/>
                  </w:divBdr>
                </w:div>
                <w:div w:id="1416975965">
                  <w:marLeft w:val="640"/>
                  <w:marRight w:val="0"/>
                  <w:marTop w:val="0"/>
                  <w:marBottom w:val="0"/>
                  <w:divBdr>
                    <w:top w:val="none" w:sz="0" w:space="0" w:color="auto"/>
                    <w:left w:val="none" w:sz="0" w:space="0" w:color="auto"/>
                    <w:bottom w:val="none" w:sz="0" w:space="0" w:color="auto"/>
                    <w:right w:val="none" w:sz="0" w:space="0" w:color="auto"/>
                  </w:divBdr>
                </w:div>
                <w:div w:id="1447233724">
                  <w:marLeft w:val="640"/>
                  <w:marRight w:val="0"/>
                  <w:marTop w:val="0"/>
                  <w:marBottom w:val="0"/>
                  <w:divBdr>
                    <w:top w:val="none" w:sz="0" w:space="0" w:color="auto"/>
                    <w:left w:val="none" w:sz="0" w:space="0" w:color="auto"/>
                    <w:bottom w:val="none" w:sz="0" w:space="0" w:color="auto"/>
                    <w:right w:val="none" w:sz="0" w:space="0" w:color="auto"/>
                  </w:divBdr>
                </w:div>
                <w:div w:id="1485120127">
                  <w:marLeft w:val="640"/>
                  <w:marRight w:val="0"/>
                  <w:marTop w:val="0"/>
                  <w:marBottom w:val="0"/>
                  <w:divBdr>
                    <w:top w:val="none" w:sz="0" w:space="0" w:color="auto"/>
                    <w:left w:val="none" w:sz="0" w:space="0" w:color="auto"/>
                    <w:bottom w:val="none" w:sz="0" w:space="0" w:color="auto"/>
                    <w:right w:val="none" w:sz="0" w:space="0" w:color="auto"/>
                  </w:divBdr>
                </w:div>
                <w:div w:id="1494951858">
                  <w:marLeft w:val="640"/>
                  <w:marRight w:val="0"/>
                  <w:marTop w:val="0"/>
                  <w:marBottom w:val="0"/>
                  <w:divBdr>
                    <w:top w:val="none" w:sz="0" w:space="0" w:color="auto"/>
                    <w:left w:val="none" w:sz="0" w:space="0" w:color="auto"/>
                    <w:bottom w:val="none" w:sz="0" w:space="0" w:color="auto"/>
                    <w:right w:val="none" w:sz="0" w:space="0" w:color="auto"/>
                  </w:divBdr>
                </w:div>
                <w:div w:id="1526627436">
                  <w:marLeft w:val="640"/>
                  <w:marRight w:val="0"/>
                  <w:marTop w:val="0"/>
                  <w:marBottom w:val="0"/>
                  <w:divBdr>
                    <w:top w:val="none" w:sz="0" w:space="0" w:color="auto"/>
                    <w:left w:val="none" w:sz="0" w:space="0" w:color="auto"/>
                    <w:bottom w:val="none" w:sz="0" w:space="0" w:color="auto"/>
                    <w:right w:val="none" w:sz="0" w:space="0" w:color="auto"/>
                  </w:divBdr>
                </w:div>
                <w:div w:id="1561090226">
                  <w:marLeft w:val="640"/>
                  <w:marRight w:val="0"/>
                  <w:marTop w:val="0"/>
                  <w:marBottom w:val="0"/>
                  <w:divBdr>
                    <w:top w:val="none" w:sz="0" w:space="0" w:color="auto"/>
                    <w:left w:val="none" w:sz="0" w:space="0" w:color="auto"/>
                    <w:bottom w:val="none" w:sz="0" w:space="0" w:color="auto"/>
                    <w:right w:val="none" w:sz="0" w:space="0" w:color="auto"/>
                  </w:divBdr>
                </w:div>
                <w:div w:id="1685552655">
                  <w:marLeft w:val="640"/>
                  <w:marRight w:val="0"/>
                  <w:marTop w:val="0"/>
                  <w:marBottom w:val="0"/>
                  <w:divBdr>
                    <w:top w:val="none" w:sz="0" w:space="0" w:color="auto"/>
                    <w:left w:val="none" w:sz="0" w:space="0" w:color="auto"/>
                    <w:bottom w:val="none" w:sz="0" w:space="0" w:color="auto"/>
                    <w:right w:val="none" w:sz="0" w:space="0" w:color="auto"/>
                  </w:divBdr>
                </w:div>
                <w:div w:id="1687367678">
                  <w:marLeft w:val="640"/>
                  <w:marRight w:val="0"/>
                  <w:marTop w:val="0"/>
                  <w:marBottom w:val="0"/>
                  <w:divBdr>
                    <w:top w:val="none" w:sz="0" w:space="0" w:color="auto"/>
                    <w:left w:val="none" w:sz="0" w:space="0" w:color="auto"/>
                    <w:bottom w:val="none" w:sz="0" w:space="0" w:color="auto"/>
                    <w:right w:val="none" w:sz="0" w:space="0" w:color="auto"/>
                  </w:divBdr>
                </w:div>
                <w:div w:id="1728144607">
                  <w:marLeft w:val="640"/>
                  <w:marRight w:val="0"/>
                  <w:marTop w:val="0"/>
                  <w:marBottom w:val="0"/>
                  <w:divBdr>
                    <w:top w:val="none" w:sz="0" w:space="0" w:color="auto"/>
                    <w:left w:val="none" w:sz="0" w:space="0" w:color="auto"/>
                    <w:bottom w:val="none" w:sz="0" w:space="0" w:color="auto"/>
                    <w:right w:val="none" w:sz="0" w:space="0" w:color="auto"/>
                  </w:divBdr>
                </w:div>
                <w:div w:id="1759061307">
                  <w:marLeft w:val="640"/>
                  <w:marRight w:val="0"/>
                  <w:marTop w:val="0"/>
                  <w:marBottom w:val="0"/>
                  <w:divBdr>
                    <w:top w:val="none" w:sz="0" w:space="0" w:color="auto"/>
                    <w:left w:val="none" w:sz="0" w:space="0" w:color="auto"/>
                    <w:bottom w:val="none" w:sz="0" w:space="0" w:color="auto"/>
                    <w:right w:val="none" w:sz="0" w:space="0" w:color="auto"/>
                  </w:divBdr>
                </w:div>
                <w:div w:id="1764758005">
                  <w:marLeft w:val="640"/>
                  <w:marRight w:val="0"/>
                  <w:marTop w:val="0"/>
                  <w:marBottom w:val="0"/>
                  <w:divBdr>
                    <w:top w:val="none" w:sz="0" w:space="0" w:color="auto"/>
                    <w:left w:val="none" w:sz="0" w:space="0" w:color="auto"/>
                    <w:bottom w:val="none" w:sz="0" w:space="0" w:color="auto"/>
                    <w:right w:val="none" w:sz="0" w:space="0" w:color="auto"/>
                  </w:divBdr>
                </w:div>
                <w:div w:id="1797747768">
                  <w:marLeft w:val="640"/>
                  <w:marRight w:val="0"/>
                  <w:marTop w:val="0"/>
                  <w:marBottom w:val="0"/>
                  <w:divBdr>
                    <w:top w:val="none" w:sz="0" w:space="0" w:color="auto"/>
                    <w:left w:val="none" w:sz="0" w:space="0" w:color="auto"/>
                    <w:bottom w:val="none" w:sz="0" w:space="0" w:color="auto"/>
                    <w:right w:val="none" w:sz="0" w:space="0" w:color="auto"/>
                  </w:divBdr>
                </w:div>
                <w:div w:id="1867786162">
                  <w:marLeft w:val="640"/>
                  <w:marRight w:val="0"/>
                  <w:marTop w:val="0"/>
                  <w:marBottom w:val="0"/>
                  <w:divBdr>
                    <w:top w:val="none" w:sz="0" w:space="0" w:color="auto"/>
                    <w:left w:val="none" w:sz="0" w:space="0" w:color="auto"/>
                    <w:bottom w:val="none" w:sz="0" w:space="0" w:color="auto"/>
                    <w:right w:val="none" w:sz="0" w:space="0" w:color="auto"/>
                  </w:divBdr>
                </w:div>
                <w:div w:id="2012683763">
                  <w:marLeft w:val="640"/>
                  <w:marRight w:val="0"/>
                  <w:marTop w:val="0"/>
                  <w:marBottom w:val="0"/>
                  <w:divBdr>
                    <w:top w:val="none" w:sz="0" w:space="0" w:color="auto"/>
                    <w:left w:val="none" w:sz="0" w:space="0" w:color="auto"/>
                    <w:bottom w:val="none" w:sz="0" w:space="0" w:color="auto"/>
                    <w:right w:val="none" w:sz="0" w:space="0" w:color="auto"/>
                  </w:divBdr>
                </w:div>
                <w:div w:id="2117749371">
                  <w:marLeft w:val="640"/>
                  <w:marRight w:val="0"/>
                  <w:marTop w:val="0"/>
                  <w:marBottom w:val="0"/>
                  <w:divBdr>
                    <w:top w:val="none" w:sz="0" w:space="0" w:color="auto"/>
                    <w:left w:val="none" w:sz="0" w:space="0" w:color="auto"/>
                    <w:bottom w:val="none" w:sz="0" w:space="0" w:color="auto"/>
                    <w:right w:val="none" w:sz="0" w:space="0" w:color="auto"/>
                  </w:divBdr>
                </w:div>
              </w:divsChild>
            </w:div>
          </w:divsChild>
        </w:div>
        <w:div w:id="68161876">
          <w:marLeft w:val="640"/>
          <w:marRight w:val="0"/>
          <w:marTop w:val="0"/>
          <w:marBottom w:val="0"/>
          <w:divBdr>
            <w:top w:val="none" w:sz="0" w:space="0" w:color="auto"/>
            <w:left w:val="none" w:sz="0" w:space="0" w:color="auto"/>
            <w:bottom w:val="none" w:sz="0" w:space="0" w:color="auto"/>
            <w:right w:val="none" w:sz="0" w:space="0" w:color="auto"/>
          </w:divBdr>
        </w:div>
        <w:div w:id="199173637">
          <w:marLeft w:val="640"/>
          <w:marRight w:val="0"/>
          <w:marTop w:val="0"/>
          <w:marBottom w:val="0"/>
          <w:divBdr>
            <w:top w:val="none" w:sz="0" w:space="0" w:color="auto"/>
            <w:left w:val="none" w:sz="0" w:space="0" w:color="auto"/>
            <w:bottom w:val="none" w:sz="0" w:space="0" w:color="auto"/>
            <w:right w:val="none" w:sz="0" w:space="0" w:color="auto"/>
          </w:divBdr>
        </w:div>
        <w:div w:id="214049162">
          <w:marLeft w:val="640"/>
          <w:marRight w:val="0"/>
          <w:marTop w:val="0"/>
          <w:marBottom w:val="0"/>
          <w:divBdr>
            <w:top w:val="none" w:sz="0" w:space="0" w:color="auto"/>
            <w:left w:val="none" w:sz="0" w:space="0" w:color="auto"/>
            <w:bottom w:val="none" w:sz="0" w:space="0" w:color="auto"/>
            <w:right w:val="none" w:sz="0" w:space="0" w:color="auto"/>
          </w:divBdr>
        </w:div>
        <w:div w:id="337733004">
          <w:marLeft w:val="640"/>
          <w:marRight w:val="0"/>
          <w:marTop w:val="0"/>
          <w:marBottom w:val="0"/>
          <w:divBdr>
            <w:top w:val="none" w:sz="0" w:space="0" w:color="auto"/>
            <w:left w:val="none" w:sz="0" w:space="0" w:color="auto"/>
            <w:bottom w:val="none" w:sz="0" w:space="0" w:color="auto"/>
            <w:right w:val="none" w:sz="0" w:space="0" w:color="auto"/>
          </w:divBdr>
        </w:div>
        <w:div w:id="386153379">
          <w:marLeft w:val="640"/>
          <w:marRight w:val="0"/>
          <w:marTop w:val="0"/>
          <w:marBottom w:val="0"/>
          <w:divBdr>
            <w:top w:val="none" w:sz="0" w:space="0" w:color="auto"/>
            <w:left w:val="none" w:sz="0" w:space="0" w:color="auto"/>
            <w:bottom w:val="none" w:sz="0" w:space="0" w:color="auto"/>
            <w:right w:val="none" w:sz="0" w:space="0" w:color="auto"/>
          </w:divBdr>
        </w:div>
        <w:div w:id="419916016">
          <w:marLeft w:val="640"/>
          <w:marRight w:val="0"/>
          <w:marTop w:val="0"/>
          <w:marBottom w:val="0"/>
          <w:divBdr>
            <w:top w:val="none" w:sz="0" w:space="0" w:color="auto"/>
            <w:left w:val="none" w:sz="0" w:space="0" w:color="auto"/>
            <w:bottom w:val="none" w:sz="0" w:space="0" w:color="auto"/>
            <w:right w:val="none" w:sz="0" w:space="0" w:color="auto"/>
          </w:divBdr>
        </w:div>
        <w:div w:id="484277388">
          <w:marLeft w:val="640"/>
          <w:marRight w:val="0"/>
          <w:marTop w:val="0"/>
          <w:marBottom w:val="0"/>
          <w:divBdr>
            <w:top w:val="none" w:sz="0" w:space="0" w:color="auto"/>
            <w:left w:val="none" w:sz="0" w:space="0" w:color="auto"/>
            <w:bottom w:val="none" w:sz="0" w:space="0" w:color="auto"/>
            <w:right w:val="none" w:sz="0" w:space="0" w:color="auto"/>
          </w:divBdr>
        </w:div>
        <w:div w:id="583926945">
          <w:marLeft w:val="640"/>
          <w:marRight w:val="0"/>
          <w:marTop w:val="0"/>
          <w:marBottom w:val="0"/>
          <w:divBdr>
            <w:top w:val="none" w:sz="0" w:space="0" w:color="auto"/>
            <w:left w:val="none" w:sz="0" w:space="0" w:color="auto"/>
            <w:bottom w:val="none" w:sz="0" w:space="0" w:color="auto"/>
            <w:right w:val="none" w:sz="0" w:space="0" w:color="auto"/>
          </w:divBdr>
        </w:div>
        <w:div w:id="649211109">
          <w:marLeft w:val="640"/>
          <w:marRight w:val="0"/>
          <w:marTop w:val="0"/>
          <w:marBottom w:val="0"/>
          <w:divBdr>
            <w:top w:val="none" w:sz="0" w:space="0" w:color="auto"/>
            <w:left w:val="none" w:sz="0" w:space="0" w:color="auto"/>
            <w:bottom w:val="none" w:sz="0" w:space="0" w:color="auto"/>
            <w:right w:val="none" w:sz="0" w:space="0" w:color="auto"/>
          </w:divBdr>
        </w:div>
        <w:div w:id="694843398">
          <w:marLeft w:val="640"/>
          <w:marRight w:val="0"/>
          <w:marTop w:val="0"/>
          <w:marBottom w:val="0"/>
          <w:divBdr>
            <w:top w:val="none" w:sz="0" w:space="0" w:color="auto"/>
            <w:left w:val="none" w:sz="0" w:space="0" w:color="auto"/>
            <w:bottom w:val="none" w:sz="0" w:space="0" w:color="auto"/>
            <w:right w:val="none" w:sz="0" w:space="0" w:color="auto"/>
          </w:divBdr>
        </w:div>
        <w:div w:id="781992033">
          <w:marLeft w:val="640"/>
          <w:marRight w:val="0"/>
          <w:marTop w:val="0"/>
          <w:marBottom w:val="0"/>
          <w:divBdr>
            <w:top w:val="none" w:sz="0" w:space="0" w:color="auto"/>
            <w:left w:val="none" w:sz="0" w:space="0" w:color="auto"/>
            <w:bottom w:val="none" w:sz="0" w:space="0" w:color="auto"/>
            <w:right w:val="none" w:sz="0" w:space="0" w:color="auto"/>
          </w:divBdr>
        </w:div>
        <w:div w:id="902565611">
          <w:marLeft w:val="640"/>
          <w:marRight w:val="0"/>
          <w:marTop w:val="0"/>
          <w:marBottom w:val="0"/>
          <w:divBdr>
            <w:top w:val="none" w:sz="0" w:space="0" w:color="auto"/>
            <w:left w:val="none" w:sz="0" w:space="0" w:color="auto"/>
            <w:bottom w:val="none" w:sz="0" w:space="0" w:color="auto"/>
            <w:right w:val="none" w:sz="0" w:space="0" w:color="auto"/>
          </w:divBdr>
        </w:div>
        <w:div w:id="1128667057">
          <w:marLeft w:val="640"/>
          <w:marRight w:val="0"/>
          <w:marTop w:val="0"/>
          <w:marBottom w:val="0"/>
          <w:divBdr>
            <w:top w:val="none" w:sz="0" w:space="0" w:color="auto"/>
            <w:left w:val="none" w:sz="0" w:space="0" w:color="auto"/>
            <w:bottom w:val="none" w:sz="0" w:space="0" w:color="auto"/>
            <w:right w:val="none" w:sz="0" w:space="0" w:color="auto"/>
          </w:divBdr>
        </w:div>
        <w:div w:id="1149251034">
          <w:marLeft w:val="640"/>
          <w:marRight w:val="0"/>
          <w:marTop w:val="0"/>
          <w:marBottom w:val="0"/>
          <w:divBdr>
            <w:top w:val="none" w:sz="0" w:space="0" w:color="auto"/>
            <w:left w:val="none" w:sz="0" w:space="0" w:color="auto"/>
            <w:bottom w:val="none" w:sz="0" w:space="0" w:color="auto"/>
            <w:right w:val="none" w:sz="0" w:space="0" w:color="auto"/>
          </w:divBdr>
        </w:div>
        <w:div w:id="1199121587">
          <w:marLeft w:val="640"/>
          <w:marRight w:val="0"/>
          <w:marTop w:val="0"/>
          <w:marBottom w:val="0"/>
          <w:divBdr>
            <w:top w:val="none" w:sz="0" w:space="0" w:color="auto"/>
            <w:left w:val="none" w:sz="0" w:space="0" w:color="auto"/>
            <w:bottom w:val="none" w:sz="0" w:space="0" w:color="auto"/>
            <w:right w:val="none" w:sz="0" w:space="0" w:color="auto"/>
          </w:divBdr>
        </w:div>
        <w:div w:id="1258750873">
          <w:marLeft w:val="640"/>
          <w:marRight w:val="0"/>
          <w:marTop w:val="0"/>
          <w:marBottom w:val="0"/>
          <w:divBdr>
            <w:top w:val="none" w:sz="0" w:space="0" w:color="auto"/>
            <w:left w:val="none" w:sz="0" w:space="0" w:color="auto"/>
            <w:bottom w:val="none" w:sz="0" w:space="0" w:color="auto"/>
            <w:right w:val="none" w:sz="0" w:space="0" w:color="auto"/>
          </w:divBdr>
        </w:div>
        <w:div w:id="1326931061">
          <w:marLeft w:val="640"/>
          <w:marRight w:val="0"/>
          <w:marTop w:val="0"/>
          <w:marBottom w:val="0"/>
          <w:divBdr>
            <w:top w:val="none" w:sz="0" w:space="0" w:color="auto"/>
            <w:left w:val="none" w:sz="0" w:space="0" w:color="auto"/>
            <w:bottom w:val="none" w:sz="0" w:space="0" w:color="auto"/>
            <w:right w:val="none" w:sz="0" w:space="0" w:color="auto"/>
          </w:divBdr>
        </w:div>
        <w:div w:id="1342733983">
          <w:marLeft w:val="640"/>
          <w:marRight w:val="0"/>
          <w:marTop w:val="0"/>
          <w:marBottom w:val="0"/>
          <w:divBdr>
            <w:top w:val="none" w:sz="0" w:space="0" w:color="auto"/>
            <w:left w:val="none" w:sz="0" w:space="0" w:color="auto"/>
            <w:bottom w:val="none" w:sz="0" w:space="0" w:color="auto"/>
            <w:right w:val="none" w:sz="0" w:space="0" w:color="auto"/>
          </w:divBdr>
        </w:div>
        <w:div w:id="1346326449">
          <w:marLeft w:val="640"/>
          <w:marRight w:val="0"/>
          <w:marTop w:val="0"/>
          <w:marBottom w:val="0"/>
          <w:divBdr>
            <w:top w:val="none" w:sz="0" w:space="0" w:color="auto"/>
            <w:left w:val="none" w:sz="0" w:space="0" w:color="auto"/>
            <w:bottom w:val="none" w:sz="0" w:space="0" w:color="auto"/>
            <w:right w:val="none" w:sz="0" w:space="0" w:color="auto"/>
          </w:divBdr>
        </w:div>
        <w:div w:id="1434980595">
          <w:marLeft w:val="640"/>
          <w:marRight w:val="0"/>
          <w:marTop w:val="0"/>
          <w:marBottom w:val="0"/>
          <w:divBdr>
            <w:top w:val="none" w:sz="0" w:space="0" w:color="auto"/>
            <w:left w:val="none" w:sz="0" w:space="0" w:color="auto"/>
            <w:bottom w:val="none" w:sz="0" w:space="0" w:color="auto"/>
            <w:right w:val="none" w:sz="0" w:space="0" w:color="auto"/>
          </w:divBdr>
        </w:div>
        <w:div w:id="1464038886">
          <w:marLeft w:val="640"/>
          <w:marRight w:val="0"/>
          <w:marTop w:val="0"/>
          <w:marBottom w:val="0"/>
          <w:divBdr>
            <w:top w:val="none" w:sz="0" w:space="0" w:color="auto"/>
            <w:left w:val="none" w:sz="0" w:space="0" w:color="auto"/>
            <w:bottom w:val="none" w:sz="0" w:space="0" w:color="auto"/>
            <w:right w:val="none" w:sz="0" w:space="0" w:color="auto"/>
          </w:divBdr>
        </w:div>
        <w:div w:id="1488013934">
          <w:marLeft w:val="640"/>
          <w:marRight w:val="0"/>
          <w:marTop w:val="0"/>
          <w:marBottom w:val="0"/>
          <w:divBdr>
            <w:top w:val="none" w:sz="0" w:space="0" w:color="auto"/>
            <w:left w:val="none" w:sz="0" w:space="0" w:color="auto"/>
            <w:bottom w:val="none" w:sz="0" w:space="0" w:color="auto"/>
            <w:right w:val="none" w:sz="0" w:space="0" w:color="auto"/>
          </w:divBdr>
        </w:div>
        <w:div w:id="1573275007">
          <w:marLeft w:val="640"/>
          <w:marRight w:val="0"/>
          <w:marTop w:val="0"/>
          <w:marBottom w:val="0"/>
          <w:divBdr>
            <w:top w:val="none" w:sz="0" w:space="0" w:color="auto"/>
            <w:left w:val="none" w:sz="0" w:space="0" w:color="auto"/>
            <w:bottom w:val="none" w:sz="0" w:space="0" w:color="auto"/>
            <w:right w:val="none" w:sz="0" w:space="0" w:color="auto"/>
          </w:divBdr>
        </w:div>
        <w:div w:id="1623804158">
          <w:marLeft w:val="640"/>
          <w:marRight w:val="0"/>
          <w:marTop w:val="0"/>
          <w:marBottom w:val="0"/>
          <w:divBdr>
            <w:top w:val="none" w:sz="0" w:space="0" w:color="auto"/>
            <w:left w:val="none" w:sz="0" w:space="0" w:color="auto"/>
            <w:bottom w:val="none" w:sz="0" w:space="0" w:color="auto"/>
            <w:right w:val="none" w:sz="0" w:space="0" w:color="auto"/>
          </w:divBdr>
        </w:div>
        <w:div w:id="1644891320">
          <w:marLeft w:val="640"/>
          <w:marRight w:val="0"/>
          <w:marTop w:val="0"/>
          <w:marBottom w:val="0"/>
          <w:divBdr>
            <w:top w:val="none" w:sz="0" w:space="0" w:color="auto"/>
            <w:left w:val="none" w:sz="0" w:space="0" w:color="auto"/>
            <w:bottom w:val="none" w:sz="0" w:space="0" w:color="auto"/>
            <w:right w:val="none" w:sz="0" w:space="0" w:color="auto"/>
          </w:divBdr>
        </w:div>
        <w:div w:id="1754738405">
          <w:marLeft w:val="640"/>
          <w:marRight w:val="0"/>
          <w:marTop w:val="0"/>
          <w:marBottom w:val="0"/>
          <w:divBdr>
            <w:top w:val="none" w:sz="0" w:space="0" w:color="auto"/>
            <w:left w:val="none" w:sz="0" w:space="0" w:color="auto"/>
            <w:bottom w:val="none" w:sz="0" w:space="0" w:color="auto"/>
            <w:right w:val="none" w:sz="0" w:space="0" w:color="auto"/>
          </w:divBdr>
        </w:div>
        <w:div w:id="1807746331">
          <w:marLeft w:val="640"/>
          <w:marRight w:val="0"/>
          <w:marTop w:val="0"/>
          <w:marBottom w:val="0"/>
          <w:divBdr>
            <w:top w:val="none" w:sz="0" w:space="0" w:color="auto"/>
            <w:left w:val="none" w:sz="0" w:space="0" w:color="auto"/>
            <w:bottom w:val="none" w:sz="0" w:space="0" w:color="auto"/>
            <w:right w:val="none" w:sz="0" w:space="0" w:color="auto"/>
          </w:divBdr>
        </w:div>
        <w:div w:id="1870988480">
          <w:marLeft w:val="640"/>
          <w:marRight w:val="0"/>
          <w:marTop w:val="0"/>
          <w:marBottom w:val="0"/>
          <w:divBdr>
            <w:top w:val="none" w:sz="0" w:space="0" w:color="auto"/>
            <w:left w:val="none" w:sz="0" w:space="0" w:color="auto"/>
            <w:bottom w:val="none" w:sz="0" w:space="0" w:color="auto"/>
            <w:right w:val="none" w:sz="0" w:space="0" w:color="auto"/>
          </w:divBdr>
        </w:div>
        <w:div w:id="1934626438">
          <w:marLeft w:val="640"/>
          <w:marRight w:val="0"/>
          <w:marTop w:val="0"/>
          <w:marBottom w:val="0"/>
          <w:divBdr>
            <w:top w:val="none" w:sz="0" w:space="0" w:color="auto"/>
            <w:left w:val="none" w:sz="0" w:space="0" w:color="auto"/>
            <w:bottom w:val="none" w:sz="0" w:space="0" w:color="auto"/>
            <w:right w:val="none" w:sz="0" w:space="0" w:color="auto"/>
          </w:divBdr>
        </w:div>
        <w:div w:id="1961259545">
          <w:marLeft w:val="640"/>
          <w:marRight w:val="0"/>
          <w:marTop w:val="0"/>
          <w:marBottom w:val="0"/>
          <w:divBdr>
            <w:top w:val="none" w:sz="0" w:space="0" w:color="auto"/>
            <w:left w:val="none" w:sz="0" w:space="0" w:color="auto"/>
            <w:bottom w:val="none" w:sz="0" w:space="0" w:color="auto"/>
            <w:right w:val="none" w:sz="0" w:space="0" w:color="auto"/>
          </w:divBdr>
        </w:div>
        <w:div w:id="2012100308">
          <w:marLeft w:val="640"/>
          <w:marRight w:val="0"/>
          <w:marTop w:val="0"/>
          <w:marBottom w:val="0"/>
          <w:divBdr>
            <w:top w:val="none" w:sz="0" w:space="0" w:color="auto"/>
            <w:left w:val="none" w:sz="0" w:space="0" w:color="auto"/>
            <w:bottom w:val="none" w:sz="0" w:space="0" w:color="auto"/>
            <w:right w:val="none" w:sz="0" w:space="0" w:color="auto"/>
          </w:divBdr>
        </w:div>
        <w:div w:id="2032756632">
          <w:marLeft w:val="640"/>
          <w:marRight w:val="0"/>
          <w:marTop w:val="0"/>
          <w:marBottom w:val="0"/>
          <w:divBdr>
            <w:top w:val="none" w:sz="0" w:space="0" w:color="auto"/>
            <w:left w:val="none" w:sz="0" w:space="0" w:color="auto"/>
            <w:bottom w:val="none" w:sz="0" w:space="0" w:color="auto"/>
            <w:right w:val="none" w:sz="0" w:space="0" w:color="auto"/>
          </w:divBdr>
        </w:div>
      </w:divsChild>
    </w:div>
    <w:div w:id="2142722545">
      <w:bodyDiv w:val="1"/>
      <w:marLeft w:val="0"/>
      <w:marRight w:val="0"/>
      <w:marTop w:val="0"/>
      <w:marBottom w:val="0"/>
      <w:divBdr>
        <w:top w:val="none" w:sz="0" w:space="0" w:color="auto"/>
        <w:left w:val="none" w:sz="0" w:space="0" w:color="auto"/>
        <w:bottom w:val="none" w:sz="0" w:space="0" w:color="auto"/>
        <w:right w:val="none" w:sz="0" w:space="0" w:color="auto"/>
      </w:divBdr>
      <w:divsChild>
        <w:div w:id="359866178">
          <w:marLeft w:val="640"/>
          <w:marRight w:val="0"/>
          <w:marTop w:val="0"/>
          <w:marBottom w:val="0"/>
          <w:divBdr>
            <w:top w:val="none" w:sz="0" w:space="0" w:color="auto"/>
            <w:left w:val="none" w:sz="0" w:space="0" w:color="auto"/>
            <w:bottom w:val="none" w:sz="0" w:space="0" w:color="auto"/>
            <w:right w:val="none" w:sz="0" w:space="0" w:color="auto"/>
          </w:divBdr>
        </w:div>
        <w:div w:id="841549104">
          <w:marLeft w:val="640"/>
          <w:marRight w:val="0"/>
          <w:marTop w:val="0"/>
          <w:marBottom w:val="0"/>
          <w:divBdr>
            <w:top w:val="none" w:sz="0" w:space="0" w:color="auto"/>
            <w:left w:val="none" w:sz="0" w:space="0" w:color="auto"/>
            <w:bottom w:val="none" w:sz="0" w:space="0" w:color="auto"/>
            <w:right w:val="none" w:sz="0" w:space="0" w:color="auto"/>
          </w:divBdr>
        </w:div>
        <w:div w:id="1065837912">
          <w:marLeft w:val="640"/>
          <w:marRight w:val="0"/>
          <w:marTop w:val="0"/>
          <w:marBottom w:val="0"/>
          <w:divBdr>
            <w:top w:val="none" w:sz="0" w:space="0" w:color="auto"/>
            <w:left w:val="none" w:sz="0" w:space="0" w:color="auto"/>
            <w:bottom w:val="none" w:sz="0" w:space="0" w:color="auto"/>
            <w:right w:val="none" w:sz="0" w:space="0" w:color="auto"/>
          </w:divBdr>
        </w:div>
        <w:div w:id="1308243219">
          <w:marLeft w:val="640"/>
          <w:marRight w:val="0"/>
          <w:marTop w:val="0"/>
          <w:marBottom w:val="0"/>
          <w:divBdr>
            <w:top w:val="none" w:sz="0" w:space="0" w:color="auto"/>
            <w:left w:val="none" w:sz="0" w:space="0" w:color="auto"/>
            <w:bottom w:val="none" w:sz="0" w:space="0" w:color="auto"/>
            <w:right w:val="none" w:sz="0" w:space="0" w:color="auto"/>
          </w:divBdr>
        </w:div>
        <w:div w:id="2086418755">
          <w:marLeft w:val="640"/>
          <w:marRight w:val="0"/>
          <w:marTop w:val="0"/>
          <w:marBottom w:val="0"/>
          <w:divBdr>
            <w:top w:val="none" w:sz="0" w:space="0" w:color="auto"/>
            <w:left w:val="none" w:sz="0" w:space="0" w:color="auto"/>
            <w:bottom w:val="none" w:sz="0" w:space="0" w:color="auto"/>
            <w:right w:val="none" w:sz="0" w:space="0" w:color="auto"/>
          </w:divBdr>
        </w:div>
      </w:divsChild>
    </w:div>
    <w:div w:id="2143889669">
      <w:bodyDiv w:val="1"/>
      <w:marLeft w:val="0"/>
      <w:marRight w:val="0"/>
      <w:marTop w:val="0"/>
      <w:marBottom w:val="0"/>
      <w:divBdr>
        <w:top w:val="none" w:sz="0" w:space="0" w:color="auto"/>
        <w:left w:val="none" w:sz="0" w:space="0" w:color="auto"/>
        <w:bottom w:val="none" w:sz="0" w:space="0" w:color="auto"/>
        <w:right w:val="none" w:sz="0" w:space="0" w:color="auto"/>
      </w:divBdr>
      <w:divsChild>
        <w:div w:id="30884209">
          <w:marLeft w:val="640"/>
          <w:marRight w:val="0"/>
          <w:marTop w:val="0"/>
          <w:marBottom w:val="0"/>
          <w:divBdr>
            <w:top w:val="none" w:sz="0" w:space="0" w:color="auto"/>
            <w:left w:val="none" w:sz="0" w:space="0" w:color="auto"/>
            <w:bottom w:val="none" w:sz="0" w:space="0" w:color="auto"/>
            <w:right w:val="none" w:sz="0" w:space="0" w:color="auto"/>
          </w:divBdr>
        </w:div>
        <w:div w:id="80227634">
          <w:marLeft w:val="640"/>
          <w:marRight w:val="0"/>
          <w:marTop w:val="0"/>
          <w:marBottom w:val="0"/>
          <w:divBdr>
            <w:top w:val="none" w:sz="0" w:space="0" w:color="auto"/>
            <w:left w:val="none" w:sz="0" w:space="0" w:color="auto"/>
            <w:bottom w:val="none" w:sz="0" w:space="0" w:color="auto"/>
            <w:right w:val="none" w:sz="0" w:space="0" w:color="auto"/>
          </w:divBdr>
        </w:div>
        <w:div w:id="181012108">
          <w:marLeft w:val="640"/>
          <w:marRight w:val="0"/>
          <w:marTop w:val="0"/>
          <w:marBottom w:val="0"/>
          <w:divBdr>
            <w:top w:val="none" w:sz="0" w:space="0" w:color="auto"/>
            <w:left w:val="none" w:sz="0" w:space="0" w:color="auto"/>
            <w:bottom w:val="none" w:sz="0" w:space="0" w:color="auto"/>
            <w:right w:val="none" w:sz="0" w:space="0" w:color="auto"/>
          </w:divBdr>
        </w:div>
        <w:div w:id="283268131">
          <w:marLeft w:val="640"/>
          <w:marRight w:val="0"/>
          <w:marTop w:val="0"/>
          <w:marBottom w:val="0"/>
          <w:divBdr>
            <w:top w:val="none" w:sz="0" w:space="0" w:color="auto"/>
            <w:left w:val="none" w:sz="0" w:space="0" w:color="auto"/>
            <w:bottom w:val="none" w:sz="0" w:space="0" w:color="auto"/>
            <w:right w:val="none" w:sz="0" w:space="0" w:color="auto"/>
          </w:divBdr>
        </w:div>
        <w:div w:id="415831161">
          <w:marLeft w:val="640"/>
          <w:marRight w:val="0"/>
          <w:marTop w:val="0"/>
          <w:marBottom w:val="0"/>
          <w:divBdr>
            <w:top w:val="none" w:sz="0" w:space="0" w:color="auto"/>
            <w:left w:val="none" w:sz="0" w:space="0" w:color="auto"/>
            <w:bottom w:val="none" w:sz="0" w:space="0" w:color="auto"/>
            <w:right w:val="none" w:sz="0" w:space="0" w:color="auto"/>
          </w:divBdr>
        </w:div>
        <w:div w:id="446776693">
          <w:marLeft w:val="640"/>
          <w:marRight w:val="0"/>
          <w:marTop w:val="0"/>
          <w:marBottom w:val="0"/>
          <w:divBdr>
            <w:top w:val="none" w:sz="0" w:space="0" w:color="auto"/>
            <w:left w:val="none" w:sz="0" w:space="0" w:color="auto"/>
            <w:bottom w:val="none" w:sz="0" w:space="0" w:color="auto"/>
            <w:right w:val="none" w:sz="0" w:space="0" w:color="auto"/>
          </w:divBdr>
        </w:div>
        <w:div w:id="458886242">
          <w:marLeft w:val="640"/>
          <w:marRight w:val="0"/>
          <w:marTop w:val="0"/>
          <w:marBottom w:val="0"/>
          <w:divBdr>
            <w:top w:val="none" w:sz="0" w:space="0" w:color="auto"/>
            <w:left w:val="none" w:sz="0" w:space="0" w:color="auto"/>
            <w:bottom w:val="none" w:sz="0" w:space="0" w:color="auto"/>
            <w:right w:val="none" w:sz="0" w:space="0" w:color="auto"/>
          </w:divBdr>
        </w:div>
        <w:div w:id="483668529">
          <w:marLeft w:val="640"/>
          <w:marRight w:val="0"/>
          <w:marTop w:val="0"/>
          <w:marBottom w:val="0"/>
          <w:divBdr>
            <w:top w:val="none" w:sz="0" w:space="0" w:color="auto"/>
            <w:left w:val="none" w:sz="0" w:space="0" w:color="auto"/>
            <w:bottom w:val="none" w:sz="0" w:space="0" w:color="auto"/>
            <w:right w:val="none" w:sz="0" w:space="0" w:color="auto"/>
          </w:divBdr>
        </w:div>
        <w:div w:id="484396573">
          <w:marLeft w:val="640"/>
          <w:marRight w:val="0"/>
          <w:marTop w:val="0"/>
          <w:marBottom w:val="0"/>
          <w:divBdr>
            <w:top w:val="none" w:sz="0" w:space="0" w:color="auto"/>
            <w:left w:val="none" w:sz="0" w:space="0" w:color="auto"/>
            <w:bottom w:val="none" w:sz="0" w:space="0" w:color="auto"/>
            <w:right w:val="none" w:sz="0" w:space="0" w:color="auto"/>
          </w:divBdr>
        </w:div>
        <w:div w:id="527303302">
          <w:marLeft w:val="640"/>
          <w:marRight w:val="0"/>
          <w:marTop w:val="0"/>
          <w:marBottom w:val="0"/>
          <w:divBdr>
            <w:top w:val="none" w:sz="0" w:space="0" w:color="auto"/>
            <w:left w:val="none" w:sz="0" w:space="0" w:color="auto"/>
            <w:bottom w:val="none" w:sz="0" w:space="0" w:color="auto"/>
            <w:right w:val="none" w:sz="0" w:space="0" w:color="auto"/>
          </w:divBdr>
        </w:div>
        <w:div w:id="740369208">
          <w:marLeft w:val="640"/>
          <w:marRight w:val="0"/>
          <w:marTop w:val="0"/>
          <w:marBottom w:val="0"/>
          <w:divBdr>
            <w:top w:val="none" w:sz="0" w:space="0" w:color="auto"/>
            <w:left w:val="none" w:sz="0" w:space="0" w:color="auto"/>
            <w:bottom w:val="none" w:sz="0" w:space="0" w:color="auto"/>
            <w:right w:val="none" w:sz="0" w:space="0" w:color="auto"/>
          </w:divBdr>
        </w:div>
        <w:div w:id="742920491">
          <w:marLeft w:val="640"/>
          <w:marRight w:val="0"/>
          <w:marTop w:val="0"/>
          <w:marBottom w:val="0"/>
          <w:divBdr>
            <w:top w:val="none" w:sz="0" w:space="0" w:color="auto"/>
            <w:left w:val="none" w:sz="0" w:space="0" w:color="auto"/>
            <w:bottom w:val="none" w:sz="0" w:space="0" w:color="auto"/>
            <w:right w:val="none" w:sz="0" w:space="0" w:color="auto"/>
          </w:divBdr>
        </w:div>
        <w:div w:id="818960419">
          <w:marLeft w:val="640"/>
          <w:marRight w:val="0"/>
          <w:marTop w:val="0"/>
          <w:marBottom w:val="0"/>
          <w:divBdr>
            <w:top w:val="none" w:sz="0" w:space="0" w:color="auto"/>
            <w:left w:val="none" w:sz="0" w:space="0" w:color="auto"/>
            <w:bottom w:val="none" w:sz="0" w:space="0" w:color="auto"/>
            <w:right w:val="none" w:sz="0" w:space="0" w:color="auto"/>
          </w:divBdr>
        </w:div>
        <w:div w:id="902759581">
          <w:marLeft w:val="640"/>
          <w:marRight w:val="0"/>
          <w:marTop w:val="0"/>
          <w:marBottom w:val="0"/>
          <w:divBdr>
            <w:top w:val="none" w:sz="0" w:space="0" w:color="auto"/>
            <w:left w:val="none" w:sz="0" w:space="0" w:color="auto"/>
            <w:bottom w:val="none" w:sz="0" w:space="0" w:color="auto"/>
            <w:right w:val="none" w:sz="0" w:space="0" w:color="auto"/>
          </w:divBdr>
        </w:div>
        <w:div w:id="909191393">
          <w:marLeft w:val="640"/>
          <w:marRight w:val="0"/>
          <w:marTop w:val="0"/>
          <w:marBottom w:val="0"/>
          <w:divBdr>
            <w:top w:val="none" w:sz="0" w:space="0" w:color="auto"/>
            <w:left w:val="none" w:sz="0" w:space="0" w:color="auto"/>
            <w:bottom w:val="none" w:sz="0" w:space="0" w:color="auto"/>
            <w:right w:val="none" w:sz="0" w:space="0" w:color="auto"/>
          </w:divBdr>
        </w:div>
        <w:div w:id="936060111">
          <w:marLeft w:val="640"/>
          <w:marRight w:val="0"/>
          <w:marTop w:val="0"/>
          <w:marBottom w:val="0"/>
          <w:divBdr>
            <w:top w:val="none" w:sz="0" w:space="0" w:color="auto"/>
            <w:left w:val="none" w:sz="0" w:space="0" w:color="auto"/>
            <w:bottom w:val="none" w:sz="0" w:space="0" w:color="auto"/>
            <w:right w:val="none" w:sz="0" w:space="0" w:color="auto"/>
          </w:divBdr>
        </w:div>
        <w:div w:id="958221992">
          <w:marLeft w:val="640"/>
          <w:marRight w:val="0"/>
          <w:marTop w:val="0"/>
          <w:marBottom w:val="0"/>
          <w:divBdr>
            <w:top w:val="none" w:sz="0" w:space="0" w:color="auto"/>
            <w:left w:val="none" w:sz="0" w:space="0" w:color="auto"/>
            <w:bottom w:val="none" w:sz="0" w:space="0" w:color="auto"/>
            <w:right w:val="none" w:sz="0" w:space="0" w:color="auto"/>
          </w:divBdr>
        </w:div>
        <w:div w:id="996878386">
          <w:marLeft w:val="640"/>
          <w:marRight w:val="0"/>
          <w:marTop w:val="0"/>
          <w:marBottom w:val="0"/>
          <w:divBdr>
            <w:top w:val="none" w:sz="0" w:space="0" w:color="auto"/>
            <w:left w:val="none" w:sz="0" w:space="0" w:color="auto"/>
            <w:bottom w:val="none" w:sz="0" w:space="0" w:color="auto"/>
            <w:right w:val="none" w:sz="0" w:space="0" w:color="auto"/>
          </w:divBdr>
        </w:div>
        <w:div w:id="1015884036">
          <w:marLeft w:val="640"/>
          <w:marRight w:val="0"/>
          <w:marTop w:val="0"/>
          <w:marBottom w:val="0"/>
          <w:divBdr>
            <w:top w:val="none" w:sz="0" w:space="0" w:color="auto"/>
            <w:left w:val="none" w:sz="0" w:space="0" w:color="auto"/>
            <w:bottom w:val="none" w:sz="0" w:space="0" w:color="auto"/>
            <w:right w:val="none" w:sz="0" w:space="0" w:color="auto"/>
          </w:divBdr>
        </w:div>
        <w:div w:id="1027024231">
          <w:marLeft w:val="640"/>
          <w:marRight w:val="0"/>
          <w:marTop w:val="0"/>
          <w:marBottom w:val="0"/>
          <w:divBdr>
            <w:top w:val="none" w:sz="0" w:space="0" w:color="auto"/>
            <w:left w:val="none" w:sz="0" w:space="0" w:color="auto"/>
            <w:bottom w:val="none" w:sz="0" w:space="0" w:color="auto"/>
            <w:right w:val="none" w:sz="0" w:space="0" w:color="auto"/>
          </w:divBdr>
        </w:div>
        <w:div w:id="1081634609">
          <w:marLeft w:val="640"/>
          <w:marRight w:val="0"/>
          <w:marTop w:val="0"/>
          <w:marBottom w:val="0"/>
          <w:divBdr>
            <w:top w:val="none" w:sz="0" w:space="0" w:color="auto"/>
            <w:left w:val="none" w:sz="0" w:space="0" w:color="auto"/>
            <w:bottom w:val="none" w:sz="0" w:space="0" w:color="auto"/>
            <w:right w:val="none" w:sz="0" w:space="0" w:color="auto"/>
          </w:divBdr>
        </w:div>
        <w:div w:id="1125004296">
          <w:marLeft w:val="640"/>
          <w:marRight w:val="0"/>
          <w:marTop w:val="0"/>
          <w:marBottom w:val="0"/>
          <w:divBdr>
            <w:top w:val="none" w:sz="0" w:space="0" w:color="auto"/>
            <w:left w:val="none" w:sz="0" w:space="0" w:color="auto"/>
            <w:bottom w:val="none" w:sz="0" w:space="0" w:color="auto"/>
            <w:right w:val="none" w:sz="0" w:space="0" w:color="auto"/>
          </w:divBdr>
        </w:div>
        <w:div w:id="1319116956">
          <w:marLeft w:val="640"/>
          <w:marRight w:val="0"/>
          <w:marTop w:val="0"/>
          <w:marBottom w:val="0"/>
          <w:divBdr>
            <w:top w:val="none" w:sz="0" w:space="0" w:color="auto"/>
            <w:left w:val="none" w:sz="0" w:space="0" w:color="auto"/>
            <w:bottom w:val="none" w:sz="0" w:space="0" w:color="auto"/>
            <w:right w:val="none" w:sz="0" w:space="0" w:color="auto"/>
          </w:divBdr>
        </w:div>
        <w:div w:id="1544753940">
          <w:marLeft w:val="640"/>
          <w:marRight w:val="0"/>
          <w:marTop w:val="0"/>
          <w:marBottom w:val="0"/>
          <w:divBdr>
            <w:top w:val="none" w:sz="0" w:space="0" w:color="auto"/>
            <w:left w:val="none" w:sz="0" w:space="0" w:color="auto"/>
            <w:bottom w:val="none" w:sz="0" w:space="0" w:color="auto"/>
            <w:right w:val="none" w:sz="0" w:space="0" w:color="auto"/>
          </w:divBdr>
        </w:div>
        <w:div w:id="1553038447">
          <w:marLeft w:val="640"/>
          <w:marRight w:val="0"/>
          <w:marTop w:val="0"/>
          <w:marBottom w:val="0"/>
          <w:divBdr>
            <w:top w:val="none" w:sz="0" w:space="0" w:color="auto"/>
            <w:left w:val="none" w:sz="0" w:space="0" w:color="auto"/>
            <w:bottom w:val="none" w:sz="0" w:space="0" w:color="auto"/>
            <w:right w:val="none" w:sz="0" w:space="0" w:color="auto"/>
          </w:divBdr>
        </w:div>
        <w:div w:id="1613243824">
          <w:marLeft w:val="640"/>
          <w:marRight w:val="0"/>
          <w:marTop w:val="0"/>
          <w:marBottom w:val="0"/>
          <w:divBdr>
            <w:top w:val="none" w:sz="0" w:space="0" w:color="auto"/>
            <w:left w:val="none" w:sz="0" w:space="0" w:color="auto"/>
            <w:bottom w:val="none" w:sz="0" w:space="0" w:color="auto"/>
            <w:right w:val="none" w:sz="0" w:space="0" w:color="auto"/>
          </w:divBdr>
        </w:div>
        <w:div w:id="1666012461">
          <w:marLeft w:val="640"/>
          <w:marRight w:val="0"/>
          <w:marTop w:val="0"/>
          <w:marBottom w:val="0"/>
          <w:divBdr>
            <w:top w:val="none" w:sz="0" w:space="0" w:color="auto"/>
            <w:left w:val="none" w:sz="0" w:space="0" w:color="auto"/>
            <w:bottom w:val="none" w:sz="0" w:space="0" w:color="auto"/>
            <w:right w:val="none" w:sz="0" w:space="0" w:color="auto"/>
          </w:divBdr>
        </w:div>
        <w:div w:id="1667782951">
          <w:marLeft w:val="640"/>
          <w:marRight w:val="0"/>
          <w:marTop w:val="0"/>
          <w:marBottom w:val="0"/>
          <w:divBdr>
            <w:top w:val="none" w:sz="0" w:space="0" w:color="auto"/>
            <w:left w:val="none" w:sz="0" w:space="0" w:color="auto"/>
            <w:bottom w:val="none" w:sz="0" w:space="0" w:color="auto"/>
            <w:right w:val="none" w:sz="0" w:space="0" w:color="auto"/>
          </w:divBdr>
        </w:div>
        <w:div w:id="1690788738">
          <w:marLeft w:val="640"/>
          <w:marRight w:val="0"/>
          <w:marTop w:val="0"/>
          <w:marBottom w:val="0"/>
          <w:divBdr>
            <w:top w:val="none" w:sz="0" w:space="0" w:color="auto"/>
            <w:left w:val="none" w:sz="0" w:space="0" w:color="auto"/>
            <w:bottom w:val="none" w:sz="0" w:space="0" w:color="auto"/>
            <w:right w:val="none" w:sz="0" w:space="0" w:color="auto"/>
          </w:divBdr>
        </w:div>
        <w:div w:id="1738824008">
          <w:marLeft w:val="640"/>
          <w:marRight w:val="0"/>
          <w:marTop w:val="0"/>
          <w:marBottom w:val="0"/>
          <w:divBdr>
            <w:top w:val="none" w:sz="0" w:space="0" w:color="auto"/>
            <w:left w:val="none" w:sz="0" w:space="0" w:color="auto"/>
            <w:bottom w:val="none" w:sz="0" w:space="0" w:color="auto"/>
            <w:right w:val="none" w:sz="0" w:space="0" w:color="auto"/>
          </w:divBdr>
        </w:div>
        <w:div w:id="1748769041">
          <w:marLeft w:val="640"/>
          <w:marRight w:val="0"/>
          <w:marTop w:val="0"/>
          <w:marBottom w:val="0"/>
          <w:divBdr>
            <w:top w:val="none" w:sz="0" w:space="0" w:color="auto"/>
            <w:left w:val="none" w:sz="0" w:space="0" w:color="auto"/>
            <w:bottom w:val="none" w:sz="0" w:space="0" w:color="auto"/>
            <w:right w:val="none" w:sz="0" w:space="0" w:color="auto"/>
          </w:divBdr>
        </w:div>
        <w:div w:id="1990012082">
          <w:marLeft w:val="640"/>
          <w:marRight w:val="0"/>
          <w:marTop w:val="0"/>
          <w:marBottom w:val="0"/>
          <w:divBdr>
            <w:top w:val="none" w:sz="0" w:space="0" w:color="auto"/>
            <w:left w:val="none" w:sz="0" w:space="0" w:color="auto"/>
            <w:bottom w:val="none" w:sz="0" w:space="0" w:color="auto"/>
            <w:right w:val="none" w:sz="0" w:space="0" w:color="auto"/>
          </w:divBdr>
        </w:div>
      </w:divsChild>
    </w:div>
  </w:divs>
  <w:encoding w:val="macintos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hyperlink" Target="https://www.analyticsinsight.net/top-10-countries-making-the-best-out-of-robotics-in-2022/" TargetMode="External"/><Relationship Id="rId63" Type="http://schemas.openxmlformats.org/officeDocument/2006/relationships/image" Target="media/image40.png"/><Relationship Id="rId68" Type="http://schemas.openxmlformats.org/officeDocument/2006/relationships/image" Target="media/image41.png"/><Relationship Id="rId7" Type="http://schemas.openxmlformats.org/officeDocument/2006/relationships/settings" Target="settings.xml"/><Relationship Id="rId71"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footer" Target="footer1.xml"/><Relationship Id="rId24" Type="http://schemas.openxmlformats.org/officeDocument/2006/relationships/image" Target="media/image11.jpg"/><Relationship Id="rId32" Type="http://schemas.openxmlformats.org/officeDocument/2006/relationships/image" Target="media/image19.jp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1.png"/><Relationship Id="rId53" Type="http://schemas.openxmlformats.org/officeDocument/2006/relationships/hyperlink" Target="https://dspace.lib.cranfield.ac.uk/bitstream/handle/1826/3913/Estimation_of_the_greenhouse_gas_emissions_from_agricultural_pesticide_manufacture_and_use-2009.pdf" TargetMode="External"/><Relationship Id="rId58" Type="http://schemas.openxmlformats.org/officeDocument/2006/relationships/image" Target="media/image37.png"/><Relationship Id="rId66" Type="http://schemas.openxmlformats.org/officeDocument/2006/relationships/hyperlink" Target="https://www.marketdataforecast.com/market-reports/europe-herbicides-market" TargetMode="External"/><Relationship Id="rId5" Type="http://schemas.openxmlformats.org/officeDocument/2006/relationships/numbering" Target="numbering.xml"/><Relationship Id="rId61" Type="http://schemas.openxmlformats.org/officeDocument/2006/relationships/hyperlink" Target="https://pakobserver.net/ari-tarnab-organizes-olive-fair/" TargetMode="External"/><Relationship Id="rId19" Type="http://schemas.openxmlformats.org/officeDocument/2006/relationships/image" Target="media/image6.jpeg"/><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svg"/><Relationship Id="rId43" Type="http://schemas.openxmlformats.org/officeDocument/2006/relationships/hyperlink" Target="https://www.nature.com/articles/s41598-018-38343-3" TargetMode="External"/><Relationship Id="rId48" Type="http://schemas.openxmlformats.org/officeDocument/2006/relationships/image" Target="media/image33.png"/><Relationship Id="rId56" Type="http://schemas.openxmlformats.org/officeDocument/2006/relationships/hyperlink" Target="https://theicct.org/sites/default/files/publications/EV-life-cycle-GHG_ICCT-Briefing_09022018_vF.pdf" TargetMode="External"/><Relationship Id="rId64" Type="http://schemas.openxmlformats.org/officeDocument/2006/relationships/hyperlink" Target="https://www.businesswire.com/news/home/20210916005897/en/Global-47.09-Bn-Herbicides-Market-to-2025-2030---ResearchAndMarkets.com" TargetMode="External"/><Relationship Id="rId69"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image" Target="media/image36.png"/><Relationship Id="rId3" Type="http://schemas.openxmlformats.org/officeDocument/2006/relationships/customXml" Target="../customXml/item3.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2.png"/><Relationship Id="rId59" Type="http://schemas.openxmlformats.org/officeDocument/2006/relationships/image" Target="media/image38.png"/><Relationship Id="rId67" Type="http://schemas.openxmlformats.org/officeDocument/2006/relationships/chart" Target="charts/chart1.xml"/><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hyperlink" Target="https://alupro.org.uk/sustainability/fact-sheets/carbon-footprint/" TargetMode="External"/><Relationship Id="rId62" Type="http://schemas.openxmlformats.org/officeDocument/2006/relationships/image" Target="media/image39.png"/><Relationship Id="rId70"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4.png"/><Relationship Id="rId57" Type="http://schemas.openxmlformats.org/officeDocument/2006/relationships/hyperlink" Target="https://www.bpf.co.uk/Media/Download.aspx?MediaId=1078" TargetMode="External"/><Relationship Id="rId10" Type="http://schemas.openxmlformats.org/officeDocument/2006/relationships/endnotes" Target="endnotes.xml"/><Relationship Id="rId31" Type="http://schemas.openxmlformats.org/officeDocument/2006/relationships/image" Target="media/image18.png"/><Relationship Id="rId44" Type="http://schemas.openxmlformats.org/officeDocument/2006/relationships/image" Target="media/image30.png"/><Relationship Id="rId52" Type="http://schemas.openxmlformats.org/officeDocument/2006/relationships/hyperlink" Target="https://spie.org/publications/fg12_p85-86_carbon-dioxide_lasers?SSO=1" TargetMode="External"/><Relationship Id="rId60" Type="http://schemas.openxmlformats.org/officeDocument/2006/relationships/hyperlink" Target="https://www.statista.com/outlook/cmo/hot-drinks/coffee/brazil" TargetMode="External"/><Relationship Id="rId65" Type="http://schemas.openxmlformats.org/officeDocument/2006/relationships/hyperlink" Target="https://www.marketdataforecast.com/market-reports/latin-market-glyphosate-market" TargetMode="Externa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3.xml"/><Relationship Id="rId18" Type="http://schemas.openxmlformats.org/officeDocument/2006/relationships/image" Target="media/image5.jpe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5.png"/><Relationship Id="rId55" Type="http://schemas.openxmlformats.org/officeDocument/2006/relationships/hyperlink" Target="https://www.responsiblebusiness.org/media/docs/publications/EICC_PCFAllocationProjectPaper_June2014.pdf"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https://liveuclac-my.sharepoint.com/personal/ucemoa3_ucl_ac_uk/Documents/Activelio-finacials.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baseline="0"/>
              <a:t>Revenue and Net Profit in the first 3 years</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Sheet1!$A$23</c:f>
              <c:strCache>
                <c:ptCount val="1"/>
                <c:pt idx="0">
                  <c:v>Revenue</c:v>
                </c:pt>
              </c:strCache>
            </c:strRef>
          </c:tx>
          <c:spPr>
            <a:solidFill>
              <a:schemeClr val="accent1"/>
            </a:solidFill>
            <a:ln>
              <a:noFill/>
            </a:ln>
            <a:effectLst/>
          </c:spPr>
          <c:invertIfNegative val="0"/>
          <c:cat>
            <c:numRef>
              <c:f>Sheet1!$B$22:$D$22</c:f>
              <c:numCache>
                <c:formatCode>General</c:formatCode>
                <c:ptCount val="3"/>
                <c:pt idx="0">
                  <c:v>2024</c:v>
                </c:pt>
                <c:pt idx="1">
                  <c:v>2025</c:v>
                </c:pt>
                <c:pt idx="2">
                  <c:v>2026</c:v>
                </c:pt>
              </c:numCache>
            </c:numRef>
          </c:cat>
          <c:val>
            <c:numRef>
              <c:f>Sheet1!$B$23:$D$23</c:f>
              <c:numCache>
                <c:formatCode>General</c:formatCode>
                <c:ptCount val="3"/>
                <c:pt idx="0" formatCode="#,##0">
                  <c:v>279000</c:v>
                </c:pt>
                <c:pt idx="1">
                  <c:v>2310000</c:v>
                </c:pt>
                <c:pt idx="2">
                  <c:v>5700000</c:v>
                </c:pt>
              </c:numCache>
            </c:numRef>
          </c:val>
          <c:extLst>
            <c:ext xmlns:c16="http://schemas.microsoft.com/office/drawing/2014/chart" uri="{C3380CC4-5D6E-409C-BE32-E72D297353CC}">
              <c16:uniqueId val="{00000000-261D-4F7A-B8C0-4F28CE0D24A2}"/>
            </c:ext>
          </c:extLst>
        </c:ser>
        <c:ser>
          <c:idx val="1"/>
          <c:order val="1"/>
          <c:tx>
            <c:strRef>
              <c:f>Sheet1!$A$24</c:f>
              <c:strCache>
                <c:ptCount val="1"/>
                <c:pt idx="0">
                  <c:v>Net Profit</c:v>
                </c:pt>
              </c:strCache>
            </c:strRef>
          </c:tx>
          <c:spPr>
            <a:solidFill>
              <a:schemeClr val="accent2"/>
            </a:solidFill>
            <a:ln>
              <a:noFill/>
            </a:ln>
            <a:effectLst/>
          </c:spPr>
          <c:invertIfNegative val="0"/>
          <c:cat>
            <c:numRef>
              <c:f>Sheet1!$B$22:$D$22</c:f>
              <c:numCache>
                <c:formatCode>General</c:formatCode>
                <c:ptCount val="3"/>
                <c:pt idx="0">
                  <c:v>2024</c:v>
                </c:pt>
                <c:pt idx="1">
                  <c:v>2025</c:v>
                </c:pt>
                <c:pt idx="2">
                  <c:v>2026</c:v>
                </c:pt>
              </c:numCache>
            </c:numRef>
          </c:cat>
          <c:val>
            <c:numRef>
              <c:f>Sheet1!$B$24:$D$24</c:f>
              <c:numCache>
                <c:formatCode>#,##0</c:formatCode>
                <c:ptCount val="3"/>
                <c:pt idx="0">
                  <c:v>-330890.76</c:v>
                </c:pt>
                <c:pt idx="1">
                  <c:v>415844.4</c:v>
                </c:pt>
                <c:pt idx="2">
                  <c:v>1704060.96</c:v>
                </c:pt>
              </c:numCache>
            </c:numRef>
          </c:val>
          <c:extLst>
            <c:ext xmlns:c16="http://schemas.microsoft.com/office/drawing/2014/chart" uri="{C3380CC4-5D6E-409C-BE32-E72D297353CC}">
              <c16:uniqueId val="{00000001-261D-4F7A-B8C0-4F28CE0D24A2}"/>
            </c:ext>
          </c:extLst>
        </c:ser>
        <c:dLbls>
          <c:showLegendKey val="0"/>
          <c:showVal val="0"/>
          <c:showCatName val="0"/>
          <c:showSerName val="0"/>
          <c:showPercent val="0"/>
          <c:showBubbleSize val="0"/>
        </c:dLbls>
        <c:gapWidth val="219"/>
        <c:overlap val="-27"/>
        <c:axId val="2072442223"/>
        <c:axId val="2077595327"/>
      </c:barChart>
      <c:catAx>
        <c:axId val="2072442223"/>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77595327"/>
        <c:crosses val="autoZero"/>
        <c:auto val="1"/>
        <c:lblAlgn val="ctr"/>
        <c:lblOffset val="100"/>
        <c:noMultiLvlLbl val="0"/>
      </c:catAx>
      <c:valAx>
        <c:axId val="2077595327"/>
        <c:scaling>
          <c:orientation val="minMax"/>
          <c:max val="6000000"/>
          <c:min val="-400000"/>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72442223"/>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602CD931CE0DB245ADC5D4E102AF41A3"/>
        <w:category>
          <w:name w:val="General"/>
          <w:gallery w:val="placeholder"/>
        </w:category>
        <w:types>
          <w:type w:val="bbPlcHdr"/>
        </w:types>
        <w:behaviors>
          <w:behavior w:val="content"/>
        </w:behaviors>
        <w:guid w:val="{0416A136-42A8-3F45-9F41-F57C7CBF6D6F}"/>
      </w:docPartPr>
      <w:docPartBody>
        <w:p w:rsidR="00B72FBE" w:rsidRDefault="00B72FBE" w:rsidP="00B72FBE">
          <w:pPr>
            <w:pStyle w:val="602CD931CE0DB245ADC5D4E102AF41A3"/>
          </w:pPr>
          <w:r w:rsidRPr="00BA0A4E">
            <w:rPr>
              <w:rStyle w:val="PlaceholderText"/>
            </w:rPr>
            <w:t>Click or tap here to enter text.</w:t>
          </w:r>
        </w:p>
      </w:docPartBody>
    </w:docPart>
    <w:docPart>
      <w:docPartPr>
        <w:name w:val="FDF4FA994F0F784180A6A5A0AC94AE12"/>
        <w:category>
          <w:name w:val="General"/>
          <w:gallery w:val="placeholder"/>
        </w:category>
        <w:types>
          <w:type w:val="bbPlcHdr"/>
        </w:types>
        <w:behaviors>
          <w:behavior w:val="content"/>
        </w:behaviors>
        <w:guid w:val="{252A7001-CC91-3145-B42C-916982DCF820}"/>
      </w:docPartPr>
      <w:docPartBody>
        <w:p w:rsidR="00B72FBE" w:rsidRDefault="00B72FBE" w:rsidP="00B72FBE">
          <w:pPr>
            <w:pStyle w:val="FDF4FA994F0F784180A6A5A0AC94AE12"/>
          </w:pPr>
          <w:r w:rsidRPr="00BA0A4E">
            <w:rPr>
              <w:rStyle w:val="PlaceholderText"/>
            </w:rPr>
            <w:t>Click or tap here to enter text.</w:t>
          </w:r>
        </w:p>
      </w:docPartBody>
    </w:docPart>
    <w:docPart>
      <w:docPartPr>
        <w:name w:val="DefaultPlaceholder_-1854013440"/>
        <w:category>
          <w:name w:val="General"/>
          <w:gallery w:val="placeholder"/>
        </w:category>
        <w:types>
          <w:type w:val="bbPlcHdr"/>
        </w:types>
        <w:behaviors>
          <w:behavior w:val="content"/>
        </w:behaviors>
        <w:guid w:val="{112968A7-EF95-9A45-B55A-363237FAF8B0}"/>
      </w:docPartPr>
      <w:docPartBody>
        <w:p w:rsidR="00B72FBE" w:rsidRDefault="00B72FBE">
          <w:r w:rsidRPr="00C3620B">
            <w:rPr>
              <w:rStyle w:val="PlaceholderText"/>
            </w:rPr>
            <w:t>Click or tap here to enter text.</w:t>
          </w:r>
        </w:p>
      </w:docPartBody>
    </w:docPart>
    <w:docPart>
      <w:docPartPr>
        <w:name w:val="FB974967182E694897FC372A8183F572"/>
        <w:category>
          <w:name w:val="General"/>
          <w:gallery w:val="placeholder"/>
        </w:category>
        <w:types>
          <w:type w:val="bbPlcHdr"/>
        </w:types>
        <w:behaviors>
          <w:behavior w:val="content"/>
        </w:behaviors>
        <w:guid w:val="{894039E7-788B-5940-B911-9AA5A497B71B}"/>
      </w:docPartPr>
      <w:docPartBody>
        <w:p w:rsidR="00000000" w:rsidRDefault="00000000">
          <w:pPr>
            <w:pStyle w:val="FB974967182E694897FC372A8183F572"/>
          </w:pPr>
          <w:r w:rsidRPr="00C3620B">
            <w:rPr>
              <w:rStyle w:val="PlaceholderText"/>
            </w:rPr>
            <w:t>Click or tap here to enter text.</w:t>
          </w:r>
        </w:p>
      </w:docPartBody>
    </w:docPart>
    <w:docPart>
      <w:docPartPr>
        <w:name w:val="AFBFCEDA05994E6482670AFB9A4537C0"/>
        <w:category>
          <w:name w:val="General"/>
          <w:gallery w:val="placeholder"/>
        </w:category>
        <w:types>
          <w:type w:val="bbPlcHdr"/>
        </w:types>
        <w:behaviors>
          <w:behavior w:val="content"/>
        </w:behaviors>
        <w:guid w:val="{3FA2F945-DC7E-4068-AD66-80207B4865ED}"/>
      </w:docPartPr>
      <w:docPartBody>
        <w:p w:rsidR="00000000" w:rsidRDefault="00B72FBE">
          <w:pPr>
            <w:pStyle w:val="AFBFCEDA05994E6482670AFB9A4537C0"/>
          </w:pPr>
          <w:r w:rsidRPr="00C3620B">
            <w:rPr>
              <w:rStyle w:val="PlaceholderText"/>
            </w:rPr>
            <w:t>Click or tap here to enter text.</w:t>
          </w:r>
        </w:p>
      </w:docPartBody>
    </w:docPart>
    <w:docPart>
      <w:docPartPr>
        <w:name w:val="CD1AEC38AD614FAE94AC538938350EC7"/>
        <w:category>
          <w:name w:val="General"/>
          <w:gallery w:val="placeholder"/>
        </w:category>
        <w:types>
          <w:type w:val="bbPlcHdr"/>
        </w:types>
        <w:behaviors>
          <w:behavior w:val="content"/>
        </w:behaviors>
        <w:guid w:val="{8513859B-BE0E-4276-8B3F-C3F0F67ABD3D}"/>
      </w:docPartPr>
      <w:docPartBody>
        <w:p w:rsidR="00000000" w:rsidRDefault="00B72FBE">
          <w:pPr>
            <w:pStyle w:val="CD1AEC38AD614FAE94AC538938350EC7"/>
          </w:pPr>
          <w:r w:rsidRPr="00C3620B">
            <w:rPr>
              <w:rStyle w:val="PlaceholderText"/>
            </w:rPr>
            <w:t>Click or tap here to enter text.</w:t>
          </w:r>
        </w:p>
      </w:docPartBody>
    </w:docPart>
    <w:docPart>
      <w:docPartPr>
        <w:name w:val="7F7FB37BE23D47FC81B4619AF3A855B3"/>
        <w:category>
          <w:name w:val="General"/>
          <w:gallery w:val="placeholder"/>
        </w:category>
        <w:types>
          <w:type w:val="bbPlcHdr"/>
        </w:types>
        <w:behaviors>
          <w:behavior w:val="content"/>
        </w:behaviors>
        <w:guid w:val="{68C898F2-48B4-4045-A512-32B159A1AC33}"/>
      </w:docPartPr>
      <w:docPartBody>
        <w:p w:rsidR="00000000" w:rsidRDefault="00B72FBE">
          <w:pPr>
            <w:pStyle w:val="7F7FB37BE23D47FC81B4619AF3A855B3"/>
          </w:pPr>
          <w:r w:rsidRPr="00C3620B">
            <w:rPr>
              <w:rStyle w:val="PlaceholderText"/>
            </w:rPr>
            <w:t>Click or tap here to enter text.</w:t>
          </w:r>
        </w:p>
      </w:docPartBody>
    </w:docPart>
    <w:docPart>
      <w:docPartPr>
        <w:name w:val="B4DF5B16542A4A14979F713C9D8164B3"/>
        <w:category>
          <w:name w:val="General"/>
          <w:gallery w:val="placeholder"/>
        </w:category>
        <w:types>
          <w:type w:val="bbPlcHdr"/>
        </w:types>
        <w:behaviors>
          <w:behavior w:val="content"/>
        </w:behaviors>
        <w:guid w:val="{0267E437-26FA-4A3C-A6C9-C6F8B24B51F2}"/>
      </w:docPartPr>
      <w:docPartBody>
        <w:p w:rsidR="00000000" w:rsidRDefault="00B72FBE">
          <w:pPr>
            <w:pStyle w:val="B4DF5B16542A4A14979F713C9D8164B3"/>
          </w:pPr>
          <w:r w:rsidRPr="00C3620B">
            <w:rPr>
              <w:rStyle w:val="PlaceholderText"/>
            </w:rPr>
            <w:t>Click or tap here to enter text.</w:t>
          </w:r>
        </w:p>
      </w:docPartBody>
    </w:docPart>
    <w:docPart>
      <w:docPartPr>
        <w:name w:val="AD5EA2E951DE456493BAC4BE5D25E772"/>
        <w:category>
          <w:name w:val="General"/>
          <w:gallery w:val="placeholder"/>
        </w:category>
        <w:types>
          <w:type w:val="bbPlcHdr"/>
        </w:types>
        <w:behaviors>
          <w:behavior w:val="content"/>
        </w:behaviors>
        <w:guid w:val="{F20F48A1-2D94-4B6F-BA7E-3E5FA2E0A330}"/>
      </w:docPartPr>
      <w:docPartBody>
        <w:p w:rsidR="00000000" w:rsidRDefault="00000000">
          <w:pPr>
            <w:pStyle w:val="AD5EA2E951DE456493BAC4BE5D25E772"/>
          </w:pPr>
          <w:r w:rsidRPr="00C3620B">
            <w:rPr>
              <w:rStyle w:val="PlaceholderText"/>
            </w:rPr>
            <w:t>Click or tap here to enter text.</w:t>
          </w:r>
        </w:p>
      </w:docPartBody>
    </w:docPart>
    <w:docPart>
      <w:docPartPr>
        <w:name w:val="5D215E64F1CD41DBAAC0C27DF0F64934"/>
        <w:category>
          <w:name w:val="General"/>
          <w:gallery w:val="placeholder"/>
        </w:category>
        <w:types>
          <w:type w:val="bbPlcHdr"/>
        </w:types>
        <w:behaviors>
          <w:behavior w:val="content"/>
        </w:behaviors>
        <w:guid w:val="{DB89825F-60B6-4FAF-9C9C-5E1F949C9837}"/>
      </w:docPartPr>
      <w:docPartBody>
        <w:p w:rsidR="00000000" w:rsidRDefault="00000000">
          <w:pPr>
            <w:pStyle w:val="5D215E64F1CD41DBAAC0C27DF0F64934"/>
          </w:pPr>
          <w:r w:rsidRPr="00C3620B">
            <w:rPr>
              <w:rStyle w:val="PlaceholderText"/>
            </w:rPr>
            <w:t>Click or tap here to enter text.</w:t>
          </w:r>
        </w:p>
      </w:docPartBody>
    </w:docPart>
    <w:docPart>
      <w:docPartPr>
        <w:name w:val="23F3F06B23F441A680933B6AAC16C879"/>
        <w:category>
          <w:name w:val="General"/>
          <w:gallery w:val="placeholder"/>
        </w:category>
        <w:types>
          <w:type w:val="bbPlcHdr"/>
        </w:types>
        <w:behaviors>
          <w:behavior w:val="content"/>
        </w:behaviors>
        <w:guid w:val="{9D7DEB0A-6F1C-4697-A47E-120506F6A03F}"/>
      </w:docPartPr>
      <w:docPartBody>
        <w:p w:rsidR="00000000" w:rsidRDefault="00000000">
          <w:pPr>
            <w:pStyle w:val="23F3F06B23F441A680933B6AAC16C879"/>
          </w:pPr>
          <w:r w:rsidRPr="00C3620B">
            <w:rPr>
              <w:rStyle w:val="PlaceholderText"/>
            </w:rPr>
            <w:t>Click or tap here to enter text.</w:t>
          </w:r>
        </w:p>
      </w:docPartBody>
    </w:docPart>
    <w:docPart>
      <w:docPartPr>
        <w:name w:val="94EED9187CC6471C906815C12175CE25"/>
        <w:category>
          <w:name w:val="General"/>
          <w:gallery w:val="placeholder"/>
        </w:category>
        <w:types>
          <w:type w:val="bbPlcHdr"/>
        </w:types>
        <w:behaviors>
          <w:behavior w:val="content"/>
        </w:behaviors>
        <w:guid w:val="{2F79183C-6898-46A7-ADC5-7284046C59BD}"/>
      </w:docPartPr>
      <w:docPartBody>
        <w:p w:rsidR="00000000" w:rsidRDefault="00000000">
          <w:pPr>
            <w:pStyle w:val="94EED9187CC6471C906815C12175CE25"/>
          </w:pPr>
          <w:r w:rsidRPr="00C3620B">
            <w:rPr>
              <w:rStyle w:val="PlaceholderText"/>
            </w:rPr>
            <w:t>Click or tap here to enter text.</w:t>
          </w:r>
        </w:p>
      </w:docPartBody>
    </w:docPart>
    <w:docPart>
      <w:docPartPr>
        <w:name w:val="C3598C0473D0448D84752BEB2D5725F2"/>
        <w:category>
          <w:name w:val="General"/>
          <w:gallery w:val="placeholder"/>
        </w:category>
        <w:types>
          <w:type w:val="bbPlcHdr"/>
        </w:types>
        <w:behaviors>
          <w:behavior w:val="content"/>
        </w:behaviors>
        <w:guid w:val="{02D426D5-DB1B-4007-BFB5-B141D245FB3C}"/>
      </w:docPartPr>
      <w:docPartBody>
        <w:p w:rsidR="00000000" w:rsidRDefault="00000000">
          <w:pPr>
            <w:pStyle w:val="C3598C0473D0448D84752BEB2D5725F2"/>
          </w:pPr>
          <w:r w:rsidRPr="00C3620B">
            <w:rPr>
              <w:rStyle w:val="PlaceholderText"/>
            </w:rPr>
            <w:t>Click or tap here to enter text.</w:t>
          </w:r>
        </w:p>
      </w:docPartBody>
    </w:docPart>
    <w:docPart>
      <w:docPartPr>
        <w:name w:val="20EF7D5B777B4D5F90BD1A0F7D93C60D"/>
        <w:category>
          <w:name w:val="General"/>
          <w:gallery w:val="placeholder"/>
        </w:category>
        <w:types>
          <w:type w:val="bbPlcHdr"/>
        </w:types>
        <w:behaviors>
          <w:behavior w:val="content"/>
        </w:behaviors>
        <w:guid w:val="{15E5E664-F169-4304-ABF1-9CA16F331409}"/>
      </w:docPartPr>
      <w:docPartBody>
        <w:p w:rsidR="00000000" w:rsidRDefault="00B72FBE">
          <w:pPr>
            <w:pStyle w:val="20EF7D5B777B4D5F90BD1A0F7D93C60D"/>
          </w:pPr>
          <w:r w:rsidRPr="00C3620B">
            <w:rPr>
              <w:rStyle w:val="PlaceholderText"/>
            </w:rPr>
            <w:t>Click or tap here to enter text.</w:t>
          </w:r>
        </w:p>
      </w:docPartBody>
    </w:docPart>
    <w:docPart>
      <w:docPartPr>
        <w:name w:val="161B3B116CBD47C498844E283065F403"/>
        <w:category>
          <w:name w:val="General"/>
          <w:gallery w:val="placeholder"/>
        </w:category>
        <w:types>
          <w:type w:val="bbPlcHdr"/>
        </w:types>
        <w:behaviors>
          <w:behavior w:val="content"/>
        </w:behaviors>
        <w:guid w:val="{CA5E29F3-85AC-4CD7-B190-35BE0F4CE6AF}"/>
      </w:docPartPr>
      <w:docPartBody>
        <w:p w:rsidR="00000000" w:rsidRDefault="00000000">
          <w:pPr>
            <w:pStyle w:val="161B3B116CBD47C498844E283065F403"/>
          </w:pPr>
          <w:r w:rsidRPr="00C3620B">
            <w:rPr>
              <w:rStyle w:val="PlaceholderText"/>
            </w:rPr>
            <w:t>Click or tap here to enter text.</w:t>
          </w:r>
        </w:p>
      </w:docPartBody>
    </w:docPart>
    <w:docPart>
      <w:docPartPr>
        <w:name w:val="99B45CAAB5CE4F32A77EF23D01D281E9"/>
        <w:category>
          <w:name w:val="General"/>
          <w:gallery w:val="placeholder"/>
        </w:category>
        <w:types>
          <w:type w:val="bbPlcHdr"/>
        </w:types>
        <w:behaviors>
          <w:behavior w:val="content"/>
        </w:behaviors>
        <w:guid w:val="{F7445E69-0415-4704-AA1E-712E9EFD60CA}"/>
      </w:docPartPr>
      <w:docPartBody>
        <w:p w:rsidR="00000000" w:rsidRDefault="00000000">
          <w:pPr>
            <w:pStyle w:val="99B45CAAB5CE4F32A77EF23D01D281E9"/>
          </w:pPr>
          <w:r w:rsidRPr="00C3620B">
            <w:rPr>
              <w:rStyle w:val="PlaceholderText"/>
            </w:rPr>
            <w:t>Click or tap here to enter text.</w:t>
          </w:r>
        </w:p>
      </w:docPartBody>
    </w:docPart>
    <w:docPart>
      <w:docPartPr>
        <w:name w:val="588703BF493A429488686D2878910891"/>
        <w:category>
          <w:name w:val="General"/>
          <w:gallery w:val="placeholder"/>
        </w:category>
        <w:types>
          <w:type w:val="bbPlcHdr"/>
        </w:types>
        <w:behaviors>
          <w:behavior w:val="content"/>
        </w:behaviors>
        <w:guid w:val="{9E2EA80D-73B1-4799-BD6E-91951CB1741A}"/>
      </w:docPartPr>
      <w:docPartBody>
        <w:p w:rsidR="00000000" w:rsidRDefault="00000000">
          <w:pPr>
            <w:pStyle w:val="588703BF493A429488686D2878910891"/>
          </w:pPr>
          <w:r w:rsidRPr="00C3620B">
            <w:rPr>
              <w:rStyle w:val="PlaceholderText"/>
            </w:rPr>
            <w:t>Click or tap here to enter text.</w:t>
          </w:r>
        </w:p>
      </w:docPartBody>
    </w:docPart>
    <w:docPart>
      <w:docPartPr>
        <w:name w:val="72A23E851D4445378D7C88C2C067FEBB"/>
        <w:category>
          <w:name w:val="General"/>
          <w:gallery w:val="placeholder"/>
        </w:category>
        <w:types>
          <w:type w:val="bbPlcHdr"/>
        </w:types>
        <w:behaviors>
          <w:behavior w:val="content"/>
        </w:behaviors>
        <w:guid w:val="{109779EE-DFE9-4574-85EC-758C200BB5A1}"/>
      </w:docPartPr>
      <w:docPartBody>
        <w:p w:rsidR="00000000" w:rsidRDefault="00000000">
          <w:pPr>
            <w:pStyle w:val="72A23E851D4445378D7C88C2C067FEBB"/>
          </w:pPr>
          <w:r w:rsidRPr="00C3620B">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 w:name="Segoe UI Symbol">
    <w:panose1 w:val="020B0502040204020203"/>
    <w:charset w:val="00"/>
    <w:family w:val="swiss"/>
    <w:pitch w:val="variable"/>
    <w:sig w:usb0="800001E3" w:usb1="1200FFEF" w:usb2="00040000" w:usb3="00000000" w:csb0="00000001" w:csb1="00000000"/>
  </w:font>
  <w:font w:name="Segoe UI">
    <w:panose1 w:val="020B0502040204020203"/>
    <w:charset w:val="00"/>
    <w:family w:val="swiss"/>
    <w:pitch w:val="variable"/>
    <w:sig w:usb0="E4002EFF" w:usb1="C000E47F"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72FBE"/>
    <w:rsid w:val="00170EDB"/>
    <w:rsid w:val="00256FD3"/>
    <w:rsid w:val="00A069D5"/>
    <w:rsid w:val="00B72FBE"/>
    <w:rsid w:val="00E25B57"/>
    <w:rsid w:val="00F0589F"/>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decimalSymbol w:val="."/>
  <w:listSeparator w:val=","/>
  <w14:docId w14:val="2BF1C2F2"/>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GB" w:eastAsia="en-GB"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Pr>
      <w:color w:val="808080"/>
    </w:rPr>
  </w:style>
  <w:style w:type="paragraph" w:customStyle="1" w:styleId="58A95CFCE07AFC45A9E585E7741A3AD7">
    <w:name w:val="58A95CFCE07AFC45A9E585E7741A3AD7"/>
    <w:rPr>
      <w:kern w:val="2"/>
      <w14:ligatures w14:val="standardContextual"/>
    </w:rPr>
  </w:style>
  <w:style w:type="paragraph" w:customStyle="1" w:styleId="602CD931CE0DB245ADC5D4E102AF41A3">
    <w:name w:val="602CD931CE0DB245ADC5D4E102AF41A3"/>
    <w:rsid w:val="00B72FBE"/>
  </w:style>
  <w:style w:type="paragraph" w:customStyle="1" w:styleId="FDF4FA994F0F784180A6A5A0AC94AE12">
    <w:name w:val="FDF4FA994F0F784180A6A5A0AC94AE12"/>
    <w:rsid w:val="00B72FBE"/>
  </w:style>
  <w:style w:type="paragraph" w:customStyle="1" w:styleId="BEE5FBB0C285DC43BB4057DF96BFAE03">
    <w:name w:val="BEE5FBB0C285DC43BB4057DF96BFAE03"/>
    <w:rPr>
      <w:kern w:val="2"/>
      <w:lang w:eastAsia="zh-CN"/>
      <w14:ligatures w14:val="standardContextual"/>
    </w:rPr>
  </w:style>
  <w:style w:type="paragraph" w:customStyle="1" w:styleId="FB974967182E694897FC372A8183F572">
    <w:name w:val="FB974967182E694897FC372A8183F572"/>
    <w:rPr>
      <w:kern w:val="2"/>
      <w:lang w:eastAsia="zh-CN"/>
      <w14:ligatures w14:val="standardContextual"/>
    </w:rPr>
  </w:style>
  <w:style w:type="paragraph" w:customStyle="1" w:styleId="11F47BA2835A1343A48D14C33811F379">
    <w:name w:val="11F47BA2835A1343A48D14C33811F379"/>
    <w:rPr>
      <w:kern w:val="2"/>
      <w:lang w:eastAsia="zh-CN"/>
      <w14:ligatures w14:val="standardContextual"/>
    </w:rPr>
  </w:style>
  <w:style w:type="paragraph" w:customStyle="1" w:styleId="9EDE71F0E515984295F0BBB3CFFB17FD">
    <w:name w:val="9EDE71F0E515984295F0BBB3CFFB17FD"/>
    <w:rPr>
      <w:kern w:val="2"/>
      <w:lang w:eastAsia="zh-CN"/>
      <w14:ligatures w14:val="standardContextual"/>
    </w:rPr>
  </w:style>
  <w:style w:type="paragraph" w:customStyle="1" w:styleId="06236B93FA7068468DB93ED269A7E370">
    <w:name w:val="06236B93FA7068468DB93ED269A7E370"/>
    <w:rPr>
      <w:kern w:val="2"/>
      <w:lang w:eastAsia="zh-CN"/>
      <w14:ligatures w14:val="standardContextual"/>
    </w:rPr>
  </w:style>
  <w:style w:type="paragraph" w:customStyle="1" w:styleId="4556EB976AFC424A9D55FBE37CDCF060">
    <w:name w:val="4556EB976AFC424A9D55FBE37CDCF060"/>
    <w:rsid w:val="00A069D5"/>
    <w:rPr>
      <w:kern w:val="2"/>
      <w:lang w:eastAsia="zh-CN"/>
      <w14:ligatures w14:val="standardContextual"/>
    </w:rPr>
  </w:style>
  <w:style w:type="paragraph" w:customStyle="1" w:styleId="8746879760031E4AA55903C15CA7A10C">
    <w:name w:val="8746879760031E4AA55903C15CA7A10C"/>
    <w:rsid w:val="00A069D5"/>
    <w:rPr>
      <w:kern w:val="2"/>
      <w:lang w:eastAsia="zh-CN"/>
      <w14:ligatures w14:val="standardContextual"/>
    </w:rPr>
  </w:style>
  <w:style w:type="paragraph" w:customStyle="1" w:styleId="D9077B8A02889D4087515B2481434D14">
    <w:name w:val="D9077B8A02889D4087515B2481434D14"/>
    <w:rPr>
      <w:kern w:val="2"/>
      <w:lang w:eastAsia="zh-CN"/>
      <w14:ligatures w14:val="standardContextual"/>
    </w:rPr>
  </w:style>
  <w:style w:type="paragraph" w:customStyle="1" w:styleId="B28DF3FE7C39604B8D35FC6D5EF4F1BA">
    <w:name w:val="B28DF3FE7C39604B8D35FC6D5EF4F1BA"/>
    <w:rsid w:val="00A069D5"/>
    <w:rPr>
      <w:kern w:val="2"/>
      <w:lang w:eastAsia="zh-CN"/>
      <w14:ligatures w14:val="standardContextual"/>
    </w:rPr>
  </w:style>
  <w:style w:type="paragraph" w:customStyle="1" w:styleId="DA3D739183F321499739BAAFCF5646D3">
    <w:name w:val="DA3D739183F321499739BAAFCF5646D3"/>
    <w:rsid w:val="00A069D5"/>
    <w:rPr>
      <w:kern w:val="2"/>
      <w:lang w:eastAsia="zh-CN"/>
      <w14:ligatures w14:val="standardContextual"/>
    </w:rPr>
  </w:style>
  <w:style w:type="paragraph" w:customStyle="1" w:styleId="E5A6AB170CD3BA45AEAA5F69FCCB03EA">
    <w:name w:val="E5A6AB170CD3BA45AEAA5F69FCCB03EA"/>
    <w:rsid w:val="00A069D5"/>
    <w:rPr>
      <w:kern w:val="2"/>
      <w:lang w:eastAsia="zh-CN"/>
      <w14:ligatures w14:val="standardContextual"/>
    </w:rPr>
  </w:style>
  <w:style w:type="paragraph" w:customStyle="1" w:styleId="1F6AAAB8F9E7114BAE114E7FFE2811FC">
    <w:name w:val="1F6AAAB8F9E7114BAE114E7FFE2811FC"/>
    <w:rPr>
      <w:kern w:val="2"/>
      <w:lang w:eastAsia="zh-CN"/>
      <w14:ligatures w14:val="standardContextual"/>
    </w:rPr>
  </w:style>
  <w:style w:type="paragraph" w:customStyle="1" w:styleId="AFBFCEDA05994E6482670AFB9A4537C0">
    <w:name w:val="AFBFCEDA05994E6482670AFB9A4537C0"/>
    <w:pPr>
      <w:spacing w:after="160" w:line="259" w:lineRule="auto"/>
    </w:pPr>
    <w:rPr>
      <w:kern w:val="2"/>
      <w:sz w:val="22"/>
      <w:szCs w:val="22"/>
      <w:lang w:val="en-IN" w:eastAsia="en-IN"/>
      <w14:ligatures w14:val="standardContextual"/>
    </w:rPr>
  </w:style>
  <w:style w:type="paragraph" w:customStyle="1" w:styleId="CD1AEC38AD614FAE94AC538938350EC7">
    <w:name w:val="CD1AEC38AD614FAE94AC538938350EC7"/>
    <w:pPr>
      <w:spacing w:after="160" w:line="259" w:lineRule="auto"/>
    </w:pPr>
    <w:rPr>
      <w:kern w:val="2"/>
      <w:sz w:val="22"/>
      <w:szCs w:val="22"/>
      <w:lang w:val="en-IN" w:eastAsia="en-IN"/>
      <w14:ligatures w14:val="standardContextual"/>
    </w:rPr>
  </w:style>
  <w:style w:type="paragraph" w:customStyle="1" w:styleId="7F7FB37BE23D47FC81B4619AF3A855B3">
    <w:name w:val="7F7FB37BE23D47FC81B4619AF3A855B3"/>
    <w:pPr>
      <w:spacing w:after="160" w:line="259" w:lineRule="auto"/>
    </w:pPr>
    <w:rPr>
      <w:kern w:val="2"/>
      <w:sz w:val="22"/>
      <w:szCs w:val="22"/>
      <w:lang w:val="en-IN" w:eastAsia="en-IN"/>
      <w14:ligatures w14:val="standardContextual"/>
    </w:rPr>
  </w:style>
  <w:style w:type="paragraph" w:customStyle="1" w:styleId="B4DF5B16542A4A14979F713C9D8164B3">
    <w:name w:val="B4DF5B16542A4A14979F713C9D8164B3"/>
    <w:pPr>
      <w:spacing w:after="160" w:line="259" w:lineRule="auto"/>
    </w:pPr>
    <w:rPr>
      <w:kern w:val="2"/>
      <w:sz w:val="22"/>
      <w:szCs w:val="22"/>
      <w:lang w:val="en-IN" w:eastAsia="en-IN"/>
      <w14:ligatures w14:val="standardContextual"/>
    </w:rPr>
  </w:style>
  <w:style w:type="paragraph" w:customStyle="1" w:styleId="AD5EA2E951DE456493BAC4BE5D25E772">
    <w:name w:val="AD5EA2E951DE456493BAC4BE5D25E772"/>
    <w:pPr>
      <w:spacing w:after="160" w:line="259" w:lineRule="auto"/>
    </w:pPr>
    <w:rPr>
      <w:kern w:val="2"/>
      <w:sz w:val="22"/>
      <w:szCs w:val="22"/>
      <w:lang w:val="en-IN" w:eastAsia="en-IN"/>
      <w14:ligatures w14:val="standardContextual"/>
    </w:rPr>
  </w:style>
  <w:style w:type="paragraph" w:customStyle="1" w:styleId="5D215E64F1CD41DBAAC0C27DF0F64934">
    <w:name w:val="5D215E64F1CD41DBAAC0C27DF0F64934"/>
    <w:pPr>
      <w:spacing w:after="160" w:line="259" w:lineRule="auto"/>
    </w:pPr>
    <w:rPr>
      <w:kern w:val="2"/>
      <w:sz w:val="22"/>
      <w:szCs w:val="22"/>
      <w:lang w:val="en-IN" w:eastAsia="en-IN"/>
      <w14:ligatures w14:val="standardContextual"/>
    </w:rPr>
  </w:style>
  <w:style w:type="paragraph" w:customStyle="1" w:styleId="23F3F06B23F441A680933B6AAC16C879">
    <w:name w:val="23F3F06B23F441A680933B6AAC16C879"/>
    <w:pPr>
      <w:spacing w:after="160" w:line="259" w:lineRule="auto"/>
    </w:pPr>
    <w:rPr>
      <w:kern w:val="2"/>
      <w:sz w:val="22"/>
      <w:szCs w:val="22"/>
      <w:lang w:val="en-IN" w:eastAsia="en-IN"/>
      <w14:ligatures w14:val="standardContextual"/>
    </w:rPr>
  </w:style>
  <w:style w:type="paragraph" w:customStyle="1" w:styleId="94EED9187CC6471C906815C12175CE25">
    <w:name w:val="94EED9187CC6471C906815C12175CE25"/>
    <w:pPr>
      <w:spacing w:after="160" w:line="259" w:lineRule="auto"/>
    </w:pPr>
    <w:rPr>
      <w:kern w:val="2"/>
      <w:sz w:val="22"/>
      <w:szCs w:val="22"/>
      <w:lang w:val="en-IN" w:eastAsia="en-IN"/>
      <w14:ligatures w14:val="standardContextual"/>
    </w:rPr>
  </w:style>
  <w:style w:type="paragraph" w:customStyle="1" w:styleId="C3598C0473D0448D84752BEB2D5725F2">
    <w:name w:val="C3598C0473D0448D84752BEB2D5725F2"/>
    <w:pPr>
      <w:spacing w:after="160" w:line="259" w:lineRule="auto"/>
    </w:pPr>
    <w:rPr>
      <w:kern w:val="2"/>
      <w:sz w:val="22"/>
      <w:szCs w:val="22"/>
      <w:lang w:val="en-IN" w:eastAsia="en-IN"/>
      <w14:ligatures w14:val="standardContextual"/>
    </w:rPr>
  </w:style>
  <w:style w:type="paragraph" w:customStyle="1" w:styleId="20EF7D5B777B4D5F90BD1A0F7D93C60D">
    <w:name w:val="20EF7D5B777B4D5F90BD1A0F7D93C60D"/>
    <w:pPr>
      <w:spacing w:after="160" w:line="259" w:lineRule="auto"/>
    </w:pPr>
    <w:rPr>
      <w:kern w:val="2"/>
      <w:sz w:val="22"/>
      <w:szCs w:val="22"/>
      <w:lang w:val="en-IN" w:eastAsia="en-IN"/>
      <w14:ligatures w14:val="standardContextual"/>
    </w:rPr>
  </w:style>
  <w:style w:type="paragraph" w:customStyle="1" w:styleId="F1E9915E08BB4409BD1E744156411E73">
    <w:name w:val="F1E9915E08BB4409BD1E744156411E73"/>
    <w:pPr>
      <w:spacing w:after="160" w:line="259" w:lineRule="auto"/>
    </w:pPr>
    <w:rPr>
      <w:kern w:val="2"/>
      <w:sz w:val="22"/>
      <w:szCs w:val="22"/>
      <w:lang w:val="en-IN" w:eastAsia="en-IN"/>
      <w14:ligatures w14:val="standardContextual"/>
    </w:rPr>
  </w:style>
  <w:style w:type="paragraph" w:customStyle="1" w:styleId="161B3B116CBD47C498844E283065F403">
    <w:name w:val="161B3B116CBD47C498844E283065F403"/>
    <w:pPr>
      <w:spacing w:after="160" w:line="259" w:lineRule="auto"/>
    </w:pPr>
    <w:rPr>
      <w:kern w:val="2"/>
      <w:sz w:val="22"/>
      <w:szCs w:val="22"/>
      <w:lang w:val="en-IN" w:eastAsia="en-IN"/>
      <w14:ligatures w14:val="standardContextual"/>
    </w:rPr>
  </w:style>
  <w:style w:type="paragraph" w:customStyle="1" w:styleId="99B45CAAB5CE4F32A77EF23D01D281E9">
    <w:name w:val="99B45CAAB5CE4F32A77EF23D01D281E9"/>
    <w:pPr>
      <w:spacing w:after="160" w:line="259" w:lineRule="auto"/>
    </w:pPr>
    <w:rPr>
      <w:kern w:val="2"/>
      <w:sz w:val="22"/>
      <w:szCs w:val="22"/>
      <w:lang w:val="en-IN" w:eastAsia="en-IN"/>
      <w14:ligatures w14:val="standardContextual"/>
    </w:rPr>
  </w:style>
  <w:style w:type="paragraph" w:customStyle="1" w:styleId="588703BF493A429488686D2878910891">
    <w:name w:val="588703BF493A429488686D2878910891"/>
    <w:pPr>
      <w:spacing w:after="160" w:line="259" w:lineRule="auto"/>
    </w:pPr>
    <w:rPr>
      <w:kern w:val="2"/>
      <w:sz w:val="22"/>
      <w:szCs w:val="22"/>
      <w:lang w:val="en-IN" w:eastAsia="en-IN"/>
      <w14:ligatures w14:val="standardContextual"/>
    </w:rPr>
  </w:style>
  <w:style w:type="paragraph" w:customStyle="1" w:styleId="72A23E851D4445378D7C88C2C067FEBB">
    <w:name w:val="72A23E851D4445378D7C88C2C067FEBB"/>
    <w:pPr>
      <w:spacing w:after="160" w:line="259" w:lineRule="auto"/>
    </w:pPr>
    <w:rPr>
      <w:kern w:val="2"/>
      <w:sz w:val="22"/>
      <w:szCs w:val="22"/>
      <w:lang w:val="en-IN" w:eastAsia="en-IN"/>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encoding w:val="macintos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E8F0EB93-5B6C-DF4D-AD89-48D1952641A8}">
  <we:reference id="f78a3046-9e99-4300-aa2b-5814002b01a2" version="1.55.1.0" store="EXCatalog" storeType="EXCatalog"/>
  <we:alternateReferences>
    <we:reference id="WA104382081" version="1.55.1.0" store="en-GB" storeType="OMEX"/>
  </we:alternateReferences>
  <we:properties>
    <we:property name="MENDELEY_CITATIONS" value="[{&quot;citationID&quot;:&quot;MENDELEY_CITATION_8eaea3e6-50ec-426d-97d6-571674b1227e&quot;,&quot;properties&quot;:{&quot;noteIndex&quot;:0},&quot;isEdited&quot;:false,&quot;manualOverride&quot;:{&quot;isManuallyOverridden&quot;:false,&quot;citeprocText&quot;:&quot;[1]&quot;,&quot;manualOverrideText&quot;:&quot;&quot;},&quot;citationItems&quot;:[{&quot;id&quot;:&quot;d58e258e-4e70-3c4d-8435-93e17ad5ea9a&quot;,&quot;itemData&quot;:{&quot;type&quot;:&quot;webpage&quot;,&quot;id&quot;:&quot;d58e258e-4e70-3c4d-8435-93e17ad5ea9a&quot;,&quot;title&quot;:&quot;Coffee - Brazil | Statista Market Forecast&quot;,&quot;accessed&quot;:{&quot;date-parts&quot;:[[2023,3,2]]},&quot;URL&quot;:&quot;https://www.statista.com/outlook/cmo/hot-drinks/coffee/brazil&quot;,&quot;container-title-short&quot;:&quot;&quot;},&quot;isTemporary&quot;:false}],&quot;citationTag&quot;:&quot;MENDELEY_CITATION_v3_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&quot;},{&quot;citationID&quot;:&quot;MENDELEY_CITATION_4e783ecc-28be-4ce7-aa60-b3cf0e4e02b1&quot;,&quot;properties&quot;:{&quot;noteIndex&quot;:0},&quot;isEdited&quot;:false,&quot;manualOverride&quot;:{&quot;isManuallyOverridden&quot;:false,&quot;citeprocText&quot;:&quot;[2]&quot;,&quot;manualOverrideText&quot;:&quot;&quot;},&quot;citationItems&quot;:[{&quot;id&quot;:&quot;f1edce60-33ea-359f-af0a-a1a8eca9d960&quot;,&quot;itemData&quot;:{&quot;type&quot;:&quot;webpage&quot;,&quot;id&quot;:&quot;f1edce60-33ea-359f-af0a-a1a8eca9d960&quot;,&quot;title&quot;:&quot;Usda sees Brazilian coffee production down to 56.3 million bags in 2021/21&quot;,&quot;accessed&quot;:{&quot;date-parts&quot;:[[2023,3,2]]},&quot;URL&quot;:&quot;https://www.comunicaffe.com/usda-sees-brazilian-coffee-production-sharply-down-19-in-2021-22-to-56-3-million-bags/&quot;,&quot;container-title-short&quot;:&quot;&quot;},&quot;isTemporary&quot;:false}],&quot;citationTag&quot;:&quot;MENDELEY_CITATION_v3_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&quot;},{&quot;citationID&quot;:&quot;MENDELEY_CITATION_3e8bae94-e19e-4302-b961-0ee3d4721db9&quot;,&quot;properties&quot;:{&quot;noteIndex&quot;:0},&quot;isEdited&quot;:false,&quot;manualOverride&quot;:{&quot;isManuallyOverridden&quot;:false,&quot;citeprocText&quot;:&quot;[3]&quot;,&quot;manualOverrideText&quot;:&quot;&quot;},&quot;citationItems&quot;:[{&quot;id&quot;:&quot;be8d21bd-36d9-3204-9237-5e68afe00655&quot;,&quot;itemData&quot;:{&quot;type&quot;:&quot;webpage&quot;,&quot;id&quot;:&quot;be8d21bd-36d9-3204-9237-5e68afe00655&quot;,&quot;title&quot;:&quot;Brazil - Place Explorer - Data Commons&quot;,&quot;accessed&quot;:{&quot;date-parts&quot;:[[2023,6,9]]},&quot;URL&quot;:&quot;https://datacommons.org/place/country/BRA/?utm_medium=explore&amp;mprop=count&amp;popt=Person&amp;hl=en&quot;,&quot;container-title-short&quot;:&quot;&quot;},&quot;isTemporary&quot;:false}],&quot;citationTag&quot;:&quot;MENDELEY_CITATION_v3_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&quot;},{&quot;citationID&quot;:&quot;MENDELEY_CITATION_77fd0e3e-2b3a-4681-abaf-f4dcd12f05fe&quot;,&quot;properties&quot;:{&quot;noteIndex&quot;:0},&quot;isEdited&quot;:false,&quot;manualOverride&quot;:{&quot;isManuallyOverridden&quot;:false,&quot;citeprocText&quot;:&quot;[4]&quot;,&quot;manualOverrideText&quot;:&quot;&quot;},&quot;citationItems&quot;:[{&quot;id&quot;:&quot;492eb29a-8837-305f-815b-f1354b41a277&quot;,&quot;itemData&quot;:{&quot;type&quot;:&quot;webpage&quot;,&quot;id&quot;:&quot;492eb29a-8837-305f-815b-f1354b41a277&quot;,&quot;title&quot;:&quot;Top Agricultural Producing Countries in the World - CATKing Educare&quot;,&quot;accessed&quot;:{&quot;date-parts&quot;:[[2023,6,9]]},&quot;URL&quot;:&quot;https://catking.in/top-agricultural-producing-countries-in-the-world/&quot;,&quot;container-title-short&quot;:&quot;&quot;},&quot;isTemporary&quot;:false}],&quot;citationTag&quot;:&quot;MENDELEY_CITATION_v3_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&quot;},{&quot;citationID&quot;:&quot;MENDELEY_CITATION_7974e2c6-601e-4b09-8201-4f87ac41877b&quot;,&quot;properties&quot;:{&quot;noteIndex&quot;:0},&quot;isEdited&quot;:false,&quot;manualOverride&quot;:{&quot;isManuallyOverridden&quot;:false,&quot;citeprocText&quot;:&quot;[3]&quot;,&quot;manualOverrideText&quot;:&quot;&quot;},&quot;citationItems&quot;:[{&quot;id&quot;:&quot;be8d21bd-36d9-3204-9237-5e68afe00655&quot;,&quot;itemData&quot;:{&quot;type&quot;:&quot;webpage&quot;,&quot;id&quot;:&quot;be8d21bd-36d9-3204-9237-5e68afe00655&quot;,&quot;title&quot;:&quot;Brazil - Place Explorer - Data Commons&quot;,&quot;accessed&quot;:{&quot;date-parts&quot;:[[2023,6,9]]},&quot;URL&quot;:&quot;https://datacommons.org/place/country/BRA/?utm_medium=explore&amp;mprop=count&amp;popt=Person&amp;hl=en&quot;,&quot;container-title-short&quot;:&quot;&quot;},&quot;isTemporary&quot;:false}],&quot;citationTag&quot;:&quot;MENDELEY_CITATION_v3_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&quot;},{&quot;citationID&quot;:&quot;MENDELEY_CITATION_ea948326-0980-44af-b9eb-6e42100e520a&quot;,&quot;properties&quot;:{&quot;noteIndex&quot;:0},&quot;isEdited&quot;:false,&quot;manualOverride&quot;:{&quot;isManuallyOverridden&quot;:false,&quot;citeprocText&quot;:&quot;[5]&quot;,&quot;manualOverrideText&quot;:&quot;&quot;},&quot;citationItems&quot;:[{&quot;id&quot;:&quot;d9ed54a1-fed2-395c-a2a2-b669ff76dd3e&quot;,&quot;itemData&quot;:{&quot;type&quot;:&quot;webpage&quot;,&quot;id&quot;:&quot;d9ed54a1-fed2-395c-a2a2-b669ff76dd3e&quot;,&quot;title&quot;:&quot;USDA ERS - Brazil’s Momentum as a Global Agricultural Supplier Faces Headwinds&quot;,&quot;accessed&quot;:{&quot;date-parts&quot;:[[2023,6,9]]},&quot;URL&quot;:&quot;https://www.ers.usda.gov/amber-waves/2022/september/brazil-s-momentum-as-a-global-agricultural-supplier-faces-headwinds/&quot;,&quot;container-title-short&quot;:&quot;&quot;},&quot;isTemporary&quot;:false}],&quot;citationTag&quot;:&quot;MENDELEY_CITATION_v3_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&quot;},{&quot;citationID&quot;:&quot;MENDELEY_CITATION_207bc736-fd3e-4a1b-baec-a3c9af67b2be&quot;,&quot;properties&quot;:{&quot;noteIndex&quot;:0},&quot;isEdited&quot;:false,&quot;manualOverride&quot;:{&quot;isManuallyOverridden&quot;:false,&quot;citeprocText&quot;:&quot;[6]&quot;,&quot;manualOverrideText&quot;:&quot;&quot;},&quot;citationItems&quot;:[{&quot;id&quot;:&quot;825e6a96-2f30-3b79-8db8-6527fb7ea631&quot;,&quot;itemData&quot;:{&quot;type&quot;:&quot;article-journal&quot;,&quot;id&quot;:&quot;825e6a96-2f30-3b79-8db8-6527fb7ea631&quot;,&quot;title&quot;:&quot;NASA/POWER and DailyGridded weather datasets—how good they are for estimating maize yields in Brazil?&quot;,&quot;author&quot;:[{&quot;family&quot;:&quot;Duarte&quot;,&quot;given&quot;:&quot;Yury C.N.&quot;,&quot;parse-names&quot;:false,&quot;dropping-particle&quot;:&quot;&quot;,&quot;non-dropping-particle&quot;:&quot;&quot;},{&quot;family&quot;:&quot;Sentelhas&quot;,&quot;given&quot;:&quot;Paulo C.&quot;,&quot;parse-names&quot;:false,&quot;dropping-particle&quot;:&quot;&quot;,&quot;non-dropping-particle&quot;:&quot;&quot;}],&quot;container-title&quot;:&quot;International Journal of Biometeorology&quot;,&quot;container-title-short&quot;:&quot;Int J Biometeorol&quot;,&quot;accessed&quot;:{&quot;date-parts&quot;:[[2023,6,9]]},&quot;DOI&quot;:&quot;10.1007/S00484-019-01810-1&quot;,&quot;ISSN&quot;:&quot;14321254&quot;,&quot;PMID&quot;:&quot;31646388&quot;,&quot;issued&quot;:{&quot;date-parts&quot;:[[2020,3,1]]},&quot;page&quot;:&quot;319-329&quot;,&quot;abstract&quot;:&quot;The low availability of high-quality meteorological data resulted in the development of synthetic meteorological data generated by satellite or data interpolation, which are available in grids with varying spatio-temporal resolution. Among these different data sources, NASA/POWER and DailyGridded databases have been applied for crop yield simulations. The objective of this study was to evaluate the performance of these two datasets, in different time scales (daily, 10-day, monthly, and annual), as input data for estimating potential (YP) and attainable (YA) maize yields, using the FAO Agroecological Zone crop simulation model (FAO-AEZ), properly calibrated and validated. For that, daily weather data from ten Brazilian locations were collected and compared to the data extracted from NASA/POWER and DailyGridded systems and later applied to estimate the potential and attainable maize yields. DailyGridded data showed a better performance than NASA/POWER for all weather variables and time scales, with confidence index (C) ranging from 0.52 to 0.99 for the former and from 0.09 and 0.99 for the latter. As a consequence of that, DailyGridded data was better than NASA/POWER to estimate maize yields with estimates close to those obtained with observed data, with a lower mean absolute errors (&lt; 30 kg ha−1) and a higher confidence index (C = 0.99).&quot;,&quot;publisher&quot;:&quot;Springer&quot;,&quot;issue&quot;:&quot;3&quot;,&quot;volume&quot;:&quot;64&quot;},&quot;isTemporary&quot;:false}],&quot;citationTag&quot;:&quot;MENDELEY_CITATION_v3_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&quot;},{&quot;citationID&quot;:&quot;MENDELEY_CITATION_cf1b8b62-5ea7-4207-a3a1-e45a231ff381&quot;,&quot;properties&quot;:{&quot;noteIndex&quot;:0},&quot;isEdited&quot;:false,&quot;manualOverride&quot;:{&quot;isManuallyOverridden&quot;:false,&quot;citeprocText&quot;:&quot;[6]&quot;,&quot;manualOverrideText&quot;:&quot;&quot;},&quot;citationItems&quot;:[{&quot;id&quot;:&quot;825e6a96-2f30-3b79-8db8-6527fb7ea631&quot;,&quot;itemData&quot;:{&quot;type&quot;:&quot;article-journal&quot;,&quot;id&quot;:&quot;825e6a96-2f30-3b79-8db8-6527fb7ea631&quot;,&quot;title&quot;:&quot;NASA/POWER and DailyGridded weather datasets—how good they are for estimating maize yields in Brazil?&quot;,&quot;author&quot;:[{&quot;family&quot;:&quot;Duarte&quot;,&quot;given&quot;:&quot;Yury C.N.&quot;,&quot;parse-names&quot;:false,&quot;dropping-particle&quot;:&quot;&quot;,&quot;non-dropping-particle&quot;:&quot;&quot;},{&quot;family&quot;:&quot;Sentelhas&quot;,&quot;given&quot;:&quot;Paulo C.&quot;,&quot;parse-names&quot;:false,&quot;dropping-particle&quot;:&quot;&quot;,&quot;non-dropping-particle&quot;:&quot;&quot;}],&quot;container-title&quot;:&quot;International Journal of Biometeorology&quot;,&quot;container-title-short&quot;:&quot;Int J Biometeorol&quot;,&quot;accessed&quot;:{&quot;date-parts&quot;:[[2023,6,9]]},&quot;DOI&quot;:&quot;10.1007/S00484-019-01810-1&quot;,&quot;ISSN&quot;:&quot;14321254&quot;,&quot;PMID&quot;:&quot;31646388&quot;,&quot;issued&quot;:{&quot;date-parts&quot;:[[2020,3,1]]},&quot;page&quot;:&quot;319-329&quot;,&quot;abstract&quot;:&quot;The low availability of high-quality meteorological data resulted in the development of synthetic meteorological data generated by satellite or data interpolation, which are available in grids with varying spatio-temporal resolution. Among these different data sources, NASA/POWER and DailyGridded databases have been applied for crop yield simulations. The objective of this study was to evaluate the performance of these two datasets, in different time scales (daily, 10-day, monthly, and annual), as input data for estimating potential (YP) and attainable (YA) maize yields, using the FAO Agroecological Zone crop simulation model (FAO-AEZ), properly calibrated and validated. For that, daily weather data from ten Brazilian locations were collected and compared to the data extracted from NASA/POWER and DailyGridded systems and later applied to estimate the potential and attainable maize yields. DailyGridded data showed a better performance than NASA/POWER for all weather variables and time scales, with confidence index (C) ranging from 0.52 to 0.99 for the former and from 0.09 and 0.99 for the latter. As a consequence of that, DailyGridded data was better than NASA/POWER to estimate maize yields with estimates close to those obtained with observed data, with a lower mean absolute errors (&lt; 30 kg ha−1) and a higher confidence index (C = 0.99).&quot;,&quot;publisher&quot;:&quot;Springer&quot;,&quot;issue&quot;:&quot;3&quot;,&quot;volume&quot;:&quot;64&quot;},&quot;isTemporary&quot;:false}],&quot;citationTag&quot;:&quot;MENDELEY_CITATION_v3_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&quot;},{&quot;citationID&quot;:&quot;MENDELEY_CITATION_827eb059-058d-4895-9795-48c3e417def2&quot;,&quot;properties&quot;:{&quot;noteIndex&quot;:0},&quot;isEdited&quot;:false,&quot;manualOverride&quot;:{&quot;isManuallyOverridden&quot;:false,&quot;citeprocText&quot;:&quot;[7]&quot;,&quot;manualOverrideText&quot;:&quot;&quot;},&quot;citationItems&quot;:[{&quot;id&quot;:&quot;606b0e2a-e589-383f-81ed-4c1a6d4a66d8&quot;,&quot;itemData&quot;:{&quot;type&quot;:&quot;webpage&quot;,&quot;id&quot;:&quot;606b0e2a-e589-383f-81ed-4c1a6d4a66d8&quot;,&quot;title&quot;:&quot;Top 10 Coffee Producing Countries | Nescafe | UK &amp; IE&quot;,&quot;accessed&quot;:{&quot;date-parts&quot;:[[2023,6,9]]},&quot;URL&quot;:&quot;https://www.nescafe.com/gb/understanding-coffee/coffee-producing-countries/&quot;,&quot;container-title-short&quot;:&quot;&quot;},&quot;isTemporary&quot;:false}],&quot;citationTag&quot;:&quot;MENDELEY_CITATION_v3_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&quot;},{&quot;citationID&quot;:&quot;MENDELEY_CITATION_20d446df-b6ec-4eea-8994-23e28250c93c&quot;,&quot;properties&quot;:{&quot;noteIndex&quot;:0},&quot;isEdited&quot;:false,&quot;manualOverride&quot;:{&quot;isManuallyOverridden&quot;:false,&quot;citeprocText&quot;:&quot;[8]&quot;,&quot;manualOverrideText&quot;:&quot;&quot;},&quot;citationItems&quot;:[{&quot;id&quot;:&quot;ca816b6f-f42e-3903-88fa-245ac67b5a05&quot;,&quot;itemData&quot;:{&quot;type&quot;:&quot;webpage&quot;,&quot;id&quot;:&quot;ca816b6f-f42e-3903-88fa-245ac67b5a05&quot;,&quot;title&quot;:&quot;Brazil_Total_Coffee.png (3300×2550)&quot;,&quot;accessed&quot;:{&quot;date-parts&quot;:[[2023,6,11]]},&quot;URL&quot;:&quot;https://ipad.fas.usda.gov/rssiws/al/crop_production_maps/Brazil/Municipality/Brazil_Total_Coffee.png&quot;,&quot;container-title-short&quot;:&quot;&quot;},&quot;isTemporary&quot;:false}],&quot;citationTag&quot;:&quot;MENDELEY_CITATION_v3_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&quot;},{&quot;citationID&quot;:&quot;MENDELEY_CITATION_5b0054c9-44f1-4e38-8b28-cf743d05c0cf&quot;,&quot;properties&quot;:{&quot;noteIndex&quot;:0},&quot;isEdited&quot;:false,&quot;manualOverride&quot;:{&quot;isManuallyOverridden&quot;:false,&quot;citeprocText&quot;:&quot;[9]&quot;,&quot;manualOverrideText&quot;:&quot;&quot;},&quot;citationItems&quot;:[{&quot;id&quot;:&quot;4a56fdd5-3ed8-3398-9ed0-28715e4b2cfd&quot;,&quot;itemData&quot;:{&quot;type&quot;:&quot;webpage&quot;,&quot;id&quot;:&quot;4a56fdd5-3ed8-3398-9ed0-28715e4b2cfd&quot;,&quot;title&quot;:&quot;What the Difference Between Arabica and Robusta Coffee Is / 5-Minute Crafts&quot;,&quot;accessed&quot;:{&quot;date-parts&quot;:[[2023,6,9]]},&quot;URL&quot;:&quot;https://5minutecrafts.site/improve-life/what-the-difference-between-arabica-and-robusta-coffee-is-1152/&quot;,&quot;container-title-short&quot;:&quot;&quot;},&quot;isTemporary&quot;:false}],&quot;citationTag&quot;:&quot;MENDELEY_CITATION_v3_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&quot;},{&quot;citationID&quot;:&quot;MENDELEY_CITATION_6b87cdad-157f-4c27-8fd3-da7278fb9c78&quot;,&quot;properties&quot;:{&quot;noteIndex&quot;:0},&quot;isEdited&quot;:false,&quot;manualOverride&quot;:{&quot;isManuallyOverridden&quot;:false,&quot;citeprocText&quot;:&quot;[10]&quot;,&quot;manualOverrideText&quot;:&quot;&quot;},&quot;citationItems&quot;:[{&quot;id&quot;:&quot;ee1d1352-fbff-34d2-884b-ca44aff10d49&quot;,&quot;itemData&quot;:{&quot;type&quot;:&quot;webpage&quot;,&quot;id&quot;:&quot;ee1d1352-fbff-34d2-884b-ca44aff10d49&quot;,&quot;title&quot;:&quot;Climate: Minas Gerais in Brazil&quot;,&quot;accessed&quot;:{&quot;date-parts&quot;:[[2023,6,9]]},&quot;URL&quot;:&quot;https://www.worlddata.info/america/brazil/climate-minas-gerais.php&quot;,&quot;container-title-short&quot;:&quot;&quot;},&quot;isTemporary&quot;:false}],&quot;citationTag&quot;:&quot;MENDELEY_CITATION_v3_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&quot;},{&quot;citationID&quot;:&quot;MENDELEY_CITATION_d42ac5f3-7893-4798-bebe-930cf04654e5&quot;,&quot;properties&quot;:{&quot;noteIndex&quot;:0},&quot;isEdited&quot;:false,&quot;manualOverride&quot;:{&quot;isManuallyOverridden&quot;:false,&quot;citeprocText&quot;:&quot;[11]&quot;,&quot;manualOverrideText&quot;:&quot;&quot;},&quot;citationItems&quot;:[{&quot;id&quot;:&quot;e4dae540-82c8-399d-a95c-74bf6741dca9&quot;,&quot;itemData&quot;:{&quot;type&quot;:&quot;webpage&quot;,&quot;id&quot;:&quot;e4dae540-82c8-399d-a95c-74bf6741dca9&quot;,&quot;title&quot;:&quot;Minas Gerais, BR Climate Zone, Monthly Weather Averages and Historical Data&quot;,&quot;accessed&quot;:{&quot;date-parts&quot;:[[2023,6,9]]},&quot;URL&quot;:&quot;https://tcktcktck.org/brazil/minas-gerais&quot;,&quot;container-title-short&quot;:&quot;&quot;},&quot;isTemporary&quot;:false}],&quot;citationTag&quot;:&quot;MENDELEY_CITATION_v3_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&quot;},{&quot;citationID&quot;:&quot;MENDELEY_CITATION_2c2b548f-adba-4883-b0f4-79500fd5a0f8&quot;,&quot;properties&quot;:{&quot;noteIndex&quot;:0},&quot;isEdited&quot;:false,&quot;manualOverride&quot;:{&quot;isManuallyOverridden&quot;:false,&quot;citeprocText&quot;:&quot;[12]&quot;,&quot;manualOverrideText&quot;:&quot;&quot;},&quot;citationItems&quot;:[{&quot;id&quot;:&quot;f95fe10b-200d-3ef2-ad98-672c0f2bba98&quot;,&quot;itemData&quot;:{&quot;type&quot;:&quot;webpage&quot;,&quot;id&quot;:&quot;f95fe10b-200d-3ef2-ad98-672c0f2bba98&quot;,&quot;title&quot;:&quot;Cultivation of Coffee: 5 Growth Conditions Required for the Cultivation of Coffee&quot;,&quot;accessed&quot;:{&quot;date-parts&quot;:[[2023,6,9]]},&quot;URL&quot;:&quot;https://www.yourarticlelibrary.com/essay/cultivation-of-coffee-5-growth-conditions-required-for-the-cultivation-of-coffee/25568&quot;,&quot;container-title-short&quot;:&quot;&quot;},&quot;isTemporary&quot;:false}],&quot;citationTag&quot;:&quot;MENDELEY_CITATION_v3_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&quot;},{&quot;citationID&quot;:&quot;MENDELEY_CITATION_4f4ed334-7c95-4326-92a0-de67906f6b12&quot;,&quot;properties&quot;:{&quot;noteIndex&quot;:0},&quot;isEdited&quot;:false,&quot;manualOverride&quot;:{&quot;isManuallyOverridden&quot;:false,&quot;citeprocText&quot;:&quot;[13]&quot;,&quot;manualOverrideText&quot;:&quot;&quot;},&quot;citationItems&quot;:[{&quot;id&quot;:&quot;74c53a13-0aca-3672-9d1c-a5349922bbfb&quot;,&quot;itemData&quot;:{&quot;type&quot;:&quot;webpage&quot;,&quot;id&quot;:&quot;74c53a13-0aca-3672-9d1c-a5349922bbfb&quot;,&quot;title&quot;:&quot;Brazil's Coffee Industry&quot;,&quot;accessed&quot;:{&quot;date-parts&quot;:[[2023,6,9]]},&quot;URL&quot;:&quot;https://coffeebeansdelivered.com.au/blogs/news/brazils-coffee-industry&quot;,&quot;container-title-short&quot;:&quot;&quot;},&quot;isTemporary&quot;:false}],&quot;citationTag&quot;:&quot;MENDELEY_CITATION_v3_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&quot;},{&quot;citationID&quot;:&quot;MENDELEY_CITATION_6a7147a5-2991-40e9-a8f9-8d8b69c86991&quot;,&quot;properties&quot;:{&quot;noteIndex&quot;:0},&quot;isEdited&quot;:false,&quot;manualOverride&quot;:{&quot;isManuallyOverridden&quot;:false,&quot;citeprocText&quot;:&quot;[14]&quot;,&quot;manualOverrideText&quot;:&quot;&quot;},&quot;citationItems&quot;:[{&quot;id&quot;:&quot;3a688aff-d620-3431-b00f-1ea3471bdd4d&quot;,&quot;itemData&quot;:{&quot;type&quot;:&quot;webpage&quot;,&quot;id&quot;:&quot;3a688aff-d620-3431-b00f-1ea3471bdd4d&quot;,&quot;title&quot;:&quot;The influence of altitude on coffee – Carvetii Coffee Roasters&quot;,&quot;accessed&quot;:{&quot;date-parts&quot;:[[2023,6,9]]},&quot;URL&quot;:&quot;https://www.carvetiicoffee.co.uk/blogs/carvetii-blog/the-influence-of-altitude-on-coffee&quot;,&quot;container-title-short&quot;:&quot;&quot;},&quot;isTemporary&quot;:false}],&quot;citationTag&quot;:&quot;MENDELEY_CITATION_v3_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&quot;},{&quot;citationID&quot;:&quot;MENDELEY_CITATION_3c272490-2ad9-4e7d-ae51-f03d2fd55f36&quot;,&quot;properties&quot;:{&quot;noteIndex&quot;:0},&quot;isEdited&quot;:false,&quot;manualOverride&quot;:{&quot;isManuallyOverridden&quot;:false,&quot;citeprocText&quot;:&quot;[14]&quot;,&quot;manualOverrideText&quot;:&quot;&quot;},&quot;citationItems&quot;:[{&quot;id&quot;:&quot;9553a974-6b16-3386-99dd-cd1c12c7c86b&quot;,&quot;itemData&quot;:{&quot;type&quot;:&quot;webpage&quot;,&quot;id&quot;:&quot;9553a974-6b16-3386-99dd-cd1c12c7c86b&quot;,&quot;title&quot;:&quot;Varginha, Currency, Herb: How Changing Weather Patterns Created a Brazil Coffee Shortage Which Damages the Local Economy | Meteomatics&quot;,&quot;accessed&quot;:{&quot;date-parts&quot;:[[2023,6,9]]},&quot;URL&quot;:&quot;https://www.meteomatics.com/en/weather-stories/how-changing-weather-patterns-created-a-brazil-coffee-shortage/&quot;,&quot;container-title-short&quot;:&quot;&quot;},&quot;isTemporary&quot;:false}],&quot;citationTag&quot;:&quot;MENDELEY_CITATION_v3_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&quot;},{&quot;citationID&quot;:&quot;MENDELEY_CITATION_8676424e-89f1-4ef1-bf10-e97e0829dea0&quot;,&quot;properties&quot;:{&quot;noteIndex&quot;:0},&quot;isEdited&quot;:false,&quot;manualOverride&quot;:{&quot;isManuallyOverridden&quot;:false,&quot;citeprocText&quot;:&quot;[16]&quot;,&quot;manualOverrideText&quot;:&quot;&quot;},&quot;citationItems&quot;:[{&quot;id&quot;:&quot;4dce40b7-4879-37b5-97e3-ddaef513d0a7&quot;,&quot;itemData&quot;:{&quot;type&quot;:&quot;webpage&quot;,&quot;id&quot;:&quot;4dce40b7-4879-37b5-97e3-ddaef513d0a7&quot;,&quot;title&quot;:&quot;Solar resource maps and GIS data for 200+ countries | Solargis&quot;,&quot;accessed&quot;:{&quot;date-parts&quot;:[[2023,6,11]]},&quot;URL&quot;:&quot;https://solargis.com/maps-and-gis-data/download/brazil&quot;,&quot;container-title-short&quot;:&quot;&quot;},&quot;isTemporary&quot;:false}],&quot;citationTag&quot;:&quot;MENDELEY_CITATION_v3_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&quot;},{&quot;citationID&quot;:&quot;MENDELEY_CITATION_fa8c834f-0e83-44ae-a35b-fe40151ec785&quot;,&quot;properties&quot;:{&quot;noteIndex&quot;:0},&quot;isEdited&quot;:false,&quot;manualOverride&quot;:{&quot;isManuallyOverridden&quot;:false,&quot;citeprocText&quot;:&quot;[17]&quot;,&quot;manualOverrideText&quot;:&quot;&quot;},&quot;citationItems&quot;:[{&quot;id&quot;:&quot;74437b10-9807-39b8-b50c-b9777daf6a5c&quot;,&quot;itemData&quot;:{&quot;type&quot;:&quot;article-journal&quot;,&quot;id&quot;:&quot;74437b10-9807-39b8-b50c-b9777daf6a5c&quot;,&quot;title&quot;:&quot;Integrated Weed Management in Coffee for Sustainable Agriculture – A Practical Brazilian Approach&quot;,&quot;author&quot;:[{&quot;family&quot;:&quot;Fontes&quot;,&quot;given&quot;:&quot;Daniel Resende&quot;,&quot;parse-names&quot;:false,&quot;dropping-particle&quot;:&quot;&quot;,&quot;non-dropping-particle&quot;:&quot;&quot;},{&quot;family&quot;:&quot;Ribeiro&quot;,&quot;given&quot;:&quot;Andrew de Paula&quot;,&quot;parse-names&quot;:false,&quot;dropping-particle&quot;:&quot;&quot;,&quot;non-dropping-particle&quot;:&quot;&quot;},{&quot;family&quot;:&quot;Reis&quot;,&quot;given&quot;:&quot;Marcelo Rodrigues&quot;,&quot;parse-names&quot;:false,&quot;dropping-particle&quot;:&quot;dos&quot;,&quot;non-dropping-particle&quot;:&quot;&quot;},{&quot;family&quot;:&quot;Inoue&quot;,&quot;given&quot;:&quot;Miriam Hiroko&quot;,&quot;parse-names&quot;:false,&quot;dropping-particle&quot;:&quot;&quot;,&quot;non-dropping-particle&quot;:&quot;&quot;},{&quot;family&quot;:&quot;Mendes&quot;,&quot;given&quot;:&quot;Kassio Ferreira&quot;,&quot;parse-names&quot;:false,&quot;dropping-particle&quot;:&quot;&quot;,&quot;non-dropping-particle&quot;:&quot;&quot;},{&quot;family&quot;:&quot;Fontes&quot;,&quot;given&quot;:&quot;Daniel Resende&quot;,&quot;parse-names&quot;:false,&quot;dropping-particle&quot;:&quot;&quot;,&quot;non-dropping-particle&quot;:&quot;&quot;},{&quot;family&quot;:&quot;Ribeiro&quot;,&quot;given&quot;:&quot;Andrew de Paula&quot;,&quot;parse-names&quot;:false,&quot;dropping-particle&quot;:&quot;&quot;,&quot;non-dropping-particle&quot;:&quot;&quot;},{&quot;family&quot;:&quot;Reis&quot;,&quot;given&quot;:&quot;Marcelo Rodrigues&quot;,&quot;parse-names&quot;:false,&quot;dropping-particle&quot;:&quot;dos&quot;,&quot;non-dropping-particle&quot;:&quot;&quot;},{&quot;family&quot;:&quot;Inoue&quot;,&quot;given&quot;:&quot;Miriam Hiroko&quot;,&quot;parse-names&quot;:false,&quot;dropping-particle&quot;:&quot;&quot;,&quot;non-dropping-particle&quot;:&quot;&quot;},{&quot;family&quot;:&quot;Mendes&quot;,&quot;given&quot;:&quot;Kassio Ferreira&quot;,&quot;parse-names&quot;:false,&quot;dropping-particle&quot;:&quot;&quot;,&quot;non-dropping-particle&quot;:&quot;&quot;}],&quot;container-title&quot;:&quot;New Insights in Herbicide Science&quot;,&quot;accessed&quot;:{&quot;date-parts&quot;:[[2023,6,11]]},&quot;DOI&quot;:&quot;10.5772/INTECHOPEN.108881&quot;,&quot;ISBN&quot;:&quot;978-1-80356-108-0&quot;,&quot;URL&quot;:&quot;https://www.intechopen.com/chapters/84965&quot;,&quot;issued&quot;:{&quot;date-parts&quot;:[[2022,11,23]]},&quot;abstract&quot;:&quot;Brazil is the largest coffee exporter in the world market and ranks second among coffee-consuming countries. The use of technology has been largely responsible for the great development of Brazilian agriculture in recent years. Then, the efficiency of integrated weed management has made the country more competitive in coffee farming. Therefore, integrated weed management (IWM) practices are the foundation for sustainable weed management in coffee fields. Weed competition cause losses in crop production. In weed control, besides chemical control, there are other methods that are efficient, economical, and beneficial to the coffee plant and to the environment that can be used on any property, such as preventive and cultural managements; and mechanical , biological, and physical controls. The combination of weed control methods has proven to be a sustainable practice in coffee production. In integrated management, the inherent advantages of each control method must be combined. Lastly, IWM provides an efficient control action with lower costs, better environmental conservation, and higher crop productivity. Thus, this chapter discusses the main practices of sustainable weed management in coffee, addressing issues such as competition, benefits, main weeds, and IWM systems.&quot;,&quot;publisher&quot;:&quot;IntechOpen&quot;,&quot;container-title-short&quot;:&quot;&quot;},&quot;isTemporary&quot;:false}],&quot;citationTag&quot;:&quot;MENDELEY_CITATION_v3_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&quot;},{&quot;citationID&quot;:&quot;MENDELEY_CITATION_59fafcec-7254-400b-a838-2bd046a2589a&quot;,&quot;properties&quot;:{&quot;noteIndex&quot;:0},&quot;isEdited&quot;:false,&quot;manualOverride&quot;:{&quot;isManuallyOverridden&quot;:false,&quot;citeprocText&quot;:&quot;[18]&quot;,&quot;manualOverrideText&quot;:&quot;&quot;},&quot;citationItems&quot;:[{&quot;id&quot;:&quot;7e5a3833-6faf-31bc-a506-0288e0afd683&quot;,&quot;itemData&quot;:{&quot;type&quot;:&quot;article-journal&quot;,&quot;id&quot;:&quot;7e5a3833-6faf-31bc-a506-0288e0afd683&quot;,&quot;title&quot;:&quot;Integrated Weed Management in Coffee for Sustainable Agriculture – A Practical Brazilian Approach&quot;,&quot;author&quot;:[{&quot;family&quot;:&quot;Fontes&quot;,&quot;given&quot;:&quot;Daniel Resende&quot;,&quot;parse-names&quot;:false,&quot;dropping-particle&quot;:&quot;&quot;,&quot;non-dropping-particle&quot;:&quot;&quot;},{&quot;family&quot;:&quot;Ribeiro&quot;,&quot;given&quot;:&quot;Andrew de Paula&quot;,&quot;parse-names&quot;:false,&quot;dropping-particle&quot;:&quot;&quot;,&quot;non-dropping-particle&quot;:&quot;&quot;},{&quot;family&quot;:&quot;Reis&quot;,&quot;given&quot;:&quot;Marcelo Rodrigues&quot;,&quot;parse-names&quot;:false,&quot;dropping-particle&quot;:&quot;dos&quot;,&quot;non-dropping-particle&quot;:&quot;&quot;},{&quot;family&quot;:&quot;Inoue&quot;,&quot;given&quot;:&quot;Miriam Hiroko&quot;,&quot;parse-names&quot;:false,&quot;dropping-particle&quot;:&quot;&quot;,&quot;non-dropping-particle&quot;:&quot;&quot;},{&quot;family&quot;:&quot;Mendes&quot;,&quot;given&quot;:&quot;Kassio Ferreira&quot;,&quot;parse-names&quot;:false,&quot;dropping-particle&quot;:&quot;&quot;,&quot;non-dropping-particle&quot;:&quot;&quot;},{&quot;family&quot;:&quot;Fontes&quot;,&quot;given&quot;:&quot;Daniel Resende&quot;,&quot;parse-names&quot;:false,&quot;dropping-particle&quot;:&quot;&quot;,&quot;non-dropping-particle&quot;:&quot;&quot;},{&quot;family&quot;:&quot;Ribeiro&quot;,&quot;given&quot;:&quot;Andrew de Paula&quot;,&quot;parse-names&quot;:false,&quot;dropping-particle&quot;:&quot;&quot;,&quot;non-dropping-particle&quot;:&quot;&quot;},{&quot;family&quot;:&quot;Reis&quot;,&quot;given&quot;:&quot;Marcelo Rodrigues&quot;,&quot;parse-names&quot;:false,&quot;dropping-particle&quot;:&quot;dos&quot;,&quot;non-dropping-particle&quot;:&quot;&quot;},{&quot;family&quot;:&quot;Inoue&quot;,&quot;given&quot;:&quot;Miriam Hiroko&quot;,&quot;parse-names&quot;:false,&quot;dropping-particle&quot;:&quot;&quot;,&quot;non-dropping-particle&quot;:&quot;&quot;},{&quot;family&quot;:&quot;Mendes&quot;,&quot;given&quot;:&quot;Kassio Ferreira&quot;,&quot;parse-names&quot;:false,&quot;dropping-particle&quot;:&quot;&quot;,&quot;non-dropping-particle&quot;:&quot;&quot;}],&quot;container-title&quot;:&quot;New Insights in Herbicide Science&quot;,&quot;accessed&quot;:{&quot;date-parts&quot;:[[2023,6,9]]},&quot;DOI&quot;:&quot;10.5772/INTECHOPEN.108881&quot;,&quot;ISBN&quot;:&quot;978-1-80356-108-0&quot;,&quot;URL&quot;:&quot;https://www.intechopen.com/chapters/84965&quot;,&quot;issued&quot;:{&quot;date-parts&quot;:[[2022,11,23]]},&quot;abstract&quot;:&quot;Brazil is the largest coffee exporter in the world market and ranks second among coffee-consuming countries. The use of technology has been largely responsible for the great development of Brazilian agriculture in recent years. Then, the efficiency of integrated weed management has made the country more competitive in coffee farming. Therefore, integrated weed management (IWM) practices are the foundation for sustainable weed management in coffee fields. Weed competition cause losses in crop production. In weed control, besides chemical control, there are other methods that are efficient, economical, and beneficial to the coffee plant and to the environment that can be used on any property, such as preventive and cultural managements; and mechanical , biological, and physical controls. The combination of weed control methods has proven to be a sustainable practice in coffee production. In integrated management, the inherent advantages of each control method must be combined. Lastly, IWM provides an efficient control action with lower costs, better environmental conservation, and higher crop productivity. Thus, this chapter discusses the main practices of sustainable weed management in coffee, addressing issues such as competition, benefits, main weeds, and IWM systems.&quot;,&quot;publisher&quot;:&quot;IntechOpen&quot;,&quot;container-title-short&quot;:&quot;&quot;},&quot;isTemporary&quot;:false}],&quot;citationTag&quot;:&quot;MENDELEY_CITATION_v3_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&quot;},{&quot;citationID&quot;:&quot;MENDELEY_CITATION_ef767c95-dd1c-4eac-b304-7aeedc60811d&quot;,&quot;properties&quot;:{&quot;noteIndex&quot;:0},&quot;isEdited&quot;:false,&quot;manualOverride&quot;:{&quot;isManuallyOverridden&quot;:false,&quot;citeprocText&quot;:&quot;[19]&quot;,&quot;manualOverrideText&quot;:&quot;&quot;},&quot;citationItems&quot;:[{&quot;id&quot;:&quot;ee39c0ae-a666-3cb1-8faf-031b97082806&quot;,&quot;itemData&quot;:{&quot;type&quot;:&quot;webpage&quot;,&quot;id&quot;:&quot;ee39c0ae-a666-3cb1-8faf-031b97082806&quot;,&quot;title&quot;:&quot;Using the sun to kill weeds and prepare garden plots | UMN Extension&quot;,&quot;accessed&quot;:{&quot;date-parts&quot;:[[2023,6,9]]},&quot;URL&quot;:&quot;https://extension.umn.edu/planting-and-growing-guides/solarization-occultation&quot;,&quot;container-title-short&quot;:&quot;&quot;},&quot;isTemporary&quot;:false}],&quot;citationTag&quot;:&quot;MENDELEY_CITATION_v3_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&quot;},{&quot;citationID&quot;:&quot;MENDELEY_CITATION_d5525722-6d92-4d35-8241-973408f282b0&quot;,&quot;properties&quot;:{&quot;noteIndex&quot;:0},&quot;isEdited&quot;:false,&quot;manualOverride&quot;:{&quot;isManuallyOverridden&quot;:false,&quot;citeprocText&quot;:&quot;[17]&quot;,&quot;manualOverrideText&quot;:&quot;&quot;},&quot;citationItems&quot;:[{&quot;id&quot;:&quot;74437b10-9807-39b8-b50c-b9777daf6a5c&quot;,&quot;itemData&quot;:{&quot;type&quot;:&quot;article-journal&quot;,&quot;id&quot;:&quot;74437b10-9807-39b8-b50c-b9777daf6a5c&quot;,&quot;title&quot;:&quot;Integrated Weed Management in Coffee for Sustainable Agriculture – A Practical Brazilian Approach&quot;,&quot;author&quot;:[{&quot;family&quot;:&quot;Fontes&quot;,&quot;given&quot;:&quot;Daniel Resende&quot;,&quot;parse-names&quot;:false,&quot;dropping-particle&quot;:&quot;&quot;,&quot;non-dropping-particle&quot;:&quot;&quot;},{&quot;family&quot;:&quot;Ribeiro&quot;,&quot;given&quot;:&quot;Andrew de Paula&quot;,&quot;parse-names&quot;:false,&quot;dropping-particle&quot;:&quot;&quot;,&quot;non-dropping-particle&quot;:&quot;&quot;},{&quot;family&quot;:&quot;Reis&quot;,&quot;given&quot;:&quot;Marcelo Rodrigues&quot;,&quot;parse-names&quot;:false,&quot;dropping-particle&quot;:&quot;dos&quot;,&quot;non-dropping-particle&quot;:&quot;&quot;},{&quot;family&quot;:&quot;Inoue&quot;,&quot;given&quot;:&quot;Miriam Hiroko&quot;,&quot;parse-names&quot;:false,&quot;dropping-particle&quot;:&quot;&quot;,&quot;non-dropping-particle&quot;:&quot;&quot;},{&quot;family&quot;:&quot;Mendes&quot;,&quot;given&quot;:&quot;Kassio Ferreira&quot;,&quot;parse-names&quot;:false,&quot;dropping-particle&quot;:&quot;&quot;,&quot;non-dropping-particle&quot;:&quot;&quot;},{&quot;family&quot;:&quot;Fontes&quot;,&quot;given&quot;:&quot;Daniel Resende&quot;,&quot;parse-names&quot;:false,&quot;dropping-particle&quot;:&quot;&quot;,&quot;non-dropping-particle&quot;:&quot;&quot;},{&quot;family&quot;:&quot;Ribeiro&quot;,&quot;given&quot;:&quot;Andrew de Paula&quot;,&quot;parse-names&quot;:false,&quot;dropping-particle&quot;:&quot;&quot;,&quot;non-dropping-particle&quot;:&quot;&quot;},{&quot;family&quot;:&quot;Reis&quot;,&quot;given&quot;:&quot;Marcelo Rodrigues&quot;,&quot;parse-names&quot;:false,&quot;dropping-particle&quot;:&quot;dos&quot;,&quot;non-dropping-particle&quot;:&quot;&quot;},{&quot;family&quot;:&quot;Inoue&quot;,&quot;given&quot;:&quot;Miriam Hiroko&quot;,&quot;parse-names&quot;:false,&quot;dropping-particle&quot;:&quot;&quot;,&quot;non-dropping-particle&quot;:&quot;&quot;},{&quot;family&quot;:&quot;Mendes&quot;,&quot;given&quot;:&quot;Kassio Ferreira&quot;,&quot;parse-names&quot;:false,&quot;dropping-particle&quot;:&quot;&quot;,&quot;non-dropping-particle&quot;:&quot;&quot;}],&quot;container-title&quot;:&quot;New Insights in Herbicide Science&quot;,&quot;accessed&quot;:{&quot;date-parts&quot;:[[2023,6,11]]},&quot;DOI&quot;:&quot;10.5772/INTECHOPEN.108881&quot;,&quot;ISBN&quot;:&quot;978-1-80356-108-0&quot;,&quot;URL&quot;:&quot;https://www.intechopen.com/chapters/84965&quot;,&quot;issued&quot;:{&quot;date-parts&quot;:[[2022,11,23]]},&quot;abstract&quot;:&quot;Brazil is the largest coffee exporter in the world market and ranks second among coffee-consuming countries. The use of technology has been largely responsible for the great development of Brazilian agriculture in recent years. Then, the efficiency of integrated weed management has made the country more competitive in coffee farming. Therefore, integrated weed management (IWM) practices are the foundation for sustainable weed management in coffee fields. Weed competition cause losses in crop production. In weed control, besides chemical control, there are other methods that are efficient, economical, and beneficial to the coffee plant and to the environment that can be used on any property, such as preventive and cultural managements; and mechanical , biological, and physical controls. The combination of weed control methods has proven to be a sustainable practice in coffee production. In integrated management, the inherent advantages of each control method must be combined. Lastly, IWM provides an efficient control action with lower costs, better environmental conservation, and higher crop productivity. Thus, this chapter discusses the main practices of sustainable weed management in coffee, addressing issues such as competition, benefits, main weeds, and IWM systems.&quot;,&quot;publisher&quot;:&quot;IntechOpen&quot;,&quot;container-title-short&quot;:&quot;&quot;},&quot;isTemporary&quot;:false}],&quot;citationTag&quot;:&quot;MENDELEY_CITATION_v3_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&quot;},{&quot;citationID&quot;:&quot;MENDELEY_CITATION_98d4967e-72ab-44ff-9383-aff3c67566e0&quot;,&quot;properties&quot;:{&quot;noteIndex&quot;:0},&quot;isEdited&quot;:false,&quot;manualOverride&quot;:{&quot;isManuallyOverridden&quot;:false,&quot;citeprocText&quot;:&quot;[18]&quot;,&quot;manualOverrideText&quot;:&quot;&quot;},&quot;citationItems&quot;:[{&quot;id&quot;:&quot;7e5a3833-6faf-31bc-a506-0288e0afd683&quot;,&quot;itemData&quot;:{&quot;type&quot;:&quot;article-journal&quot;,&quot;id&quot;:&quot;7e5a3833-6faf-31bc-a506-0288e0afd683&quot;,&quot;title&quot;:&quot;Integrated Weed Management in Coffee for Sustainable Agriculture – A Practical Brazilian Approach&quot;,&quot;author&quot;:[{&quot;family&quot;:&quot;Fontes&quot;,&quot;given&quot;:&quot;Daniel Resende&quot;,&quot;parse-names&quot;:false,&quot;dropping-particle&quot;:&quot;&quot;,&quot;non-dropping-particle&quot;:&quot;&quot;},{&quot;family&quot;:&quot;Ribeiro&quot;,&quot;given&quot;:&quot;Andrew de Paula&quot;,&quot;parse-names&quot;:false,&quot;dropping-particle&quot;:&quot;&quot;,&quot;non-dropping-particle&quot;:&quot;&quot;},{&quot;family&quot;:&quot;Reis&quot;,&quot;given&quot;:&quot;Marcelo Rodrigues&quot;,&quot;parse-names&quot;:false,&quot;dropping-particle&quot;:&quot;dos&quot;,&quot;non-dropping-particle&quot;:&quot;&quot;},{&quot;family&quot;:&quot;Inoue&quot;,&quot;given&quot;:&quot;Miriam Hiroko&quot;,&quot;parse-names&quot;:false,&quot;dropping-particle&quot;:&quot;&quot;,&quot;non-dropping-particle&quot;:&quot;&quot;},{&quot;family&quot;:&quot;Mendes&quot;,&quot;given&quot;:&quot;Kassio Ferreira&quot;,&quot;parse-names&quot;:false,&quot;dropping-particle&quot;:&quot;&quot;,&quot;non-dropping-particle&quot;:&quot;&quot;},{&quot;family&quot;:&quot;Fontes&quot;,&quot;given&quot;:&quot;Daniel Resende&quot;,&quot;parse-names&quot;:false,&quot;dropping-particle&quot;:&quot;&quot;,&quot;non-dropping-particle&quot;:&quot;&quot;},{&quot;family&quot;:&quot;Ribeiro&quot;,&quot;given&quot;:&quot;Andrew de Paula&quot;,&quot;parse-names&quot;:false,&quot;dropping-particle&quot;:&quot;&quot;,&quot;non-dropping-particle&quot;:&quot;&quot;},{&quot;family&quot;:&quot;Reis&quot;,&quot;given&quot;:&quot;Marcelo Rodrigues&quot;,&quot;parse-names&quot;:false,&quot;dropping-particle&quot;:&quot;dos&quot;,&quot;non-dropping-particle&quot;:&quot;&quot;},{&quot;family&quot;:&quot;Inoue&quot;,&quot;given&quot;:&quot;Miriam Hiroko&quot;,&quot;parse-names&quot;:false,&quot;dropping-particle&quot;:&quot;&quot;,&quot;non-dropping-particle&quot;:&quot;&quot;},{&quot;family&quot;:&quot;Mendes&quot;,&quot;given&quot;:&quot;Kassio Ferreira&quot;,&quot;parse-names&quot;:false,&quot;dropping-particle&quot;:&quot;&quot;,&quot;non-dropping-particle&quot;:&quot;&quot;}],&quot;container-title&quot;:&quot;New Insights in Herbicide Science&quot;,&quot;accessed&quot;:{&quot;date-parts&quot;:[[2023,6,9]]},&quot;DOI&quot;:&quot;10.5772/INTECHOPEN.108881&quot;,&quot;ISBN&quot;:&quot;978-1-80356-108-0&quot;,&quot;URL&quot;:&quot;https://www.intechopen.com/chapters/84965&quot;,&quot;issued&quot;:{&quot;date-parts&quot;:[[2022,11,23]]},&quot;abstract&quot;:&quot;Brazil is the largest coffee exporter in the world market and ranks second among coffee-consuming countries. The use of technology has been largely responsible for the great development of Brazilian agriculture in recent years. Then, the efficiency of integrated weed management has made the country more competitive in coffee farming. Therefore, integrated weed management (IWM) practices are the foundation for sustainable weed management in coffee fields. Weed competition cause losses in crop production. In weed control, besides chemical control, there are other methods that are efficient, economical, and beneficial to the coffee plant and to the environment that can be used on any property, such as preventive and cultural managements; and mechanical , biological, and physical controls. The combination of weed control methods has proven to be a sustainable practice in coffee production. In integrated management, the inherent advantages of each control method must be combined. Lastly, IWM provides an efficient control action with lower costs, better environmental conservation, and higher crop productivity. Thus, this chapter discusses the main practices of sustainable weed management in coffee, addressing issues such as competition, benefits, main weeds, and IWM systems.&quot;,&quot;publisher&quot;:&quot;IntechOpen&quot;,&quot;container-title-short&quot;:&quot;&quot;},&quot;isTemporary&quot;:false}],&quot;citationTag&quot;:&quot;MENDELEY_CITATION_v3_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&quot;},{&quot;citationID&quot;:&quot;MENDELEY_CITATION_b9e730a6-014c-4505-b773-177981aec976&quot;,&quot;properties&quot;:{&quot;noteIndex&quot;:0},&quot;isEdited&quot;:false,&quot;manualOverride&quot;:{&quot;isManuallyOverridden&quot;:false,&quot;citeprocText&quot;:&quot;[18]&quot;,&quot;manualOverrideText&quot;:&quot;&quot;},&quot;citationItems&quot;:[{&quot;id&quot;:&quot;7e5a3833-6faf-31bc-a506-0288e0afd683&quot;,&quot;itemData&quot;:{&quot;type&quot;:&quot;article-journal&quot;,&quot;id&quot;:&quot;7e5a3833-6faf-31bc-a506-0288e0afd683&quot;,&quot;title&quot;:&quot;Integrated Weed Management in Coffee for Sustainable Agriculture – A Practical Brazilian Approach&quot;,&quot;author&quot;:[{&quot;family&quot;:&quot;Fontes&quot;,&quot;given&quot;:&quot;Daniel Resende&quot;,&quot;parse-names&quot;:false,&quot;dropping-particle&quot;:&quot;&quot;,&quot;non-dropping-particle&quot;:&quot;&quot;},{&quot;family&quot;:&quot;Ribeiro&quot;,&quot;given&quot;:&quot;Andrew de Paula&quot;,&quot;parse-names&quot;:false,&quot;dropping-particle&quot;:&quot;&quot;,&quot;non-dropping-particle&quot;:&quot;&quot;},{&quot;family&quot;:&quot;Reis&quot;,&quot;given&quot;:&quot;Marcelo Rodrigues&quot;,&quot;parse-names&quot;:false,&quot;dropping-particle&quot;:&quot;dos&quot;,&quot;non-dropping-particle&quot;:&quot;&quot;},{&quot;family&quot;:&quot;Inoue&quot;,&quot;given&quot;:&quot;Miriam Hiroko&quot;,&quot;parse-names&quot;:false,&quot;dropping-particle&quot;:&quot;&quot;,&quot;non-dropping-particle&quot;:&quot;&quot;},{&quot;family&quot;:&quot;Mendes&quot;,&quot;given&quot;:&quot;Kassio Ferreira&quot;,&quot;parse-names&quot;:false,&quot;dropping-particle&quot;:&quot;&quot;,&quot;non-dropping-particle&quot;:&quot;&quot;},{&quot;family&quot;:&quot;Fontes&quot;,&quot;given&quot;:&quot;Daniel Resende&quot;,&quot;parse-names&quot;:false,&quot;dropping-particle&quot;:&quot;&quot;,&quot;non-dropping-particle&quot;:&quot;&quot;},{&quot;family&quot;:&quot;Ribeiro&quot;,&quot;given&quot;:&quot;Andrew de Paula&quot;,&quot;parse-names&quot;:false,&quot;dropping-particle&quot;:&quot;&quot;,&quot;non-dropping-particle&quot;:&quot;&quot;},{&quot;family&quot;:&quot;Reis&quot;,&quot;given&quot;:&quot;Marcelo Rodrigues&quot;,&quot;parse-names&quot;:false,&quot;dropping-particle&quot;:&quot;dos&quot;,&quot;non-dropping-particle&quot;:&quot;&quot;},{&quot;family&quot;:&quot;Inoue&quot;,&quot;given&quot;:&quot;Miriam Hiroko&quot;,&quot;parse-names&quot;:false,&quot;dropping-particle&quot;:&quot;&quot;,&quot;non-dropping-particle&quot;:&quot;&quot;},{&quot;family&quot;:&quot;Mendes&quot;,&quot;given&quot;:&quot;Kassio Ferreira&quot;,&quot;parse-names&quot;:false,&quot;dropping-particle&quot;:&quot;&quot;,&quot;non-dropping-particle&quot;:&quot;&quot;}],&quot;container-title&quot;:&quot;New Insights in Herbicide Science&quot;,&quot;accessed&quot;:{&quot;date-parts&quot;:[[2023,6,9]]},&quot;DOI&quot;:&quot;10.5772/INTECHOPEN.108881&quot;,&quot;ISBN&quot;:&quot;978-1-80356-108-0&quot;,&quot;URL&quot;:&quot;https://www.intechopen.com/chapters/84965&quot;,&quot;issued&quot;:{&quot;date-parts&quot;:[[2022,11,23]]},&quot;abstract&quot;:&quot;Brazil is the largest coffee exporter in the world market and ranks second among coffee-consuming countries. The use of technology has been largely responsible for the great development of Brazilian agriculture in recent years. Then, the efficiency of integrated weed management has made the country more competitive in coffee farming. Therefore, integrated weed management (IWM) practices are the foundation for sustainable weed management in coffee fields. Weed competition cause losses in crop production. In weed control, besides chemical control, there are other methods that are efficient, economical, and beneficial to the coffee plant and to the environment that can be used on any property, such as preventive and cultural managements; and mechanical , biological, and physical controls. The combination of weed control methods has proven to be a sustainable practice in coffee production. In integrated management, the inherent advantages of each control method must be combined. Lastly, IWM provides an efficient control action with lower costs, better environmental conservation, and higher crop productivity. Thus, this chapter discusses the main practices of sustainable weed management in coffee, addressing issues such as competition, benefits, main weeds, and IWM systems.&quot;,&quot;publisher&quot;:&quot;IntechOpen&quot;,&quot;container-title-short&quot;:&quot;&quot;},&quot;isTemporary&quot;:false}],&quot;citationTag&quot;:&quot;MENDELEY_CITATION_v3_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&quot;},{&quot;citationID&quot;:&quot;MENDELEY_CITATION_dcc032f3-b7e5-496e-992b-0d767415aa7e&quot;,&quot;properties&quot;:{&quot;noteIndex&quot;:0},&quot;isEdited&quot;:false,&quot;manualOverride&quot;:{&quot;isManuallyOverridden&quot;:false,&quot;citeprocText&quot;:&quot;[18]&quot;,&quot;manualOverrideText&quot;:&quot;&quot;},&quot;citationItems&quot;:[{&quot;id&quot;:&quot;7e5a3833-6faf-31bc-a506-0288e0afd683&quot;,&quot;itemData&quot;:{&quot;type&quot;:&quot;article-journal&quot;,&quot;id&quot;:&quot;7e5a3833-6faf-31bc-a506-0288e0afd683&quot;,&quot;title&quot;:&quot;Integrated Weed Management in Coffee for Sustainable Agriculture – A Practical Brazilian Approach&quot;,&quot;author&quot;:[{&quot;family&quot;:&quot;Fontes&quot;,&quot;given&quot;:&quot;Daniel Resende&quot;,&quot;parse-names&quot;:false,&quot;dropping-particle&quot;:&quot;&quot;,&quot;non-dropping-particle&quot;:&quot;&quot;},{&quot;family&quot;:&quot;Ribeiro&quot;,&quot;given&quot;:&quot;Andrew de Paula&quot;,&quot;parse-names&quot;:false,&quot;dropping-particle&quot;:&quot;&quot;,&quot;non-dropping-particle&quot;:&quot;&quot;},{&quot;family&quot;:&quot;Reis&quot;,&quot;given&quot;:&quot;Marcelo Rodrigues&quot;,&quot;parse-names&quot;:false,&quot;dropping-particle&quot;:&quot;dos&quot;,&quot;non-dropping-particle&quot;:&quot;&quot;},{&quot;family&quot;:&quot;Inoue&quot;,&quot;given&quot;:&quot;Miriam Hiroko&quot;,&quot;parse-names&quot;:false,&quot;dropping-particle&quot;:&quot;&quot;,&quot;non-dropping-particle&quot;:&quot;&quot;},{&quot;family&quot;:&quot;Mendes&quot;,&quot;given&quot;:&quot;Kassio Ferreira&quot;,&quot;parse-names&quot;:false,&quot;dropping-particle&quot;:&quot;&quot;,&quot;non-dropping-particle&quot;:&quot;&quot;},{&quot;family&quot;:&quot;Fontes&quot;,&quot;given&quot;:&quot;Daniel Resende&quot;,&quot;parse-names&quot;:false,&quot;dropping-particle&quot;:&quot;&quot;,&quot;non-dropping-particle&quot;:&quot;&quot;},{&quot;family&quot;:&quot;Ribeiro&quot;,&quot;given&quot;:&quot;Andrew de Paula&quot;,&quot;parse-names&quot;:false,&quot;dropping-particle&quot;:&quot;&quot;,&quot;non-dropping-particle&quot;:&quot;&quot;},{&quot;family&quot;:&quot;Reis&quot;,&quot;given&quot;:&quot;Marcelo Rodrigues&quot;,&quot;parse-names&quot;:false,&quot;dropping-particle&quot;:&quot;dos&quot;,&quot;non-dropping-particle&quot;:&quot;&quot;},{&quot;family&quot;:&quot;Inoue&quot;,&quot;given&quot;:&quot;Miriam Hiroko&quot;,&quot;parse-names&quot;:false,&quot;dropping-particle&quot;:&quot;&quot;,&quot;non-dropping-particle&quot;:&quot;&quot;},{&quot;family&quot;:&quot;Mendes&quot;,&quot;given&quot;:&quot;Kassio Ferreira&quot;,&quot;parse-names&quot;:false,&quot;dropping-particle&quot;:&quot;&quot;,&quot;non-dropping-particle&quot;:&quot;&quot;}],&quot;container-title&quot;:&quot;New Insights in Herbicide Science&quot;,&quot;accessed&quot;:{&quot;date-parts&quot;:[[2023,6,9]]},&quot;DOI&quot;:&quot;10.5772/INTECHOPEN.108881&quot;,&quot;ISBN&quot;:&quot;978-1-80356-108-0&quot;,&quot;URL&quot;:&quot;https://www.intechopen.com/chapters/84965&quot;,&quot;issued&quot;:{&quot;date-parts&quot;:[[2022,11,23]]},&quot;abstract&quot;:&quot;Brazil is the largest coffee exporter in the world market and ranks second among coffee-consuming countries. The use of technology has been largely responsible for the great development of Brazilian agriculture in recent years. Then, the efficiency of integrated weed management has made the country more competitive in coffee farming. Therefore, integrated weed management (IWM) practices are the foundation for sustainable weed management in coffee fields. Weed competition cause losses in crop production. In weed control, besides chemical control, there are other methods that are efficient, economical, and beneficial to the coffee plant and to the environment that can be used on any property, such as preventive and cultural managements; and mechanical , biological, and physical controls. The combination of weed control methods has proven to be a sustainable practice in coffee production. In integrated management, the inherent advantages of each control method must be combined. Lastly, IWM provides an efficient control action with lower costs, better environmental conservation, and higher crop productivity. Thus, this chapter discusses the main practices of sustainable weed management in coffee, addressing issues such as competition, benefits, main weeds, and IWM systems.&quot;,&quot;publisher&quot;:&quot;IntechOpen&quot;,&quot;container-title-short&quot;:&quot;&quot;},&quot;isTemporary&quot;:false}],&quot;citationTag&quot;:&quot;MENDELEY_CITATION_v3_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&quot;},{&quot;citationID&quot;:&quot;MENDELEY_CITATION_8633f4d5-b729-4403-8cd6-58f83dd0dfe0&quot;,&quot;properties&quot;:{&quot;noteIndex&quot;:0},&quot;isEdited&quot;:false,&quot;manualOverride&quot;:{&quot;isManuallyOverridden&quot;:false,&quot;citeprocText&quot;:&quot;[20]&quot;,&quot;manualOverrideText&quot;:&quot;&quot;},&quot;citationItems&quot;:[{&quot;id&quot;:&quot;f29b88a9-96d9-3ec4-84c3-ad63871b2a9a&quot;,&quot;itemData&quot;:{&quot;type&quot;:&quot;webpage&quot;,&quot;id&quot;:&quot;f29b88a9-96d9-3ec4-84c3-ad63871b2a9a&quot;,&quot;title&quot;:&quot;For European chemical giants, Brazil is an open market for toxic pesticides banned at home&quot;,&quot;accessed&quot;:{&quot;date-parts&quot;:[[2023,6,9]]},&quot;URL&quot;:&quot;https://news.mongabay.com/2020/09/for-european-chemical-giants-brazil-is-an-open-market-for-toxic-pesticides-banned-at-home/&quot;,&quot;container-title-short&quot;:&quot;&quot;},&quot;isTemporary&quot;:false}],&quot;citationTag&quot;:&quot;MENDELEY_CITATION_v3_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&quot;},{&quot;citationID&quot;:&quot;MENDELEY_CITATION_f00269de-02ce-46db-8efc-3f5270537c32&quot;,&quot;properties&quot;:{&quot;noteIndex&quot;:0},&quot;isEdited&quot;:false,&quot;manualOverride&quot;:{&quot;isManuallyOverridden&quot;:false,&quot;citeprocText&quot;:&quot;[21]&quot;,&quot;manualOverrideText&quot;:&quot;&quot;},&quot;citationItems&quot;:[{&quot;id&quot;:&quot;1bf7f883-db4c-3380-bf5c-0a3202c2a7c2&quot;,&quot;itemData&quot;:{&quot;type&quot;:&quot;article-journal&quot;,&quot;id&quot;:&quot;1bf7f883-db4c-3380-bf5c-0a3202c2a7c2&quot;,&quot;title&quot;:&quot;THIS REPORT CONTAINS ASSESSMENTS OF COMMODITY AND TRADE ISSUES MADE BY USDA STAFF AND NOT NECESSARILY STATEMENTS OF OFFICIAL U.S. GOVERNMENT POLICY&quot;,&quot;accessed&quot;:{&quot;date-parts&quot;:[[2023,6,9]]},&quot;issued&quot;:{&quot;date-parts&quot;:[[2022]]},&quot;abstract&quot;:&quot;Country: Brazil Post: Brasilia Report Category: Grain and Feed Prepared By: Marcela Formiga Approved By: Michael Conlon Report Highlights: Post increased its corn production forecast for Marketing Year (MY) 2022/23 to 120 million metric tons (MMT) based on strong demand, increased prices in the domestic and international markets, and diminishing uncertainty over the availability of fertilizers. For MY 2021/22, Brazil's corn planted area is set to reach new records. Post revised its estimated rice harvest area to 1.62 million hectares for MY 2021/22 because of a decrease in rainfed rice and an increase in cost of production. Post forecasts that Brazil's planted area for wheat for 2022/23 will increase by 18% over 2021/22 to 3.2 million hectares because of the conflict in Ukraine and rising global wheat prices.&quot;,&quot;container-title-short&quot;:&quot;&quot;},&quot;isTemporary&quot;:false}],&quot;citationTag&quot;:&quot;MENDELEY_CITATION_v3_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&quot;},{&quot;citationID&quot;:&quot;MENDELEY_CITATION_a1f87515-32f0-43b6-ae14-6cf268606938&quot;,&quot;properties&quot;:{&quot;noteIndex&quot;:0},&quot;isEdited&quot;:false,&quot;manualOverride&quot;:{&quot;isManuallyOverridden&quot;:false,&quot;citeprocText&quot;:&quot;[22]&quot;,&quot;manualOverrideText&quot;:&quot;&quot;},&quot;citationItems&quot;:[{&quot;id&quot;:&quot;1241806e-fac4-3f4c-bafa-9fb032e59627&quot;,&quot;itemData&quot;:{&quot;type&quot;:&quot;webpage&quot;,&quot;id&quot;:&quot;1241806e-fac4-3f4c-bafa-9fb032e59627&quot;,&quot;title&quot;:&quot;CDC | Facts about Paraquat&quot;,&quot;accessed&quot;:{&quot;date-parts&quot;:[[2023,6,9]]},&quot;URL&quot;:&quot;https://emergency.cdc.gov/agent/paraquat/basics/facts.asp&quot;,&quot;container-title-short&quot;:&quot;&quot;},&quot;isTemporary&quot;:false}],&quot;citationTag&quot;:&quot;MENDELEY_CITATION_v3_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&quot;},{&quot;citationID&quot;:&quot;MENDELEY_CITATION_cdbd22bf-6460-472d-b214-7df110c1202e&quot;,&quot;properties&quot;:{&quot;noteIndex&quot;:0},&quot;isEdited&quot;:false,&quot;manualOverride&quot;:{&quot;isManuallyOverridden&quot;:false,&quot;citeprocText&quot;:&quot;[23]&quot;,&quot;manualOverrideText&quot;:&quot;&quot;},&quot;citationItems&quot;:[{&quot;id&quot;:&quot;e58c1bde-7433-3e6d-b13f-26b65c15403f&quot;,&quot;itemData&quot;:{&quot;type&quot;:&quot;webpage&quot;,&quot;id&quot;:&quot;e58c1bde-7433-3e6d-b13f-26b65c15403f&quot;,&quot;title&quot;:&quot;Reasons why the demand for specialty coffee is growing this year – Groundwork Coffee Co&quot;,&quot;accessed&quot;:{&quot;date-parts&quot;:[[2023,6,9]]},&quot;URL&quot;:&quot;https://www.groundworkcoffee.com/blogs/learn/top-reasons-why-the-demand-for-specialty-coffee-is-growing-this-year&quot;,&quot;container-title-short&quot;:&quot;&quot;},&quot;isTemporary&quot;:false}],&quot;citationTag&quot;:&quot;MENDELEY_CITATION_v3_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&quot;},{&quot;citationID&quot;:&quot;MENDELEY_CITATION_d8535264-cdc0-4803-b9b0-c733ede83ac9&quot;,&quot;properties&quot;:{&quot;noteIndex&quot;:0},&quot;isEdited&quot;:false,&quot;manualOverride&quot;:{&quot;isManuallyOverridden&quot;:false,&quot;citeprocText&quot;:&quot;[24]&quot;,&quot;manualOverrideText&quot;:&quot;&quot;},&quot;citationItems&quot;:[{&quot;id&quot;:&quot;ea58fe21-baed-3b21-9fc4-98bc3616cbbb&quot;,&quot;itemData&quot;:{&quot;type&quot;:&quot;article-journal&quot;,&quot;id&quot;:&quot;ea58fe21-baed-3b21-9fc4-98bc3616cbbb&quot;,&quot;title&quot;:&quot;Extreme Drought in the Brazilian Pantanal in 2019–2020: Characterization, Causes, and Impacts&quot;,&quot;author&quot;:[{&quot;family&quot;:&quot;Marengo&quot;,&quot;given&quot;:&quot;Jose A.&quot;,&quot;parse-names&quot;:false,&quot;dropping-particle&quot;:&quot;&quot;,&quot;non-dropping-particle&quot;:&quot;&quot;},{&quot;family&quot;:&quot;Cunha&quot;,&quot;given&quot;:&quot;Ana P.&quot;,&quot;parse-names&quot;:false,&quot;dropping-particle&quot;:&quot;&quot;,&quot;non-dropping-particle&quot;:&quot;&quot;},{&quot;family&quot;:&quot;Cuartas&quot;,&quot;given&quot;:&quot;Luz Adriana&quot;,&quot;parse-names&quot;:false,&quot;dropping-particle&quot;:&quot;&quot;,&quot;non-dropping-particle&quot;:&quot;&quot;},{&quot;family&quot;:&quot;Deusdará Leal&quot;,&quot;given&quot;:&quot;Karinne R.&quot;,&quot;parse-names&quot;:false,&quot;dropping-particle&quot;:&quot;&quot;,&quot;non-dropping-particle&quot;:&quot;&quot;},{&quot;family&quot;:&quot;Broedel&quot;,&quot;given&quot;:&quot;Elisangela&quot;,&quot;parse-names&quot;:false,&quot;dropping-particle&quot;:&quot;&quot;,&quot;non-dropping-particle&quot;:&quot;&quot;},{&quot;family&quot;:&quot;Seluchi&quot;,&quot;given&quot;:&quot;Marcelo E.&quot;,&quot;parse-names&quot;:false,&quot;dropping-particle&quot;:&quot;&quot;,&quot;non-dropping-particle&quot;:&quot;&quot;},{&quot;family&quot;:&quot;Michelin&quot;,&quot;given&quot;:&quot;Camila Miranda&quot;,&quot;parse-names&quot;:false,&quot;dropping-particle&quot;:&quot;&quot;,&quot;non-dropping-particle&quot;:&quot;&quot;},{&quot;family&quot;:&quot;Praga Baião&quot;,&quot;given&quot;:&quot;Cheila Flávia&quot;,&quot;parse-names&quot;:false,&quot;dropping-particle&quot;:&quot;&quot;,&quot;non-dropping-particle&quot;:&quot;De&quot;},{&quot;family&quot;:&quot;Chuchón Ângulo&quot;,&quot;given&quot;:&quot;Eleazar&quot;,&quot;parse-names&quot;:false,&quot;dropping-particle&quot;:&quot;&quot;,&quot;non-dropping-particle&quot;:&quot;&quot;},{&quot;family&quot;:&quot;Almeida&quot;,&quot;given&quot;:&quot;Elton K.&quot;,&quot;parse-names&quot;:false,&quot;dropping-particle&quot;:&quot;&quot;,&quot;non-dropping-particle&quot;:&quot;&quot;},{&quot;family&quot;:&quot;Kazmierczak&quot;,&quot;given&quot;:&quot;Marcos L.&quot;,&quot;parse-names&quot;:false,&quot;dropping-particle&quot;:&quot;&quot;,&quot;non-dropping-particle&quot;:&quot;&quot;},{&quot;family&quot;:&quot;Mateus&quot;,&quot;given&quot;:&quot;Nelson Pedro António&quot;,&quot;parse-names&quot;:false,&quot;dropping-particle&quot;:&quot;&quot;,&quot;non-dropping-particle&quot;:&quot;&quot;},{&quot;family&quot;:&quot;Silva&quot;,&quot;given&quot;:&quot;Rodrigo C.&quot;,&quot;parse-names&quot;:false,&quot;dropping-particle&quot;:&quot;&quot;,&quot;non-dropping-particle&quot;:&quot;&quot;},{&quot;family&quot;:&quot;Bender&quot;,&quot;given&quot;:&quot;Fabiani&quot;,&quot;parse-names&quot;:false,&quot;dropping-particle&quot;:&quot;&quot;,&quot;non-dropping-particle&quot;:&quot;&quot;}],&quot;container-title&quot;:&quot;Frontiers in Water&quot;,&quot;accessed&quot;:{&quot;date-parts&quot;:[[2023,6,9]]},&quot;DOI&quot;:&quot;10.3389/FRWA.2021.639204/BIBTEX&quot;,&quot;ISSN&quot;:&quot;26249375&quot;,&quot;issued&quot;:{&quot;date-parts&quot;:[[2021,2,23]]},&quot;page&quot;:&quot;639204&quot;,&quot;abstract&quot;:&quot;The Pantanal region in South America is one of the world's largest wetlands. Since 2019, the Pantanal has suffered a prolonged drought that has spelled disaster for the region, and subsequent fires have engulfed hundreds of thousands of hectares. The lack of rainfall during the summers of 2019 and 2020 was caused by reduced transport of warm and humid summer air from Amazonia into the Pantanal. Instead, a predominance of warmer and drier air masses from subtropical latitudes contributed to a scarcity of summer rainfall at the peak of the monsoon season. This led to prolonged extreme drought conditions across the region. This drought had severe impacts on the hydrology of the Pantanal. Hydrometric levels fell all along the Paraguay River. In 2020, river levels reached extremely low values, and in some sections of this river, transportation had to be restricted. Very low river levels affected the mobility of people and shipping of soybeans and minerals to the Atlantic Ocean by the Hidrovia -Paraná-Paraguai (Paraná-Paraguay Waterway). This study is directed to better understand the hydroclimatic aspects of the current drought in the Brazilian Pantanal and their impacts on natural and human systems. As a consequence of the drought, fires spread and affected natural biodiversity as well as the agribusiness and cattle ranching sectors. While fires had serious socioecological and economic consequences, we do not intend to investigate the effect of the downstream low-level waters on the Pantanal ecosystems or the drought in the risk of fire.&quot;,&quot;publisher&quot;:&quot;Frontiers Media S.A.&quot;,&quot;volume&quot;:&quot;3&quot;,&quot;container-title-short&quot;:&quot;&quot;},&quot;isTemporary&quot;:false}],&quot;citationTag&quot;:&quot;MENDELEY_CITATION_v3_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&quot;},{&quot;citationID&quot;:&quot;MENDELEY_CITATION_11d2e636-f369-4213-80f6-4c0ad67d9310&quot;,&quot;properties&quot;:{&quot;noteIndex&quot;:0},&quot;isEdited&quot;:false,&quot;manualOverride&quot;:{&quot;isManuallyOverridden&quot;:false,&quot;citeprocText&quot;:&quot;[25]&quot;,&quot;manualOverrideText&quot;:&quot;&quot;},&quot;citationItems&quot;:[{&quot;id&quot;:&quot;f20d2986-d100-35dd-a980-349f14a1dda1&quot;,&quot;itemData&quot;:{&quot;type&quot;:&quot;article-journal&quot;,&quot;id&quot;:&quot;f20d2986-d100-35dd-a980-349f14a1dda1&quot;,&quot;title&quot;:&quot;Climatic limit for agriculture in Brazil&quot;,&quot;author&quot;:[{&quot;family&quot;:&quot;Rattis&quot;,&quot;given&quot;:&quot;Ludmila&quot;,&quot;parse-names&quot;:false,&quot;dropping-particle&quot;:&quot;&quot;,&quot;non-dropping-particle&quot;:&quot;&quot;},{&quot;family&quot;:&quot;Brando&quot;,&quot;given&quot;:&quot;Paulo M.&quot;,&quot;parse-names&quot;:false,&quot;dropping-particle&quot;:&quot;&quot;,&quot;non-dropping-particle&quot;:&quot;&quot;},{&quot;family&quot;:&quot;Macedo&quot;,&quot;given&quot;:&quot;Marcia N.&quot;,&quot;parse-names&quot;:false,&quot;dropping-particle&quot;:&quot;&quot;,&quot;non-dropping-particle&quot;:&quot;&quot;},{&quot;family&quot;:&quot;Spera&quot;,&quot;given&quot;:&quot;Stephanie A.&quot;,&quot;parse-names&quot;:false,&quot;dropping-particle&quot;:&quot;&quot;,&quot;non-dropping-particle&quot;:&quot;&quot;},{&quot;family&quot;:&quot;Castanho&quot;,&quot;given&quot;:&quot;Andrea D.A.&quot;,&quot;parse-names&quot;:false,&quot;dropping-particle&quot;:&quot;&quot;,&quot;non-dropping-particle&quot;:&quot;&quot;},{&quot;family&quot;:&quot;Marques&quot;,&quot;given&quot;:&quot;Eduardo Q.&quot;,&quot;parse-names&quot;:false,&quot;dropping-particle&quot;:&quot;&quot;,&quot;non-dropping-particle&quot;:&quot;&quot;},{&quot;family&quot;:&quot;Costa&quot;,&quot;given&quot;:&quot;Nathane Q.&quot;,&quot;parse-names&quot;:false,&quot;dropping-particle&quot;:&quot;&quot;,&quot;non-dropping-particle&quot;:&quot;&quot;},{&quot;family&quot;:&quot;Silverio&quot;,&quot;given&quot;:&quot;Divino&quot;,&quot;parse-names&quot;:false,&quot;dropping-particle&quot;:&quot;V.&quot;,&quot;non-dropping-particle&quot;:&quot;&quot;},{&quot;family&quot;:&quot;Coe&quot;,&quot;given&quot;:&quot;Michael T.&quot;,&quot;parse-names&quot;:false,&quot;dropping-particle&quot;:&quot;&quot;,&quot;non-dropping-particle&quot;:&quot;&quot;}],&quot;container-title&quot;:&quot;Nature Climate Change&quot;,&quot;container-title-short&quot;:&quot;Nat Clim Chang&quot;,&quot;accessed&quot;:{&quot;date-parts&quot;:[[2023,6,9]]},&quot;DOI&quot;:&quot;10.1038/S41558-021-01214-3&quot;,&quot;ISSN&quot;:&quot;17586798&quot;,&quot;issued&quot;:{&quot;date-parts&quot;:[[2021,12,1]]},&quot;page&quot;:&quot;1098-1104&quot;,&quot;abstract&quot;:&quot;Brazil’s leadership in soybean and maize production depends on predictable rainfall in the Amazon-Cerrado agricultural frontier. Here we assess whether agricultural expansion and intensification in the region are approaching a climatic limit to rainfed production. We show that yields decline in years with unusually low rainfall or high aridity during the early stages of crop development—a pattern observed in rainfed and irrigated areas alike. Although agricultural expansion and intensification have increased over time, dry–hot weather during drought events has slowed their rate of growth. Recent regional warming and drying already have pushed 28% of current agricultural lands out of their optimum climate space. We project that 51% of the region’s agriculture will move out of that climate space by 2030 and 74% by 2060. Although agronomic adaptation strategies may relieve some of these impacts, maintaining native vegetation is a critical part of the solution for stabilizing the regional climate.&quot;,&quot;publisher&quot;:&quot;Nature Research&quot;,&quot;issue&quot;:&quot;12&quot;,&quot;volume&quot;:&quot;11&quot;},&quot;isTemporary&quot;:false}],&quot;citationTag&quot;:&quot;MENDELEY_CITATION_v3_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&quot;},{&quot;citationID&quot;:&quot;MENDELEY_CITATION_46749257-df4e-45fe-9873-7e542d7270b4&quot;,&quot;properties&quot;:{&quot;noteIndex&quot;:0},&quot;isEdited&quot;:false,&quot;manualOverride&quot;:{&quot;isManuallyOverridden&quot;:false,&quot;citeprocText&quot;:&quot;[26]&quot;,&quot;manualOverrideText&quot;:&quot;&quot;},&quot;citationItems&quot;:[{&quot;id&quot;:&quot;7868906a-42f3-3dfa-a8bf-f669bb5bcfa2&quot;,&quot;itemData&quot;:{&quot;type&quot;:&quot;webpage&quot;,&quot;id&quot;:&quot;7868906a-42f3-3dfa-a8bf-f669bb5bcfa2&quot;,&quot;title&quot;:&quot;Our vision for the future: autonomous weeding (in development)AVO - Ecorobotix&quot;,&quot;accessed&quot;:{&quot;date-parts&quot;:[[2023,6,9]]},&quot;URL&quot;:&quot;https://ecorobotix.com/en/avo/&quot;,&quot;container-title-short&quot;:&quot;&quot;},&quot;isTemporary&quot;:false}],&quot;citationTag&quot;:&quot;MENDELEY_CITATION_v3_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&quot;},{&quot;citationID&quot;:&quot;MENDELEY_CITATION_63207f8a-b27b-4f20-a518-244e45c9c20c&quot;,&quot;properties&quot;:{&quot;noteIndex&quot;:0},&quot;isEdited&quot;:false,&quot;manualOverride&quot;:{&quot;isManuallyOverridden&quot;:false,&quot;citeprocText&quot;:&quot;[27]&quot;,&quot;manualOverrideText&quot;:&quot;&quot;},&quot;citationItems&quot;:[{&quot;id&quot;:&quot;4cce79b1-cddb-3e2d-8d6d-0781210b652f&quot;,&quot;itemData&quot;:{&quot;type&quot;:&quot;webpage&quot;,&quot;id&quot;:&quot;4cce79b1-cddb-3e2d-8d6d-0781210b652f&quot;,&quot;title&quot;:&quot;Carbon Robotics&quot;,&quot;accessed&quot;:{&quot;date-parts&quot;:[[2023,6,9]]},&quot;URL&quot;:&quot;https://carbonrobotics.com/&quot;,&quot;container-title-short&quot;:&quot;&quot;},&quot;isTemporary&quot;:false}],&quot;citationTag&quot;:&quot;MENDELEY_CITATION_v3_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&quot;},{&quot;citationID&quot;:&quot;MENDELEY_CITATION_a310e65a-cb34-48e9-ab6d-699e85bc68c8&quot;,&quot;properties&quot;:{&quot;noteIndex&quot;:0},&quot;isEdited&quot;:false,&quot;manualOverride&quot;:{&quot;isManuallyOverridden&quot;:false,&quot;citeprocText&quot;:&quot;[28]&quot;,&quot;manualOverrideText&quot;:&quot;&quot;},&quot;citationItems&quot;:[{&quot;id&quot;:&quot;06bd2fb5-ceed-30a5-90ef-22ed4d92940f&quot;,&quot;itemData&quot;:{&quot;type&quot;:&quot;webpage&quot;,&quot;id&quot;:&quot;06bd2fb5-ceed-30a5-90ef-22ed4d92940f&quot;,&quot;title&quot;:&quot;Naio Technologies&quot;,&quot;accessed&quot;:{&quot;date-parts&quot;:[[2023,6,10]]},&quot;URL&quot;:&quot;https://www.naio-technologies.com/en/home/&quot;,&quot;container-title-short&quot;:&quot;&quot;},&quot;isTemporary&quot;:false}],&quot;citationTag&quot;:&quot;MENDELEY_CITATION_v3_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&quot;},{&quot;citationID&quot;:&quot;MENDELEY_CITATION_d8087fc5-843f-419a-b3be-1b67416729fb&quot;,&quot;properties&quot;:{&quot;noteIndex&quot;:0},&quot;isEdited&quot;:false,&quot;manualOverride&quot;:{&quot;isManuallyOverridden&quot;:false,&quot;citeprocText&quot;:&quot;[29]&quot;,&quot;manualOverrideText&quot;:&quot;&quot;},&quot;citationItems&quot;:[{&quot;id&quot;:&quot;4868aa49-3231-34b6-b39c-4d5c10e221a8&quot;,&quot;itemData&quot;:{&quot;type&quot;:&quot;webpage&quot;,&quot;id&quot;:&quot;4868aa49-3231-34b6-b39c-4d5c10e221a8&quot;,&quot;title&quot;:&quot;Dandy Technology&quot;,&quot;accessed&quot;:{&quot;date-parts&quot;:[[2023,6,9]]},&quot;URL&quot;:&quot;https://dandytek.com/&quot;,&quot;container-title-short&quot;:&quot;&quot;},&quot;isTemporary&quot;:false}],&quot;citationTag&quot;:&quot;MENDELEY_CITATION_v3_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&quot;},{&quot;citationID&quot;:&quot;MENDELEY_CITATION_dc8ce2eb-87a8-483f-a23f-ed270944cffa&quot;,&quot;properties&quot;:{&quot;noteIndex&quot;:0},&quot;isEdited&quot;:false,&quot;manualOverride&quot;:{&quot;isManuallyOverridden&quot;:false,&quot;citeprocText&quot;:&quot;[30], [31]&quot;,&quot;manualOverrideText&quot;:&quot;&quot;},&quot;citationItems&quot;:[{&quot;id&quot;:&quot;88da8f45-841f-3123-8d9b-9569f3f71da6&quot;,&quot;itemData&quot;:{&quot;type&quot;:&quot;article-journal&quot;,&quot;id&quot;:&quot;88da8f45-841f-3123-8d9b-9569f3f71da6&quot;,&quot;title&quot;:&quot;The advent of modern solar-powered electric agricultural machinery: A solution for sustainable farm operations&quot;,&quot;author&quot;:[{&quot;family&quot;:&quot;Gorjian&quot;,&quot;given&quot;:&quot;Shiva&quot;,&quot;parse-names&quot;:false,&quot;dropping-particle&quot;:&quot;&quot;,&quot;non-dropping-particle&quot;:&quot;&quot;},{&quot;family&quot;:&quot;Ebadi&quot;,&quot;given&quot;:&quot;Hossein&quot;,&quot;parse-names&quot;:false,&quot;dropping-particle&quot;:&quot;&quot;,&quot;non-dropping-particle&quot;:&quot;&quot;},{&quot;family&quot;:&quot;Trommsdorff&quot;,&quot;given&quot;:&quot;Max&quot;,&quot;parse-names&quot;:false,&quot;dropping-particle&quot;:&quot;&quot;,&quot;non-dropping-particle&quot;:&quot;&quot;},{&quot;family&quot;:&quot;Sharon&quot;,&quot;given&quot;:&quot;H.&quot;,&quot;parse-names&quot;:false,&quot;dropping-particle&quot;:&quot;&quot;,&quot;non-dropping-particle&quot;:&quot;&quot;},{&quot;family&quot;:&quot;Demant&quot;,&quot;given&quot;:&quot;Matthias&quot;,&quot;parse-names&quot;:false,&quot;dropping-particle&quot;:&quot;&quot;,&quot;non-dropping-particle&quot;:&quot;&quot;},{&quot;family&quot;:&quot;Schindele&quot;,&quot;given&quot;:&quot;Stephan&quot;,&quot;parse-names&quot;:false,&quot;dropping-particle&quot;:&quot;&quot;,&quot;non-dropping-particle&quot;:&quot;&quot;}],&quot;container-title&quot;:&quot;Journal of Cleaner Production&quot;,&quot;container-title-short&quot;:&quot;J Clean Prod&quot;,&quot;accessed&quot;:{&quot;date-parts&quot;:[[2023,6,11]]},&quot;DOI&quot;:&quot;10.1016/J.JCLEPRO.2021.126030&quot;,&quot;ISSN&quot;:&quot;09596526&quot;,&quot;issued&quot;:{&quot;date-parts&quot;:[[2021,4,10]]},&quot;abstract&quot;:&quot;With an uprising trend in cutting agriculture's reliance on fossil fuels because of their limited supply and associated adverse impacts on the environment, the use of infrastructures adapted with alternative energy sources would be of crucial necessity. Among all renewable sources, solar energy has the highest compatibility with agricultural activities. The emergence of photovoltaic (PV) solar energy conversion technology in agriculture diminishes the need for oil-based fuels in this sector, offering a more affordable and sustainable electricity generation technique, and causing a remarkable reduction in greenhouse gas (GHG) emissions. In modern farm activities, the need for electrification has been raised, leading to the creation of a great opportunity for the employment of PV technology in this sector. The current study investigates the integration of PV technology with electric farm tractors and agricultural robots by discussing research works and commercial case studies. The results indicate that two major challenges against the widespread deployment of modern solar-powered electric farm machinery are high initial costs mainly associated with PV modules and battery storage units, along with deficiencies in electricity storage technologies. Due to operating in outdoor conditions, the effect of environmental parameters on the performance of PV modules integrated with agricultural machines including surface temperature, dust accumulation, shading, and air humidity should also be considered. Further technical improvements, cost reductions, and securing government incentives can facilitate the real-world deployment of these sustainable machines. This study is expected to promote the integration of PV technology with modern electric agricultural machinery and to encourage farmers, producers, planners, and decision-makers to employ this technique in mechanized agriculture by giving them an insight into the latest advances along with major challenges.&quot;,&quot;publisher&quot;:&quot;Elsevier Ltd&quot;,&quot;volume&quot;:&quot;292&quot;},&quot;isTemporary&quot;:false},{&quot;id&quot;:&quot;86223ad0-9e05-3d33-bcea-c89205d249e6&quot;,&quot;itemData&quot;:{&quot;type&quot;:&quot;article-journal&quot;,&quot;id&quot;:&quot;86223ad0-9e05-3d33-bcea-c89205d249e6&quot;,&quot;title&quot;:&quot;Influence of Mechanical and Intelligent Robotic Weed Control Methods on Energy Efficiency and Environment in Organic Sugar Beet Production&quot;,&quot;author&quot;:[{&quot;family&quot;:&quot;Bručienė&quot;,&quot;given&quot;:&quot;Indrė&quot;,&quot;parse-names&quot;:false,&quot;dropping-particle&quot;:&quot;&quot;,&quot;non-dropping-particle&quot;:&quot;&quot;},{&quot;family&quot;:&quot;Aleliūnas&quot;,&quot;given&quot;:&quot;Domantas&quot;,&quot;parse-names&quot;:false,&quot;dropping-particle&quot;:&quot;&quot;,&quot;non-dropping-particle&quot;:&quot;&quot;},{&quot;family&quot;:&quot;Šarauskis&quot;,&quot;given&quot;:&quot;Egidijus&quot;,&quot;parse-names&quot;:false,&quot;dropping-particle&quot;:&quot;&quot;,&quot;non-dropping-particle&quot;:&quot;&quot;},{&quot;family&quot;:&quot;Romaneckas&quot;,&quot;given&quot;:&quot;Kęstutis&quot;,&quot;parse-names&quot;:false,&quot;dropping-particle&quot;:&quot;&quot;,&quot;non-dropping-particle&quot;:&quot;&quot;}],&quot;container-title&quot;:&quot;Agriculture 2021, Vol. 11, Page 449&quot;,&quot;accessed&quot;:{&quot;date-parts&quot;:[[2023,6,11]]},&quot;DOI&quot;:&quot;10.3390/AGRICULTURE11050449&quot;,&quot;ISSN&quot;:&quot;2077-0472&quot;,&quot;URL&quot;:&quot;https://www.mdpi.com/2077-0472/11/5/449/htm&quot;,&quot;issued&quot;:{&quot;date-parts&quot;:[[2021,5,15]]},&quot;page&quot;:&quot;449&quot;,&quot;abstract&quot;:&quot;Rapidly warming climate, tightening environmental requirements, an aging society, rising wages, and demand for organic products are forcing farming to be more efficient and sustainable. The main aim of this study was to perform an analytical analysis and to determine the energy use and GHG emissions of organic sugar beet production using different weed control methods. Seven different methods of non-chemical weed control were compared. Mechanical inter-row loosening, inter-row cutting and mulching with weeds, weed smothering with catch crops, and thermal inter-row steaming were performed in field experiments at the Experimental Station of Vytautas Magnus University (Lithuania, 2015–2017). The other three, namely, automated mechanical inter-row loosening with cameras for row-tracking, inter-row loosening with a diesel-powered robot, and inter-row loosening with an electric robot were calculated analytically. The results showed that the average total energy use of organic sugar beet production was 27,844 MJ ha−1, of which manure costs accounted for 48–53% and diesel fuel for 29–35%. An average energy efficiency ratio was 7.18, while energy productivity was 1.83 kg MJ ha−1. Analysis of GHG emissions showed that the total average GHG emissions to the environment from organic sugar beet production amounted to 4552 kg CO2eq ha−1, and the average GHG emissions ratio was 4.47. The most sustainable organic sugar beet production was achieved by using mechanical inter-row loosening with a diesel-powered robot for weed control.&quot;,&quot;publisher&quot;:&quot;Multidisciplinary Digital Publishing Institute&quot;,&quot;issue&quot;:&quot;5&quot;,&quot;volume&quot;:&quot;11&quot;,&quot;container-title-short&quot;:&quot;&quot;},&quot;isTemporary&quot;:false}],&quot;citationTag&quot;:&quot;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&quot;},{&quot;citationID&quot;:&quot;MENDELEY_CITATION_46e2785a-41d3-47f4-b615-7f69facd5709&quot;,&quot;properties&quot;:{&quot;noteIndex&quot;:0},&quot;isEdited&quot;:false,&quot;manualOverride&quot;:{&quot;isManuallyOverridden&quot;:false,&quot;citeprocText&quot;:&quot;[32]&quot;,&quot;manualOverrideText&quot;:&quot;&quot;},&quot;citationItems&quot;:[{&quot;id&quot;:&quot;ea2e517b-6913-3bf3-8108-a5f72d90876c&quot;,&quot;itemData&quot;:{&quot;type&quot;:&quot;article-journal&quot;,&quot;id&quot;:&quot;ea2e517b-6913-3bf3-8108-a5f72d90876c&quot;,&quot;title&quot;:&quot;Robotics and Autonomous Systems for Net Zero Agriculture&quot;,&quot;author&quot;:[{&quot;family&quot;:&quot;Pearson&quot;,&quot;given&quot;:&quot;Simon&quot;,&quot;parse-names&quot;:false,&quot;dropping-particle&quot;:&quot;&quot;,&quot;non-dropping-particle&quot;:&quot;&quot;},{&quot;family&quot;:&quot;Tania&quot;,&quot;given&quot;:&quot;·&quot;,&quot;parse-names&quot;:false,&quot;dropping-particle&quot;:&quot;&quot;,&quot;non-dropping-particle&quot;:&quot;&quot;},{&quot;family&quot;:&quot;Camacho-Villa&quot;,&quot;given&quot;:&quot;Carolina&quot;,&quot;parse-names&quot;:false,&quot;dropping-particle&quot;:&quot;&quot;,&quot;non-dropping-particle&quot;:&quot;&quot;},{&quot;family&quot;:&quot;Valluru&quot;,&quot;given&quot;:&quot;· Ravi&quot;,&quot;parse-names&quot;:false,&quot;dropping-particle&quot;:&quot;&quot;,&quot;non-dropping-particle&quot;:&quot;&quot;},{&quot;family&quot;:&quot;Oorbessy Gaju&quot;,&quot;given&quot;:&quot;·&quot;,&quot;parse-names&quot;:false,&quot;dropping-particle&quot;:&quot;&quot;,&quot;non-dropping-particle&quot;:&quot;&quot;},{&quot;family&quot;:&quot;Mini&quot;,&quot;given&quot;:&quot;·&quot;,&quot;parse-names&quot;:false,&quot;dropping-particle&quot;:&quot;&quot;,&quot;non-dropping-particle&quot;:&quot;&quot;},{&quot;family&quot;:&quot;Rai&quot;,&quot;given&quot;:&quot;C&quot;,&quot;parse-names&quot;:false,&quot;dropping-particle&quot;:&quot;&quot;,&quot;non-dropping-particle&quot;:&quot;&quot;},{&quot;family&quot;:&quot;Gould&quot;,&quot;given&quot;:&quot;Iain&quot;,&quot;parse-names&quot;:false,&quot;dropping-particle&quot;:&quot;&quot;,&quot;non-dropping-particle&quot;:&quot;&quot;},{&quot;family&quot;:&quot;Brewer&quot;,&quot;given&quot;:&quot;Steve&quot;,&quot;parse-names&quot;:false,&quot;dropping-particle&quot;:&quot;&quot;,&quot;non-dropping-particle&quot;:&quot;&quot;},{&quot;family&quot;:&quot;Sklar&quot;,&quot;given&quot;:&quot;Elizabeth&quot;,&quot;parse-names&quot;:false,&quot;dropping-particle&quot;:&quot;&quot;,&quot;non-dropping-particle&quot;:&quot;&quot;}],&quot;container-title&quot;:&quot;Current Robotics Reports 2022 3:2&quot;,&quot;accessed&quot;:{&quot;date-parts&quot;:[[2023,6,11]]},&quot;DOI&quot;:&quot;10.1007/S43154-022-00077-6&quot;,&quot;ISBN&quot;:&quot;0123456789&quot;,&quot;ISSN&quot;:&quot;2662-4087&quot;,&quot;URL&quot;:&quot;https://link.springer.com/article/10.1007/s43154-022-00077-6&quot;,&quot;issued&quot;:{&quot;date-parts&quot;:[[2022,4,28]]},&quot;page&quot;:&quot;57-64&quot;,&quot;abstract&quot;:&quot;The paper discusses how robotics and autonomous systems (RAS) are being deployed to decarbonise agricultural production. The climate emergency cannot be ameliorated without dramatic reductions in greenhouse gas emissions across the agri-food sector. This review outlines the transformational role for robotics in the agri-food system and considers where research and focus might be prioritised. Agri-robotic systems provide multiple emerging opportunities that facilitate the transition towards net zero agriculture. Five focus themes were identified where robotics could impact sustainable food production systems to (1) increase nitrogen use efficiency, (2) accelerate plant breeding, (3) deliver regenerative agriculture, (4) electrify robotic vehicles, (5) reduce food waste. RAS technologies create opportunities to (i) optimise the use of inputs such as fertiliser, seeds, and fuel/energy; (ii) reduce the environmental impact on soil and other natural resources; (iii) improve the efficiency and precision of agricultural processes and equipment; (iv) enhance farmers’ decisions to improve crop care and reduce farm waste. Further and scaled research and technology development are needed to exploit these opportunities.&quot;,&quot;publisher&quot;:&quot;Springer&quot;,&quot;issue&quot;:&quot;2&quot;,&quot;volume&quot;:&quot;3&quot;,&quot;container-title-short&quot;:&quot;&quot;},&quot;isTemporary&quot;:false}],&quot;citationTag&quot;:&quot;MENDELEY_CITATION_v3_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&quot;},{&quot;citationID&quot;:&quot;MENDELEY_CITATION_c843f814-90d1-447b-a04d-c4aca65181f8&quot;,&quot;properties&quot;:{&quot;noteIndex&quot;:0},&quot;isEdited&quot;:false,&quot;manualOverride&quot;:{&quot;isManuallyOverridden&quot;:false,&quot;citeprocText&quot;:&quot;[33]&quot;,&quot;manualOverrideText&quot;:&quot;&quot;},&quot;citationItems&quot;:[{&quot;id&quot;:&quot;d6b5610d-3a0e-32fb-8612-bf281b779971&quot;,&quot;itemData&quot;:{&quot;type&quot;:&quot;article-journal&quot;,&quot;id&quot;:&quot;d6b5610d-3a0e-32fb-8612-bf281b779971&quot;,&quot;title&quot;:&quot;Sustainability of biodegradable plastics: New problem or solution to solve the global plastic pollution?&quot;,&quot;author&quot;:[{&quot;family&quot;:&quot;Moshood&quot;,&quot;given&quot;:&quot;Taofeeq D.&quot;,&quot;parse-names&quot;:false,&quot;dropping-particle&quot;:&quot;&quot;,&quot;non-dropping-particle&quot;:&quot;&quot;},{&quot;family&quot;:&quot;Nawanir&quot;,&quot;given&quot;:&quot;Gusman&quot;,&quot;parse-names&quot;:false,&quot;dropping-particle&quot;:&quot;&quot;,&quot;non-dropping-particle&quot;:&quot;&quot;},{&quot;family&quot;:&quot;Mahmud&quot;,&quot;given&quot;:&quot;Fatimah&quot;,&quot;parse-names&quot;:false,&quot;dropping-particle&quot;:&quot;&quot;,&quot;non-dropping-particle&quot;:&quot;&quot;},{&quot;family&quot;:&quot;Mohamad&quot;,&quot;given&quot;:&quot;Fazeeda&quot;,&quot;parse-names&quot;:false,&quot;dropping-particle&quot;:&quot;&quot;,&quot;non-dropping-particle&quot;:&quot;&quot;},{&quot;family&quot;:&quot;Ahmad&quot;,&quot;given&quot;:&quot;Mohd Hanafiah&quot;,&quot;parse-names&quot;:false,&quot;dropping-particle&quot;:&quot;&quot;,&quot;non-dropping-particle&quot;:&quot;&quot;},{&quot;family&quot;:&quot;AbdulGhani&quot;,&quot;given&quot;:&quot;Airin&quot;,&quot;parse-names&quot;:false,&quot;dropping-particle&quot;:&quot;&quot;,&quot;non-dropping-particle&quot;:&quot;&quot;}],&quot;container-title&quot;:&quot;Current Research in Green and Sustainable Chemistry&quot;,&quot;accessed&quot;:{&quot;date-parts&quot;:[[2023,6,11]]},&quot;DOI&quot;:&quot;10.1016/J.CRGSC.2022.100273&quot;,&quot;ISSN&quot;:&quot;26660865&quot;,&quot;issued&quot;:{&quot;date-parts&quot;:[[2022,1,1]]},&quot;abstract&quot;:&quot;Plastic usage is increasing the number of pollutants in the environment. Plastic particles and other plastic-based pollutants are found in our environment and food chain, posing a threat to human health. From this perspective, the biodegradable plastics material focuses on creating a more sustainable and greener world with a smaller environmental imprint. This assessment should consider the entire life cycle assessment of the objectives and priorities for producing a wide range of biodegradable plastics. Biodegradable plastics can also have properties similar to traditional plastics while also delivering additional benefits due to their minimised impact on the environment in terms of carbon dioxide, as long as appropriate waste management includes such as composting, are contained. The demand for cost-effective, eco-friendly materials increases to reduce waste management and pollution issues. This study seeks to comprehensively understand biodegradable plastics production and applications research, product prospects, sustainability, sourcing and ecological imprint. Academic and industry interest in biodegradable plastics for sustainability has exploded in recent years. Researchers used the triple bottom line to analyse the sustainability of biodegradable plastics (economic profit, social responsibility, and environmental protection). The research also discusses the variables that influence the adoption of biodegradable plastics and a sustainable framework for improving biodegradable plastics' long-term viability. This study provides a thorough yet simple theoretical design of biodegradable plastics. The research findings and future research endeavours provide a new avenue for further research and contribution to the area.&quot;,&quot;publisher&quot;:&quot;Elsevier B.V.&quot;,&quot;volume&quot;:&quot;5&quot;,&quot;container-title-short&quot;:&quot;&quot;},&quot;isTemporary&quot;:false}],&quot;citationTag&quot;:&quot;MENDELEY_CITATION_v3_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&quot;},{&quot;citationID&quot;:&quot;MENDELEY_CITATION_9d431bcf-72f4-4588-8496-f520bf23f7f9&quot;,&quot;properties&quot;:{&quot;noteIndex&quot;:0},&quot;isEdited&quot;:false,&quot;manualOverride&quot;:{&quot;isManuallyOverridden&quot;:false,&quot;citeprocText&quot;:&quot;[34]&quot;,&quot;manualOverrideText&quot;:&quot;&quot;},&quot;citationItems&quot;:[{&quot;id&quot;:&quot;1fed7e2a-f7be-34ca-84a7-e37b7e69013d&quot;,&quot;itemData&quot;:{&quot;type&quot;:&quot;article-journal&quot;,&quot;id&quot;:&quot;1fed7e2a-f7be-34ca-84a7-e37b7e69013d&quot;,&quot;title&quot;:&quot;Sustainable Approach to Weed Management: The Role of Precision Weed Management&quot;,&quot;author&quot;:[{&quot;family&quot;:&quot;Monteiro&quot;,&quot;given&quot;:&quot;António&quot;,&quot;parse-names&quot;:false,&quot;dropping-particle&quot;:&quot;&quot;,&quot;non-dropping-particle&quot;:&quot;&quot;},{&quot;family&quot;:&quot;Santos&quot;,&quot;given&quot;:&quot;Sérgio&quot;,&quot;parse-names&quot;:false,&quot;dropping-particle&quot;:&quot;&quot;,&quot;non-dropping-particle&quot;:&quot;&quot;}],&quot;container-title&quot;:&quot;Agronomy 2022, Vol. 12, Page 118&quot;,&quot;accessed&quot;:{&quot;date-parts&quot;:[[2023,6,11]]},&quot;DOI&quot;:&quot;10.3390/AGRONOMY12010118&quot;,&quot;ISSN&quot;:&quot;2073-4395&quot;,&quot;URL&quot;:&quot;https://www.mdpi.com/2073-4395/12/1/118/htm&quot;,&quot;issued&quot;:{&quot;date-parts&quot;:[[2022,1,4]]},&quot;page&quot;:&quot;118&quot;,&quot;abstract&quot;:&quot;In the last few decades, the increase in the world’s population has created a need to produce more food, generating, consequently, greater pressure on agricultural production. In addition, problems related to climate change, water scarcity or decreasing amounts of arable land have serious implications for farming sustainability. Weeds can affect food production in agricultural systems, decreasing the product quality and productivity due to the competition for natural resources. On the other hand, weeds can also be considered to be valuable indicators of biodiversity because of their role in providing ecosystem services. In this sense, there is a need to carry out an effective and sustainable weed management process, integrating the various control methods (i.e., cultural, mechanical and chemical) in a harmonious way, without harming the entire agrarian ecosystem. Thus, intensive mechanization and herbicide use should be avoided. Herbicide resistance in some weed biotypes is a major concern today and must be tackled. On the other hand, the recent development of weed control technologies can promote higher levels of food production, lower the amount of inputs needed and reduce environmental damage, invariably bringing us closer to more sustainable agricultural systems. In this paper, we review the most common conventional and non-conventional weed control strategies from a sustainability perspective, highlighting the application of the precision and automated weed control technologies associated with precision weed management (PWM).&quot;,&quot;publisher&quot;:&quot;Multidisciplinary Digital Publishing Institute&quot;,&quot;issue&quot;:&quot;1&quot;,&quot;volume&quot;:&quot;12&quot;,&quot;container-title-short&quot;:&quot;&quot;},&quot;isTemporary&quot;:false}],&quot;citationTag&quot;:&quot;MENDELEY_CITATION_v3_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&quot;},{&quot;citationID&quot;:&quot;MENDELEY_CITATION_1ba582c0-74f9-4a60-b401-b0e440071bbd&quot;,&quot;properties&quot;:{&quot;noteIndex&quot;:0},&quot;isEdited&quot;:false,&quot;manualOverride&quot;:{&quot;isManuallyOverridden&quot;:false,&quot;citeprocText&quot;:&quot;[35]&quot;,&quot;manualOverrideText&quot;:&quot;&quot;},&quot;citationItems&quot;:[{&quot;id&quot;:&quot;75efe223-d378-3b28-8b1a-04e9463596ac&quot;,&quot;itemData&quot;:{&quot;type&quot;:&quot;webpage&quot;,&quot;id&quot;:&quot;75efe223-d378-3b28-8b1a-04e9463596ac&quot;,&quot;title&quot;:&quot;Building Curiosity: Rover Rocks Rocker-Bogie – NASA Mars Exploration&quot;,&quot;accessed&quot;:{&quot;date-parts&quot;:[[2023,6,11]]},&quot;URL&quot;:&quot;https://mars.nasa.gov/news/1057/building-curiosity-rover-rocks-rocker-bogie/&quot;,&quot;container-title-short&quot;:&quot;&quot;},&quot;isTemporary&quot;:false}],&quot;citationTag&quot;:&quot;MENDELEY_CITATION_v3_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&quot;},{&quot;citationID&quot;:&quot;MENDELEY_CITATION_8aa8e0e5-5141-4641-b6d7-5eb0824cd565&quot;,&quot;properties&quot;:{&quot;noteIndex&quot;:0},&quot;isEdited&quot;:false,&quot;manualOverride&quot;:{&quot;isManuallyOverridden&quot;:false,&quot;citeprocText&quot;:&quot;[36]&quot;,&quot;manualOverrideText&quot;:&quot;&quot;},&quot;citationItems&quot;:[{&quot;id&quot;:&quot;7f83a765-9cde-31c4-b0ec-6b29cf91b522&quot;,&quot;itemData&quot;:{&quot;type&quot;:&quot;webpage&quot;,&quot;id&quot;:&quot;7f83a765-9cde-31c4-b0ec-6b29cf91b522&quot;,&quot;title&quot;:&quot;Laser Weed Control | Laser Focus World&quot;,&quot;accessed&quot;:{&quot;date-parts&quot;:[[2023,6,9]]},&quot;URL&quot;:&quot;https://www.laserfocusworld.com/industrial-laser-solutions/article/14218955/laser-weed-control&quot;,&quot;container-title-short&quot;:&quot;&quot;},&quot;isTemporary&quot;:false}],&quot;citationTag&quot;:&quot;MENDELEY_CITATION_v3_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&quot;},{&quot;citationID&quot;:&quot;MENDELEY_CITATION_5cc12cb8-2dc6-4f93-8057-5fcad25d3bdc&quot;,&quot;properties&quot;:{&quot;noteIndex&quot;:0},&quot;isEdited&quot;:false,&quot;manualOverride&quot;:{&quot;isManuallyOverridden&quot;:false,&quot;citeprocText&quot;:&quot;[37]&quot;,&quot;manualOverrideText&quot;:&quot;&quot;},&quot;citationItems&quot;:[{&quot;id&quot;:&quot;206ad199-c46f-3ebd-8249-627ccefb7529&quot;,&quot;itemData&quot;:{&quot;type&quot;:&quot;webpage&quot;,&quot;id&quot;:&quot;206ad199-c46f-3ebd-8249-627ccefb7529&quot;,&quot;title&quot;:&quot;Solar resource maps and GIS data for 200+ countries | Solargis&quot;,&quot;accessed&quot;:{&quot;date-parts&quot;:[[2023,6,11]]},&quot;URL&quot;:&quot;https://solargis.com/maps-and-gis-data/download/brazil&quot;,&quot;container-title-short&quot;:&quot;&quot;},&quot;isTemporary&quot;:false}],&quot;citationTag&quot;:&quot;MENDELEY_CITATION_v3_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&quot;}]"/>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99acaea4-fc4e-4864-91f0-1f031bc6ee3d" xsi:nil="true"/>
    <lcf76f155ced4ddcb4097134ff3c332f xmlns="38eace60-bf44-4b75-b7b6-9a8dddef3ffc">
      <Terms xmlns="http://schemas.microsoft.com/office/infopath/2007/PartnerControls"/>
    </lcf76f155ced4ddcb4097134ff3c332f>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A9AFF5D9952E0249B2A811CFA82CE860" ma:contentTypeVersion="10" ma:contentTypeDescription="Create a new document." ma:contentTypeScope="" ma:versionID="fb9aeb654490b67fa5813a46cffa1ff5">
  <xsd:schema xmlns:xsd="http://www.w3.org/2001/XMLSchema" xmlns:xs="http://www.w3.org/2001/XMLSchema" xmlns:p="http://schemas.microsoft.com/office/2006/metadata/properties" xmlns:ns2="38eace60-bf44-4b75-b7b6-9a8dddef3ffc" xmlns:ns3="99acaea4-fc4e-4864-91f0-1f031bc6ee3d" targetNamespace="http://schemas.microsoft.com/office/2006/metadata/properties" ma:root="true" ma:fieldsID="191cb7d113f49e16d42280b25b683a5d" ns2:_="" ns3:_="">
    <xsd:import namespace="38eace60-bf44-4b75-b7b6-9a8dddef3ffc"/>
    <xsd:import namespace="99acaea4-fc4e-4864-91f0-1f031bc6ee3d"/>
    <xsd:element name="properties">
      <xsd:complexType>
        <xsd:sequence>
          <xsd:element name="documentManagement">
            <xsd:complexType>
              <xsd:all>
                <xsd:element ref="ns2:MediaServiceMetadata" minOccurs="0"/>
                <xsd:element ref="ns2:MediaServiceFastMetadata"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2:MediaServiceDateTaken"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8eace60-bf44-4b75-b7b6-9a8dddef3ff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lcf76f155ced4ddcb4097134ff3c332f" ma:index="11" nillable="true" ma:taxonomy="true" ma:internalName="lcf76f155ced4ddcb4097134ff3c332f" ma:taxonomyFieldName="MediaServiceImageTags" ma:displayName="Image Tags" ma:readOnly="false" ma:fieldId="{5cf76f15-5ced-4ddc-b409-7134ff3c332f}" ma:taxonomyMulti="true" ma:sspId="579a89b1-2c2c-4f7f-9bd7-7914fb13a02b" ma:termSetId="09814cd3-568e-fe90-9814-8d621ff8fb84" ma:anchorId="fba54fb3-c3e1-fe81-a776-ca4b69148c4d" ma:open="true" ma:isKeyword="false">
      <xsd:complexType>
        <xsd:sequence>
          <xsd:element ref="pc:Terms" minOccurs="0" maxOccurs="1"/>
        </xsd:sequence>
      </xsd:complex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dexed="true" ma:internalName="MediaServiceDateTaken" ma:readOnly="true">
      <xsd:simpleType>
        <xsd:restriction base="dms:Text"/>
      </xsd:simpleType>
    </xsd:element>
    <xsd:element name="MediaLengthInSeconds" ma:index="17"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99acaea4-fc4e-4864-91f0-1f031bc6ee3d" elementFormDefault="qualified">
    <xsd:import namespace="http://schemas.microsoft.com/office/2006/documentManagement/types"/>
    <xsd:import namespace="http://schemas.microsoft.com/office/infopath/2007/PartnerControls"/>
    <xsd:element name="TaxCatchAll" ma:index="12" nillable="true" ma:displayName="Taxonomy Catch All Column" ma:hidden="true" ma:list="{63500f7c-b41d-452a-a625-1dccde468e2e}" ma:internalName="TaxCatchAll" ma:showField="CatchAllData" ma:web="99acaea4-fc4e-4864-91f0-1f031bc6ee3d">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EACFF83-0FAF-4A72-907C-62049313320E}">
  <ds:schemaRefs>
    <ds:schemaRef ds:uri="http://schemas.microsoft.com/office/2006/documentManagement/types"/>
    <ds:schemaRef ds:uri="99acaea4-fc4e-4864-91f0-1f031bc6ee3d"/>
    <ds:schemaRef ds:uri="http://purl.org/dc/terms/"/>
    <ds:schemaRef ds:uri="http://schemas.microsoft.com/office/infopath/2007/PartnerControls"/>
    <ds:schemaRef ds:uri="http://schemas.openxmlformats.org/package/2006/metadata/core-properties"/>
    <ds:schemaRef ds:uri="http://purl.org/dc/dcmitype/"/>
    <ds:schemaRef ds:uri="38eace60-bf44-4b75-b7b6-9a8dddef3ffc"/>
    <ds:schemaRef ds:uri="http://schemas.microsoft.com/office/2006/metadata/properties"/>
    <ds:schemaRef ds:uri="http://www.w3.org/XML/1998/namespace"/>
    <ds:schemaRef ds:uri="http://purl.org/dc/elements/1.1/"/>
  </ds:schemaRefs>
</ds:datastoreItem>
</file>

<file path=customXml/itemProps2.xml><?xml version="1.0" encoding="utf-8"?>
<ds:datastoreItem xmlns:ds="http://schemas.openxmlformats.org/officeDocument/2006/customXml" ds:itemID="{C9EBED97-1F35-4B97-912D-C510FC3423A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8eace60-bf44-4b75-b7b6-9a8dddef3ffc"/>
    <ds:schemaRef ds:uri="99acaea4-fc4e-4864-91f0-1f031bc6ee3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42730A9E-DD7B-49F1-962D-5EFCCF411C88}">
  <ds:schemaRefs>
    <ds:schemaRef ds:uri="http://schemas.microsoft.com/sharepoint/v3/contenttype/forms"/>
  </ds:schemaRefs>
</ds:datastoreItem>
</file>

<file path=customXml/itemProps4.xml><?xml version="1.0" encoding="utf-8"?>
<ds:datastoreItem xmlns:ds="http://schemas.openxmlformats.org/officeDocument/2006/customXml" ds:itemID="{BDAF87D7-DAAA-D240-8277-0354078C05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56</Pages>
  <Words>16911</Words>
  <Characters>96398</Characters>
  <Application>Microsoft Office Word</Application>
  <DocSecurity>0</DocSecurity>
  <Lines>803</Lines>
  <Paragraphs>226</Paragraphs>
  <ScaleCrop>false</ScaleCrop>
  <Company/>
  <LinksUpToDate>false</LinksUpToDate>
  <CharactersWithSpaces>113083</CharactersWithSpaces>
  <SharedDoc>false</SharedDoc>
  <HLinks>
    <vt:vector size="450" baseType="variant">
      <vt:variant>
        <vt:i4>7471230</vt:i4>
      </vt:variant>
      <vt:variant>
        <vt:i4>534</vt:i4>
      </vt:variant>
      <vt:variant>
        <vt:i4>0</vt:i4>
      </vt:variant>
      <vt:variant>
        <vt:i4>5</vt:i4>
      </vt:variant>
      <vt:variant>
        <vt:lpwstr>https://www.marketdataforecast.com/market-reports/europe-herbicides-market</vt:lpwstr>
      </vt:variant>
      <vt:variant>
        <vt:lpwstr/>
      </vt:variant>
      <vt:variant>
        <vt:i4>5767185</vt:i4>
      </vt:variant>
      <vt:variant>
        <vt:i4>531</vt:i4>
      </vt:variant>
      <vt:variant>
        <vt:i4>0</vt:i4>
      </vt:variant>
      <vt:variant>
        <vt:i4>5</vt:i4>
      </vt:variant>
      <vt:variant>
        <vt:lpwstr>https://www.marketdataforecast.com/market-reports/latin-market-glyphosate-market</vt:lpwstr>
      </vt:variant>
      <vt:variant>
        <vt:lpwstr/>
      </vt:variant>
      <vt:variant>
        <vt:i4>131100</vt:i4>
      </vt:variant>
      <vt:variant>
        <vt:i4>528</vt:i4>
      </vt:variant>
      <vt:variant>
        <vt:i4>0</vt:i4>
      </vt:variant>
      <vt:variant>
        <vt:i4>5</vt:i4>
      </vt:variant>
      <vt:variant>
        <vt:lpwstr>https://www.businesswire.com/news/home/20210916005897/en/Global-47.09-Bn-Herbicides-Market-to-2025-2030---ResearchAndMarkets.com</vt:lpwstr>
      </vt:variant>
      <vt:variant>
        <vt:lpwstr/>
      </vt:variant>
      <vt:variant>
        <vt:i4>65558</vt:i4>
      </vt:variant>
      <vt:variant>
        <vt:i4>519</vt:i4>
      </vt:variant>
      <vt:variant>
        <vt:i4>0</vt:i4>
      </vt:variant>
      <vt:variant>
        <vt:i4>5</vt:i4>
      </vt:variant>
      <vt:variant>
        <vt:lpwstr>https://pakobserver.net/ari-tarnab-organizes-olive-fair/</vt:lpwstr>
      </vt:variant>
      <vt:variant>
        <vt:lpwstr/>
      </vt:variant>
      <vt:variant>
        <vt:i4>7471211</vt:i4>
      </vt:variant>
      <vt:variant>
        <vt:i4>516</vt:i4>
      </vt:variant>
      <vt:variant>
        <vt:i4>0</vt:i4>
      </vt:variant>
      <vt:variant>
        <vt:i4>5</vt:i4>
      </vt:variant>
      <vt:variant>
        <vt:lpwstr>https://www.statista.com/outlook/cmo/hot-drinks/coffee/brazil</vt:lpwstr>
      </vt:variant>
      <vt:variant>
        <vt:lpwstr>:~:text=Revenue%20in%20the%20Coffee%20segment,(CAGR%202023%2D2025)</vt:lpwstr>
      </vt:variant>
      <vt:variant>
        <vt:i4>7602235</vt:i4>
      </vt:variant>
      <vt:variant>
        <vt:i4>510</vt:i4>
      </vt:variant>
      <vt:variant>
        <vt:i4>0</vt:i4>
      </vt:variant>
      <vt:variant>
        <vt:i4>5</vt:i4>
      </vt:variant>
      <vt:variant>
        <vt:lpwstr>https://www.bpf.co.uk/Media/Download.aspx?MediaId=1078</vt:lpwstr>
      </vt:variant>
      <vt:variant>
        <vt:lpwstr/>
      </vt:variant>
      <vt:variant>
        <vt:i4>6684760</vt:i4>
      </vt:variant>
      <vt:variant>
        <vt:i4>507</vt:i4>
      </vt:variant>
      <vt:variant>
        <vt:i4>0</vt:i4>
      </vt:variant>
      <vt:variant>
        <vt:i4>5</vt:i4>
      </vt:variant>
      <vt:variant>
        <vt:lpwstr>https://theicct.org/sites/default/files/publications/EV-life-cycle-GHG_ICCT-Briefing_09022018_vF.pdf</vt:lpwstr>
      </vt:variant>
      <vt:variant>
        <vt:lpwstr/>
      </vt:variant>
      <vt:variant>
        <vt:i4>7929972</vt:i4>
      </vt:variant>
      <vt:variant>
        <vt:i4>504</vt:i4>
      </vt:variant>
      <vt:variant>
        <vt:i4>0</vt:i4>
      </vt:variant>
      <vt:variant>
        <vt:i4>5</vt:i4>
      </vt:variant>
      <vt:variant>
        <vt:lpwstr>https://www.responsiblebusiness.org/media/docs/publications/EICC_PCFAllocationProjectPaper_June2014.pdf</vt:lpwstr>
      </vt:variant>
      <vt:variant>
        <vt:lpwstr/>
      </vt:variant>
      <vt:variant>
        <vt:i4>7143476</vt:i4>
      </vt:variant>
      <vt:variant>
        <vt:i4>501</vt:i4>
      </vt:variant>
      <vt:variant>
        <vt:i4>0</vt:i4>
      </vt:variant>
      <vt:variant>
        <vt:i4>5</vt:i4>
      </vt:variant>
      <vt:variant>
        <vt:lpwstr>https://alupro.org.uk/sustainability/fact-sheets/carbon-footprint/</vt:lpwstr>
      </vt:variant>
      <vt:variant>
        <vt:lpwstr/>
      </vt:variant>
      <vt:variant>
        <vt:i4>2883603</vt:i4>
      </vt:variant>
      <vt:variant>
        <vt:i4>495</vt:i4>
      </vt:variant>
      <vt:variant>
        <vt:i4>0</vt:i4>
      </vt:variant>
      <vt:variant>
        <vt:i4>5</vt:i4>
      </vt:variant>
      <vt:variant>
        <vt:lpwstr>https://dspace.lib.cranfield.ac.uk/bitstream/handle/1826/3913/Estimation_of_the_greenhouse_gas_emissions_from_agricultural_pesticide_manufacture_and_use-2009.pdf</vt:lpwstr>
      </vt:variant>
      <vt:variant>
        <vt:lpwstr/>
      </vt:variant>
      <vt:variant>
        <vt:i4>4128770</vt:i4>
      </vt:variant>
      <vt:variant>
        <vt:i4>492</vt:i4>
      </vt:variant>
      <vt:variant>
        <vt:i4>0</vt:i4>
      </vt:variant>
      <vt:variant>
        <vt:i4>5</vt:i4>
      </vt:variant>
      <vt:variant>
        <vt:lpwstr>https://spie.org/publications/fg12_p85-86_carbon-dioxide_lasers?SSO=1</vt:lpwstr>
      </vt:variant>
      <vt:variant>
        <vt:lpwstr/>
      </vt:variant>
      <vt:variant>
        <vt:i4>7995446</vt:i4>
      </vt:variant>
      <vt:variant>
        <vt:i4>471</vt:i4>
      </vt:variant>
      <vt:variant>
        <vt:i4>0</vt:i4>
      </vt:variant>
      <vt:variant>
        <vt:i4>5</vt:i4>
      </vt:variant>
      <vt:variant>
        <vt:lpwstr>https://www.analyticsinsight.net/top-10-countries-making-the-best-out-of-robotics-in-2022/</vt:lpwstr>
      </vt:variant>
      <vt:variant>
        <vt:lpwstr/>
      </vt:variant>
      <vt:variant>
        <vt:i4>3801129</vt:i4>
      </vt:variant>
      <vt:variant>
        <vt:i4>450</vt:i4>
      </vt:variant>
      <vt:variant>
        <vt:i4>0</vt:i4>
      </vt:variant>
      <vt:variant>
        <vt:i4>5</vt:i4>
      </vt:variant>
      <vt:variant>
        <vt:lpwstr>https://www.nature.com/articles/s41598-018-38343-3</vt:lpwstr>
      </vt:variant>
      <vt:variant>
        <vt:lpwstr/>
      </vt:variant>
      <vt:variant>
        <vt:i4>1769535</vt:i4>
      </vt:variant>
      <vt:variant>
        <vt:i4>368</vt:i4>
      </vt:variant>
      <vt:variant>
        <vt:i4>0</vt:i4>
      </vt:variant>
      <vt:variant>
        <vt:i4>5</vt:i4>
      </vt:variant>
      <vt:variant>
        <vt:lpwstr/>
      </vt:variant>
      <vt:variant>
        <vt:lpwstr>_Toc137402994</vt:lpwstr>
      </vt:variant>
      <vt:variant>
        <vt:i4>1769535</vt:i4>
      </vt:variant>
      <vt:variant>
        <vt:i4>362</vt:i4>
      </vt:variant>
      <vt:variant>
        <vt:i4>0</vt:i4>
      </vt:variant>
      <vt:variant>
        <vt:i4>5</vt:i4>
      </vt:variant>
      <vt:variant>
        <vt:lpwstr/>
      </vt:variant>
      <vt:variant>
        <vt:lpwstr>_Toc137402993</vt:lpwstr>
      </vt:variant>
      <vt:variant>
        <vt:i4>1769535</vt:i4>
      </vt:variant>
      <vt:variant>
        <vt:i4>356</vt:i4>
      </vt:variant>
      <vt:variant>
        <vt:i4>0</vt:i4>
      </vt:variant>
      <vt:variant>
        <vt:i4>5</vt:i4>
      </vt:variant>
      <vt:variant>
        <vt:lpwstr/>
      </vt:variant>
      <vt:variant>
        <vt:lpwstr>_Toc137402992</vt:lpwstr>
      </vt:variant>
      <vt:variant>
        <vt:i4>1769535</vt:i4>
      </vt:variant>
      <vt:variant>
        <vt:i4>350</vt:i4>
      </vt:variant>
      <vt:variant>
        <vt:i4>0</vt:i4>
      </vt:variant>
      <vt:variant>
        <vt:i4>5</vt:i4>
      </vt:variant>
      <vt:variant>
        <vt:lpwstr/>
      </vt:variant>
      <vt:variant>
        <vt:lpwstr>_Toc137402991</vt:lpwstr>
      </vt:variant>
      <vt:variant>
        <vt:i4>1769535</vt:i4>
      </vt:variant>
      <vt:variant>
        <vt:i4>344</vt:i4>
      </vt:variant>
      <vt:variant>
        <vt:i4>0</vt:i4>
      </vt:variant>
      <vt:variant>
        <vt:i4>5</vt:i4>
      </vt:variant>
      <vt:variant>
        <vt:lpwstr/>
      </vt:variant>
      <vt:variant>
        <vt:lpwstr>_Toc137402990</vt:lpwstr>
      </vt:variant>
      <vt:variant>
        <vt:i4>1703999</vt:i4>
      </vt:variant>
      <vt:variant>
        <vt:i4>338</vt:i4>
      </vt:variant>
      <vt:variant>
        <vt:i4>0</vt:i4>
      </vt:variant>
      <vt:variant>
        <vt:i4>5</vt:i4>
      </vt:variant>
      <vt:variant>
        <vt:lpwstr/>
      </vt:variant>
      <vt:variant>
        <vt:lpwstr>_Toc137402989</vt:lpwstr>
      </vt:variant>
      <vt:variant>
        <vt:i4>1703999</vt:i4>
      </vt:variant>
      <vt:variant>
        <vt:i4>332</vt:i4>
      </vt:variant>
      <vt:variant>
        <vt:i4>0</vt:i4>
      </vt:variant>
      <vt:variant>
        <vt:i4>5</vt:i4>
      </vt:variant>
      <vt:variant>
        <vt:lpwstr/>
      </vt:variant>
      <vt:variant>
        <vt:lpwstr>_Toc137402988</vt:lpwstr>
      </vt:variant>
      <vt:variant>
        <vt:i4>1703999</vt:i4>
      </vt:variant>
      <vt:variant>
        <vt:i4>326</vt:i4>
      </vt:variant>
      <vt:variant>
        <vt:i4>0</vt:i4>
      </vt:variant>
      <vt:variant>
        <vt:i4>5</vt:i4>
      </vt:variant>
      <vt:variant>
        <vt:lpwstr/>
      </vt:variant>
      <vt:variant>
        <vt:lpwstr>_Toc137402987</vt:lpwstr>
      </vt:variant>
      <vt:variant>
        <vt:i4>1703999</vt:i4>
      </vt:variant>
      <vt:variant>
        <vt:i4>320</vt:i4>
      </vt:variant>
      <vt:variant>
        <vt:i4>0</vt:i4>
      </vt:variant>
      <vt:variant>
        <vt:i4>5</vt:i4>
      </vt:variant>
      <vt:variant>
        <vt:lpwstr/>
      </vt:variant>
      <vt:variant>
        <vt:lpwstr>_Toc137402986</vt:lpwstr>
      </vt:variant>
      <vt:variant>
        <vt:i4>1703999</vt:i4>
      </vt:variant>
      <vt:variant>
        <vt:i4>314</vt:i4>
      </vt:variant>
      <vt:variant>
        <vt:i4>0</vt:i4>
      </vt:variant>
      <vt:variant>
        <vt:i4>5</vt:i4>
      </vt:variant>
      <vt:variant>
        <vt:lpwstr/>
      </vt:variant>
      <vt:variant>
        <vt:lpwstr>_Toc137402985</vt:lpwstr>
      </vt:variant>
      <vt:variant>
        <vt:i4>1703999</vt:i4>
      </vt:variant>
      <vt:variant>
        <vt:i4>308</vt:i4>
      </vt:variant>
      <vt:variant>
        <vt:i4>0</vt:i4>
      </vt:variant>
      <vt:variant>
        <vt:i4>5</vt:i4>
      </vt:variant>
      <vt:variant>
        <vt:lpwstr/>
      </vt:variant>
      <vt:variant>
        <vt:lpwstr>_Toc137402984</vt:lpwstr>
      </vt:variant>
      <vt:variant>
        <vt:i4>1703999</vt:i4>
      </vt:variant>
      <vt:variant>
        <vt:i4>302</vt:i4>
      </vt:variant>
      <vt:variant>
        <vt:i4>0</vt:i4>
      </vt:variant>
      <vt:variant>
        <vt:i4>5</vt:i4>
      </vt:variant>
      <vt:variant>
        <vt:lpwstr/>
      </vt:variant>
      <vt:variant>
        <vt:lpwstr>_Toc137402983</vt:lpwstr>
      </vt:variant>
      <vt:variant>
        <vt:i4>1703999</vt:i4>
      </vt:variant>
      <vt:variant>
        <vt:i4>296</vt:i4>
      </vt:variant>
      <vt:variant>
        <vt:i4>0</vt:i4>
      </vt:variant>
      <vt:variant>
        <vt:i4>5</vt:i4>
      </vt:variant>
      <vt:variant>
        <vt:lpwstr/>
      </vt:variant>
      <vt:variant>
        <vt:lpwstr>_Toc137402982</vt:lpwstr>
      </vt:variant>
      <vt:variant>
        <vt:i4>1703999</vt:i4>
      </vt:variant>
      <vt:variant>
        <vt:i4>290</vt:i4>
      </vt:variant>
      <vt:variant>
        <vt:i4>0</vt:i4>
      </vt:variant>
      <vt:variant>
        <vt:i4>5</vt:i4>
      </vt:variant>
      <vt:variant>
        <vt:lpwstr/>
      </vt:variant>
      <vt:variant>
        <vt:lpwstr>_Toc137402981</vt:lpwstr>
      </vt:variant>
      <vt:variant>
        <vt:i4>1703999</vt:i4>
      </vt:variant>
      <vt:variant>
        <vt:i4>284</vt:i4>
      </vt:variant>
      <vt:variant>
        <vt:i4>0</vt:i4>
      </vt:variant>
      <vt:variant>
        <vt:i4>5</vt:i4>
      </vt:variant>
      <vt:variant>
        <vt:lpwstr/>
      </vt:variant>
      <vt:variant>
        <vt:lpwstr>_Toc137402980</vt:lpwstr>
      </vt:variant>
      <vt:variant>
        <vt:i4>1376319</vt:i4>
      </vt:variant>
      <vt:variant>
        <vt:i4>278</vt:i4>
      </vt:variant>
      <vt:variant>
        <vt:i4>0</vt:i4>
      </vt:variant>
      <vt:variant>
        <vt:i4>5</vt:i4>
      </vt:variant>
      <vt:variant>
        <vt:lpwstr/>
      </vt:variant>
      <vt:variant>
        <vt:lpwstr>_Toc137402979</vt:lpwstr>
      </vt:variant>
      <vt:variant>
        <vt:i4>1376319</vt:i4>
      </vt:variant>
      <vt:variant>
        <vt:i4>272</vt:i4>
      </vt:variant>
      <vt:variant>
        <vt:i4>0</vt:i4>
      </vt:variant>
      <vt:variant>
        <vt:i4>5</vt:i4>
      </vt:variant>
      <vt:variant>
        <vt:lpwstr/>
      </vt:variant>
      <vt:variant>
        <vt:lpwstr>_Toc137402978</vt:lpwstr>
      </vt:variant>
      <vt:variant>
        <vt:i4>1376319</vt:i4>
      </vt:variant>
      <vt:variant>
        <vt:i4>266</vt:i4>
      </vt:variant>
      <vt:variant>
        <vt:i4>0</vt:i4>
      </vt:variant>
      <vt:variant>
        <vt:i4>5</vt:i4>
      </vt:variant>
      <vt:variant>
        <vt:lpwstr/>
      </vt:variant>
      <vt:variant>
        <vt:lpwstr>_Toc137402977</vt:lpwstr>
      </vt:variant>
      <vt:variant>
        <vt:i4>1376319</vt:i4>
      </vt:variant>
      <vt:variant>
        <vt:i4>260</vt:i4>
      </vt:variant>
      <vt:variant>
        <vt:i4>0</vt:i4>
      </vt:variant>
      <vt:variant>
        <vt:i4>5</vt:i4>
      </vt:variant>
      <vt:variant>
        <vt:lpwstr/>
      </vt:variant>
      <vt:variant>
        <vt:lpwstr>_Toc137402976</vt:lpwstr>
      </vt:variant>
      <vt:variant>
        <vt:i4>1376319</vt:i4>
      </vt:variant>
      <vt:variant>
        <vt:i4>254</vt:i4>
      </vt:variant>
      <vt:variant>
        <vt:i4>0</vt:i4>
      </vt:variant>
      <vt:variant>
        <vt:i4>5</vt:i4>
      </vt:variant>
      <vt:variant>
        <vt:lpwstr/>
      </vt:variant>
      <vt:variant>
        <vt:lpwstr>_Toc137402975</vt:lpwstr>
      </vt:variant>
      <vt:variant>
        <vt:i4>1376319</vt:i4>
      </vt:variant>
      <vt:variant>
        <vt:i4>248</vt:i4>
      </vt:variant>
      <vt:variant>
        <vt:i4>0</vt:i4>
      </vt:variant>
      <vt:variant>
        <vt:i4>5</vt:i4>
      </vt:variant>
      <vt:variant>
        <vt:lpwstr/>
      </vt:variant>
      <vt:variant>
        <vt:lpwstr>_Toc137402974</vt:lpwstr>
      </vt:variant>
      <vt:variant>
        <vt:i4>1376319</vt:i4>
      </vt:variant>
      <vt:variant>
        <vt:i4>242</vt:i4>
      </vt:variant>
      <vt:variant>
        <vt:i4>0</vt:i4>
      </vt:variant>
      <vt:variant>
        <vt:i4>5</vt:i4>
      </vt:variant>
      <vt:variant>
        <vt:lpwstr/>
      </vt:variant>
      <vt:variant>
        <vt:lpwstr>_Toc137402973</vt:lpwstr>
      </vt:variant>
      <vt:variant>
        <vt:i4>1376319</vt:i4>
      </vt:variant>
      <vt:variant>
        <vt:i4>236</vt:i4>
      </vt:variant>
      <vt:variant>
        <vt:i4>0</vt:i4>
      </vt:variant>
      <vt:variant>
        <vt:i4>5</vt:i4>
      </vt:variant>
      <vt:variant>
        <vt:lpwstr/>
      </vt:variant>
      <vt:variant>
        <vt:lpwstr>_Toc137402972</vt:lpwstr>
      </vt:variant>
      <vt:variant>
        <vt:i4>1376319</vt:i4>
      </vt:variant>
      <vt:variant>
        <vt:i4>230</vt:i4>
      </vt:variant>
      <vt:variant>
        <vt:i4>0</vt:i4>
      </vt:variant>
      <vt:variant>
        <vt:i4>5</vt:i4>
      </vt:variant>
      <vt:variant>
        <vt:lpwstr/>
      </vt:variant>
      <vt:variant>
        <vt:lpwstr>_Toc137402971</vt:lpwstr>
      </vt:variant>
      <vt:variant>
        <vt:i4>1376319</vt:i4>
      </vt:variant>
      <vt:variant>
        <vt:i4>224</vt:i4>
      </vt:variant>
      <vt:variant>
        <vt:i4>0</vt:i4>
      </vt:variant>
      <vt:variant>
        <vt:i4>5</vt:i4>
      </vt:variant>
      <vt:variant>
        <vt:lpwstr/>
      </vt:variant>
      <vt:variant>
        <vt:lpwstr>_Toc137402970</vt:lpwstr>
      </vt:variant>
      <vt:variant>
        <vt:i4>1310783</vt:i4>
      </vt:variant>
      <vt:variant>
        <vt:i4>218</vt:i4>
      </vt:variant>
      <vt:variant>
        <vt:i4>0</vt:i4>
      </vt:variant>
      <vt:variant>
        <vt:i4>5</vt:i4>
      </vt:variant>
      <vt:variant>
        <vt:lpwstr/>
      </vt:variant>
      <vt:variant>
        <vt:lpwstr>_Toc137402969</vt:lpwstr>
      </vt:variant>
      <vt:variant>
        <vt:i4>1310783</vt:i4>
      </vt:variant>
      <vt:variant>
        <vt:i4>212</vt:i4>
      </vt:variant>
      <vt:variant>
        <vt:i4>0</vt:i4>
      </vt:variant>
      <vt:variant>
        <vt:i4>5</vt:i4>
      </vt:variant>
      <vt:variant>
        <vt:lpwstr/>
      </vt:variant>
      <vt:variant>
        <vt:lpwstr>_Toc137402968</vt:lpwstr>
      </vt:variant>
      <vt:variant>
        <vt:i4>1310783</vt:i4>
      </vt:variant>
      <vt:variant>
        <vt:i4>206</vt:i4>
      </vt:variant>
      <vt:variant>
        <vt:i4>0</vt:i4>
      </vt:variant>
      <vt:variant>
        <vt:i4>5</vt:i4>
      </vt:variant>
      <vt:variant>
        <vt:lpwstr/>
      </vt:variant>
      <vt:variant>
        <vt:lpwstr>_Toc137402967</vt:lpwstr>
      </vt:variant>
      <vt:variant>
        <vt:i4>1310783</vt:i4>
      </vt:variant>
      <vt:variant>
        <vt:i4>200</vt:i4>
      </vt:variant>
      <vt:variant>
        <vt:i4>0</vt:i4>
      </vt:variant>
      <vt:variant>
        <vt:i4>5</vt:i4>
      </vt:variant>
      <vt:variant>
        <vt:lpwstr/>
      </vt:variant>
      <vt:variant>
        <vt:lpwstr>_Toc137402966</vt:lpwstr>
      </vt:variant>
      <vt:variant>
        <vt:i4>1310783</vt:i4>
      </vt:variant>
      <vt:variant>
        <vt:i4>194</vt:i4>
      </vt:variant>
      <vt:variant>
        <vt:i4>0</vt:i4>
      </vt:variant>
      <vt:variant>
        <vt:i4>5</vt:i4>
      </vt:variant>
      <vt:variant>
        <vt:lpwstr/>
      </vt:variant>
      <vt:variant>
        <vt:lpwstr>_Toc137402965</vt:lpwstr>
      </vt:variant>
      <vt:variant>
        <vt:i4>1310783</vt:i4>
      </vt:variant>
      <vt:variant>
        <vt:i4>188</vt:i4>
      </vt:variant>
      <vt:variant>
        <vt:i4>0</vt:i4>
      </vt:variant>
      <vt:variant>
        <vt:i4>5</vt:i4>
      </vt:variant>
      <vt:variant>
        <vt:lpwstr/>
      </vt:variant>
      <vt:variant>
        <vt:lpwstr>_Toc137402964</vt:lpwstr>
      </vt:variant>
      <vt:variant>
        <vt:i4>1310783</vt:i4>
      </vt:variant>
      <vt:variant>
        <vt:i4>182</vt:i4>
      </vt:variant>
      <vt:variant>
        <vt:i4>0</vt:i4>
      </vt:variant>
      <vt:variant>
        <vt:i4>5</vt:i4>
      </vt:variant>
      <vt:variant>
        <vt:lpwstr/>
      </vt:variant>
      <vt:variant>
        <vt:lpwstr>_Toc137402963</vt:lpwstr>
      </vt:variant>
      <vt:variant>
        <vt:i4>1310783</vt:i4>
      </vt:variant>
      <vt:variant>
        <vt:i4>176</vt:i4>
      </vt:variant>
      <vt:variant>
        <vt:i4>0</vt:i4>
      </vt:variant>
      <vt:variant>
        <vt:i4>5</vt:i4>
      </vt:variant>
      <vt:variant>
        <vt:lpwstr/>
      </vt:variant>
      <vt:variant>
        <vt:lpwstr>_Toc137402962</vt:lpwstr>
      </vt:variant>
      <vt:variant>
        <vt:i4>1310783</vt:i4>
      </vt:variant>
      <vt:variant>
        <vt:i4>170</vt:i4>
      </vt:variant>
      <vt:variant>
        <vt:i4>0</vt:i4>
      </vt:variant>
      <vt:variant>
        <vt:i4>5</vt:i4>
      </vt:variant>
      <vt:variant>
        <vt:lpwstr/>
      </vt:variant>
      <vt:variant>
        <vt:lpwstr>_Toc137402961</vt:lpwstr>
      </vt:variant>
      <vt:variant>
        <vt:i4>1310783</vt:i4>
      </vt:variant>
      <vt:variant>
        <vt:i4>164</vt:i4>
      </vt:variant>
      <vt:variant>
        <vt:i4>0</vt:i4>
      </vt:variant>
      <vt:variant>
        <vt:i4>5</vt:i4>
      </vt:variant>
      <vt:variant>
        <vt:lpwstr/>
      </vt:variant>
      <vt:variant>
        <vt:lpwstr>_Toc137402960</vt:lpwstr>
      </vt:variant>
      <vt:variant>
        <vt:i4>1507391</vt:i4>
      </vt:variant>
      <vt:variant>
        <vt:i4>158</vt:i4>
      </vt:variant>
      <vt:variant>
        <vt:i4>0</vt:i4>
      </vt:variant>
      <vt:variant>
        <vt:i4>5</vt:i4>
      </vt:variant>
      <vt:variant>
        <vt:lpwstr/>
      </vt:variant>
      <vt:variant>
        <vt:lpwstr>_Toc137402959</vt:lpwstr>
      </vt:variant>
      <vt:variant>
        <vt:i4>1507391</vt:i4>
      </vt:variant>
      <vt:variant>
        <vt:i4>152</vt:i4>
      </vt:variant>
      <vt:variant>
        <vt:i4>0</vt:i4>
      </vt:variant>
      <vt:variant>
        <vt:i4>5</vt:i4>
      </vt:variant>
      <vt:variant>
        <vt:lpwstr/>
      </vt:variant>
      <vt:variant>
        <vt:lpwstr>_Toc137402958</vt:lpwstr>
      </vt:variant>
      <vt:variant>
        <vt:i4>1507391</vt:i4>
      </vt:variant>
      <vt:variant>
        <vt:i4>146</vt:i4>
      </vt:variant>
      <vt:variant>
        <vt:i4>0</vt:i4>
      </vt:variant>
      <vt:variant>
        <vt:i4>5</vt:i4>
      </vt:variant>
      <vt:variant>
        <vt:lpwstr/>
      </vt:variant>
      <vt:variant>
        <vt:lpwstr>_Toc137402957</vt:lpwstr>
      </vt:variant>
      <vt:variant>
        <vt:i4>1507391</vt:i4>
      </vt:variant>
      <vt:variant>
        <vt:i4>140</vt:i4>
      </vt:variant>
      <vt:variant>
        <vt:i4>0</vt:i4>
      </vt:variant>
      <vt:variant>
        <vt:i4>5</vt:i4>
      </vt:variant>
      <vt:variant>
        <vt:lpwstr/>
      </vt:variant>
      <vt:variant>
        <vt:lpwstr>_Toc137402956</vt:lpwstr>
      </vt:variant>
      <vt:variant>
        <vt:i4>1507391</vt:i4>
      </vt:variant>
      <vt:variant>
        <vt:i4>134</vt:i4>
      </vt:variant>
      <vt:variant>
        <vt:i4>0</vt:i4>
      </vt:variant>
      <vt:variant>
        <vt:i4>5</vt:i4>
      </vt:variant>
      <vt:variant>
        <vt:lpwstr/>
      </vt:variant>
      <vt:variant>
        <vt:lpwstr>_Toc137402955</vt:lpwstr>
      </vt:variant>
      <vt:variant>
        <vt:i4>1507391</vt:i4>
      </vt:variant>
      <vt:variant>
        <vt:i4>128</vt:i4>
      </vt:variant>
      <vt:variant>
        <vt:i4>0</vt:i4>
      </vt:variant>
      <vt:variant>
        <vt:i4>5</vt:i4>
      </vt:variant>
      <vt:variant>
        <vt:lpwstr/>
      </vt:variant>
      <vt:variant>
        <vt:lpwstr>_Toc137402954</vt:lpwstr>
      </vt:variant>
      <vt:variant>
        <vt:i4>1507391</vt:i4>
      </vt:variant>
      <vt:variant>
        <vt:i4>122</vt:i4>
      </vt:variant>
      <vt:variant>
        <vt:i4>0</vt:i4>
      </vt:variant>
      <vt:variant>
        <vt:i4>5</vt:i4>
      </vt:variant>
      <vt:variant>
        <vt:lpwstr/>
      </vt:variant>
      <vt:variant>
        <vt:lpwstr>_Toc137402953</vt:lpwstr>
      </vt:variant>
      <vt:variant>
        <vt:i4>1507391</vt:i4>
      </vt:variant>
      <vt:variant>
        <vt:i4>116</vt:i4>
      </vt:variant>
      <vt:variant>
        <vt:i4>0</vt:i4>
      </vt:variant>
      <vt:variant>
        <vt:i4>5</vt:i4>
      </vt:variant>
      <vt:variant>
        <vt:lpwstr/>
      </vt:variant>
      <vt:variant>
        <vt:lpwstr>_Toc137402952</vt:lpwstr>
      </vt:variant>
      <vt:variant>
        <vt:i4>1507391</vt:i4>
      </vt:variant>
      <vt:variant>
        <vt:i4>110</vt:i4>
      </vt:variant>
      <vt:variant>
        <vt:i4>0</vt:i4>
      </vt:variant>
      <vt:variant>
        <vt:i4>5</vt:i4>
      </vt:variant>
      <vt:variant>
        <vt:lpwstr/>
      </vt:variant>
      <vt:variant>
        <vt:lpwstr>_Toc137402951</vt:lpwstr>
      </vt:variant>
      <vt:variant>
        <vt:i4>1507391</vt:i4>
      </vt:variant>
      <vt:variant>
        <vt:i4>104</vt:i4>
      </vt:variant>
      <vt:variant>
        <vt:i4>0</vt:i4>
      </vt:variant>
      <vt:variant>
        <vt:i4>5</vt:i4>
      </vt:variant>
      <vt:variant>
        <vt:lpwstr/>
      </vt:variant>
      <vt:variant>
        <vt:lpwstr>_Toc137402950</vt:lpwstr>
      </vt:variant>
      <vt:variant>
        <vt:i4>1441855</vt:i4>
      </vt:variant>
      <vt:variant>
        <vt:i4>98</vt:i4>
      </vt:variant>
      <vt:variant>
        <vt:i4>0</vt:i4>
      </vt:variant>
      <vt:variant>
        <vt:i4>5</vt:i4>
      </vt:variant>
      <vt:variant>
        <vt:lpwstr/>
      </vt:variant>
      <vt:variant>
        <vt:lpwstr>_Toc137402949</vt:lpwstr>
      </vt:variant>
      <vt:variant>
        <vt:i4>1441855</vt:i4>
      </vt:variant>
      <vt:variant>
        <vt:i4>92</vt:i4>
      </vt:variant>
      <vt:variant>
        <vt:i4>0</vt:i4>
      </vt:variant>
      <vt:variant>
        <vt:i4>5</vt:i4>
      </vt:variant>
      <vt:variant>
        <vt:lpwstr/>
      </vt:variant>
      <vt:variant>
        <vt:lpwstr>_Toc137402948</vt:lpwstr>
      </vt:variant>
      <vt:variant>
        <vt:i4>1441855</vt:i4>
      </vt:variant>
      <vt:variant>
        <vt:i4>86</vt:i4>
      </vt:variant>
      <vt:variant>
        <vt:i4>0</vt:i4>
      </vt:variant>
      <vt:variant>
        <vt:i4>5</vt:i4>
      </vt:variant>
      <vt:variant>
        <vt:lpwstr/>
      </vt:variant>
      <vt:variant>
        <vt:lpwstr>_Toc137402947</vt:lpwstr>
      </vt:variant>
      <vt:variant>
        <vt:i4>1441855</vt:i4>
      </vt:variant>
      <vt:variant>
        <vt:i4>80</vt:i4>
      </vt:variant>
      <vt:variant>
        <vt:i4>0</vt:i4>
      </vt:variant>
      <vt:variant>
        <vt:i4>5</vt:i4>
      </vt:variant>
      <vt:variant>
        <vt:lpwstr/>
      </vt:variant>
      <vt:variant>
        <vt:lpwstr>_Toc137402946</vt:lpwstr>
      </vt:variant>
      <vt:variant>
        <vt:i4>1441855</vt:i4>
      </vt:variant>
      <vt:variant>
        <vt:i4>74</vt:i4>
      </vt:variant>
      <vt:variant>
        <vt:i4>0</vt:i4>
      </vt:variant>
      <vt:variant>
        <vt:i4>5</vt:i4>
      </vt:variant>
      <vt:variant>
        <vt:lpwstr/>
      </vt:variant>
      <vt:variant>
        <vt:lpwstr>_Toc137402945</vt:lpwstr>
      </vt:variant>
      <vt:variant>
        <vt:i4>1441855</vt:i4>
      </vt:variant>
      <vt:variant>
        <vt:i4>68</vt:i4>
      </vt:variant>
      <vt:variant>
        <vt:i4>0</vt:i4>
      </vt:variant>
      <vt:variant>
        <vt:i4>5</vt:i4>
      </vt:variant>
      <vt:variant>
        <vt:lpwstr/>
      </vt:variant>
      <vt:variant>
        <vt:lpwstr>_Toc137402944</vt:lpwstr>
      </vt:variant>
      <vt:variant>
        <vt:i4>1441855</vt:i4>
      </vt:variant>
      <vt:variant>
        <vt:i4>62</vt:i4>
      </vt:variant>
      <vt:variant>
        <vt:i4>0</vt:i4>
      </vt:variant>
      <vt:variant>
        <vt:i4>5</vt:i4>
      </vt:variant>
      <vt:variant>
        <vt:lpwstr/>
      </vt:variant>
      <vt:variant>
        <vt:lpwstr>_Toc137402943</vt:lpwstr>
      </vt:variant>
      <vt:variant>
        <vt:i4>1441855</vt:i4>
      </vt:variant>
      <vt:variant>
        <vt:i4>56</vt:i4>
      </vt:variant>
      <vt:variant>
        <vt:i4>0</vt:i4>
      </vt:variant>
      <vt:variant>
        <vt:i4>5</vt:i4>
      </vt:variant>
      <vt:variant>
        <vt:lpwstr/>
      </vt:variant>
      <vt:variant>
        <vt:lpwstr>_Toc137402942</vt:lpwstr>
      </vt:variant>
      <vt:variant>
        <vt:i4>1441855</vt:i4>
      </vt:variant>
      <vt:variant>
        <vt:i4>50</vt:i4>
      </vt:variant>
      <vt:variant>
        <vt:i4>0</vt:i4>
      </vt:variant>
      <vt:variant>
        <vt:i4>5</vt:i4>
      </vt:variant>
      <vt:variant>
        <vt:lpwstr/>
      </vt:variant>
      <vt:variant>
        <vt:lpwstr>_Toc137402941</vt:lpwstr>
      </vt:variant>
      <vt:variant>
        <vt:i4>1441855</vt:i4>
      </vt:variant>
      <vt:variant>
        <vt:i4>44</vt:i4>
      </vt:variant>
      <vt:variant>
        <vt:i4>0</vt:i4>
      </vt:variant>
      <vt:variant>
        <vt:i4>5</vt:i4>
      </vt:variant>
      <vt:variant>
        <vt:lpwstr/>
      </vt:variant>
      <vt:variant>
        <vt:lpwstr>_Toc137402940</vt:lpwstr>
      </vt:variant>
      <vt:variant>
        <vt:i4>1114175</vt:i4>
      </vt:variant>
      <vt:variant>
        <vt:i4>38</vt:i4>
      </vt:variant>
      <vt:variant>
        <vt:i4>0</vt:i4>
      </vt:variant>
      <vt:variant>
        <vt:i4>5</vt:i4>
      </vt:variant>
      <vt:variant>
        <vt:lpwstr/>
      </vt:variant>
      <vt:variant>
        <vt:lpwstr>_Toc137402939</vt:lpwstr>
      </vt:variant>
      <vt:variant>
        <vt:i4>1114175</vt:i4>
      </vt:variant>
      <vt:variant>
        <vt:i4>32</vt:i4>
      </vt:variant>
      <vt:variant>
        <vt:i4>0</vt:i4>
      </vt:variant>
      <vt:variant>
        <vt:i4>5</vt:i4>
      </vt:variant>
      <vt:variant>
        <vt:lpwstr/>
      </vt:variant>
      <vt:variant>
        <vt:lpwstr>_Toc137402938</vt:lpwstr>
      </vt:variant>
      <vt:variant>
        <vt:i4>1114175</vt:i4>
      </vt:variant>
      <vt:variant>
        <vt:i4>26</vt:i4>
      </vt:variant>
      <vt:variant>
        <vt:i4>0</vt:i4>
      </vt:variant>
      <vt:variant>
        <vt:i4>5</vt:i4>
      </vt:variant>
      <vt:variant>
        <vt:lpwstr/>
      </vt:variant>
      <vt:variant>
        <vt:lpwstr>_Toc137402937</vt:lpwstr>
      </vt:variant>
      <vt:variant>
        <vt:i4>1114175</vt:i4>
      </vt:variant>
      <vt:variant>
        <vt:i4>20</vt:i4>
      </vt:variant>
      <vt:variant>
        <vt:i4>0</vt:i4>
      </vt:variant>
      <vt:variant>
        <vt:i4>5</vt:i4>
      </vt:variant>
      <vt:variant>
        <vt:lpwstr/>
      </vt:variant>
      <vt:variant>
        <vt:lpwstr>_Toc137402936</vt:lpwstr>
      </vt:variant>
      <vt:variant>
        <vt:i4>1114175</vt:i4>
      </vt:variant>
      <vt:variant>
        <vt:i4>14</vt:i4>
      </vt:variant>
      <vt:variant>
        <vt:i4>0</vt:i4>
      </vt:variant>
      <vt:variant>
        <vt:i4>5</vt:i4>
      </vt:variant>
      <vt:variant>
        <vt:lpwstr/>
      </vt:variant>
      <vt:variant>
        <vt:lpwstr>_Toc137402935</vt:lpwstr>
      </vt:variant>
      <vt:variant>
        <vt:i4>1114175</vt:i4>
      </vt:variant>
      <vt:variant>
        <vt:i4>8</vt:i4>
      </vt:variant>
      <vt:variant>
        <vt:i4>0</vt:i4>
      </vt:variant>
      <vt:variant>
        <vt:i4>5</vt:i4>
      </vt:variant>
      <vt:variant>
        <vt:lpwstr/>
      </vt:variant>
      <vt:variant>
        <vt:lpwstr>_Toc137402934</vt:lpwstr>
      </vt:variant>
      <vt:variant>
        <vt:i4>1114175</vt:i4>
      </vt:variant>
      <vt:variant>
        <vt:i4>2</vt:i4>
      </vt:variant>
      <vt:variant>
        <vt:i4>0</vt:i4>
      </vt:variant>
      <vt:variant>
        <vt:i4>5</vt:i4>
      </vt:variant>
      <vt:variant>
        <vt:lpwstr/>
      </vt:variant>
      <vt:variant>
        <vt:lpwstr>_Toc137402933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Sofianos, Jason</dc:creator>
  <cp:keywords/>
  <dc:description/>
  <cp:lastModifiedBy>Li, Lydia</cp:lastModifiedBy>
  <cp:revision>2</cp:revision>
  <dcterms:created xsi:type="dcterms:W3CDTF">2023-06-11T19:23:00Z</dcterms:created>
  <dcterms:modified xsi:type="dcterms:W3CDTF">2023-06-11T19:23:00Z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diaServiceImageTags">
    <vt:lpwstr/>
  </property>
  <property fmtid="{D5CDD505-2E9C-101B-9397-08002B2CF9AE}" pid="3" name="ContentTypeId">
    <vt:lpwstr>0x010100A9AFF5D9952E0249B2A811CFA82CE860</vt:lpwstr>
  </property>
</Properties>
</file>